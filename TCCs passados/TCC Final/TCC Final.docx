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0FE21" w14:textId="77777777" w:rsidR="00B05FF7" w:rsidRPr="00BA5013" w:rsidRDefault="00B05FF7" w:rsidP="00D836CB">
      <w:pPr>
        <w:spacing w:after="0" w:line="240" w:lineRule="auto"/>
        <w:ind w:firstLine="0"/>
        <w:jc w:val="center"/>
      </w:pPr>
      <w:r w:rsidRPr="00BA5013">
        <w:t>CENTRO EDUCACIONAL DA FUNDAÇÃO SALVADOR ARENA</w:t>
      </w:r>
    </w:p>
    <w:p w14:paraId="1A120FA8" w14:textId="77777777" w:rsidR="00B05FF7" w:rsidRPr="00B04CF6" w:rsidRDefault="00B05FF7" w:rsidP="00D836CB">
      <w:pPr>
        <w:spacing w:after="0" w:line="240" w:lineRule="auto"/>
        <w:ind w:firstLine="0"/>
        <w:jc w:val="center"/>
      </w:pPr>
      <w:r w:rsidRPr="00B04CF6">
        <w:t>FACULDADE DE TECNOLOGIA DE TERMOMEC</w:t>
      </w:r>
      <w:r w:rsidR="0047513B" w:rsidRPr="00B04CF6">
        <w:t>A</w:t>
      </w:r>
      <w:r w:rsidRPr="00B04CF6">
        <w:t>NICA</w:t>
      </w:r>
    </w:p>
    <w:p w14:paraId="41EF6770" w14:textId="77777777" w:rsidR="00B05FF7" w:rsidRPr="00B04CF6" w:rsidRDefault="00B05FF7" w:rsidP="00D836CB">
      <w:pPr>
        <w:spacing w:after="0" w:line="240" w:lineRule="auto"/>
        <w:ind w:firstLine="0"/>
        <w:jc w:val="center"/>
        <w:rPr>
          <w:lang w:eastAsia="pt-BR"/>
        </w:rPr>
      </w:pPr>
    </w:p>
    <w:p w14:paraId="18601180" w14:textId="77777777" w:rsidR="00B05FF7" w:rsidRPr="00B04CF6" w:rsidRDefault="00B05FF7" w:rsidP="00D836CB">
      <w:pPr>
        <w:spacing w:after="0" w:line="240" w:lineRule="auto"/>
        <w:ind w:firstLine="0"/>
        <w:jc w:val="center"/>
        <w:rPr>
          <w:lang w:eastAsia="pt-BR"/>
        </w:rPr>
      </w:pPr>
    </w:p>
    <w:p w14:paraId="7288C313" w14:textId="77777777" w:rsidR="00B05FF7" w:rsidRPr="00B04CF6" w:rsidRDefault="00B05FF7" w:rsidP="00D836CB">
      <w:pPr>
        <w:spacing w:after="0" w:line="240" w:lineRule="auto"/>
        <w:ind w:firstLine="0"/>
        <w:jc w:val="center"/>
        <w:rPr>
          <w:lang w:eastAsia="pt-BR"/>
        </w:rPr>
      </w:pPr>
    </w:p>
    <w:p w14:paraId="03B091FD" w14:textId="77777777" w:rsidR="00E0045F" w:rsidRPr="00B04CF6" w:rsidRDefault="00E0045F" w:rsidP="00D836CB">
      <w:pPr>
        <w:spacing w:after="0" w:line="240" w:lineRule="auto"/>
        <w:ind w:firstLine="0"/>
        <w:jc w:val="center"/>
        <w:rPr>
          <w:lang w:eastAsia="pt-BR"/>
        </w:rPr>
      </w:pPr>
    </w:p>
    <w:p w14:paraId="27DD418C" w14:textId="77777777" w:rsidR="00B05FF7" w:rsidRPr="00B04CF6" w:rsidRDefault="00E0045F" w:rsidP="00D836CB">
      <w:pPr>
        <w:spacing w:after="0" w:line="240" w:lineRule="auto"/>
        <w:ind w:firstLine="0"/>
        <w:jc w:val="center"/>
        <w:rPr>
          <w:lang w:eastAsia="pt-BR"/>
        </w:rPr>
      </w:pPr>
      <w:r w:rsidRPr="00B04CF6">
        <w:rPr>
          <w:lang w:eastAsia="pt-BR"/>
        </w:rPr>
        <w:t>ELVIS VENÂNCIO SOARES</w:t>
      </w:r>
    </w:p>
    <w:p w14:paraId="6E2858E5" w14:textId="77777777" w:rsidR="00E0045F" w:rsidRPr="00B04CF6" w:rsidRDefault="00E0045F" w:rsidP="00D836CB">
      <w:pPr>
        <w:spacing w:after="0" w:line="240" w:lineRule="auto"/>
        <w:ind w:firstLine="0"/>
        <w:jc w:val="center"/>
        <w:rPr>
          <w:lang w:eastAsia="pt-BR"/>
        </w:rPr>
      </w:pPr>
      <w:r w:rsidRPr="00B04CF6">
        <w:rPr>
          <w:lang w:eastAsia="pt-BR"/>
        </w:rPr>
        <w:t>GUILHERME MURIAKI NISSIUTI</w:t>
      </w:r>
    </w:p>
    <w:p w14:paraId="1CE73C82" w14:textId="77777777" w:rsidR="00B05FF7" w:rsidRPr="00B04CF6" w:rsidRDefault="00E0045F" w:rsidP="00D836CB">
      <w:pPr>
        <w:spacing w:after="0" w:line="240" w:lineRule="auto"/>
        <w:ind w:firstLine="0"/>
        <w:jc w:val="center"/>
        <w:rPr>
          <w:lang w:eastAsia="pt-BR"/>
        </w:rPr>
      </w:pPr>
      <w:r w:rsidRPr="00B04CF6">
        <w:rPr>
          <w:lang w:eastAsia="pt-BR"/>
        </w:rPr>
        <w:t>IVAN HYDEKI KONISHI</w:t>
      </w:r>
    </w:p>
    <w:p w14:paraId="6E090FAE" w14:textId="77777777" w:rsidR="00B05FF7" w:rsidRPr="00B04CF6" w:rsidRDefault="00B05FF7" w:rsidP="00D836CB">
      <w:pPr>
        <w:spacing w:after="0" w:line="240" w:lineRule="auto"/>
        <w:ind w:firstLine="0"/>
        <w:jc w:val="center"/>
        <w:rPr>
          <w:lang w:eastAsia="pt-BR"/>
        </w:rPr>
      </w:pPr>
    </w:p>
    <w:p w14:paraId="6CAB78D9" w14:textId="77777777" w:rsidR="0078507E" w:rsidRPr="00B04CF6" w:rsidRDefault="0078507E" w:rsidP="00D836CB">
      <w:pPr>
        <w:spacing w:after="0" w:line="240" w:lineRule="auto"/>
        <w:ind w:firstLine="0"/>
        <w:jc w:val="center"/>
        <w:rPr>
          <w:lang w:eastAsia="pt-BR"/>
        </w:rPr>
      </w:pPr>
    </w:p>
    <w:p w14:paraId="094819BE" w14:textId="77777777" w:rsidR="00B05FF7" w:rsidRPr="00B04CF6" w:rsidRDefault="00B05FF7" w:rsidP="00D836CB">
      <w:pPr>
        <w:spacing w:after="0" w:line="240" w:lineRule="auto"/>
        <w:ind w:firstLine="0"/>
        <w:jc w:val="center"/>
        <w:rPr>
          <w:lang w:eastAsia="pt-BR"/>
        </w:rPr>
      </w:pPr>
    </w:p>
    <w:p w14:paraId="2E1039B5" w14:textId="77777777" w:rsidR="00B05FF7" w:rsidRPr="00B04CF6" w:rsidRDefault="00B05FF7" w:rsidP="00D836CB">
      <w:pPr>
        <w:spacing w:after="0" w:line="240" w:lineRule="auto"/>
        <w:ind w:firstLine="0"/>
        <w:jc w:val="center"/>
        <w:rPr>
          <w:lang w:eastAsia="pt-BR"/>
        </w:rPr>
      </w:pPr>
    </w:p>
    <w:p w14:paraId="3F82AA9F" w14:textId="77777777" w:rsidR="00B05FF7" w:rsidRPr="00B04CF6" w:rsidRDefault="00B05FF7" w:rsidP="00D836CB">
      <w:pPr>
        <w:spacing w:after="0" w:line="240" w:lineRule="auto"/>
        <w:ind w:firstLine="0"/>
        <w:jc w:val="center"/>
        <w:rPr>
          <w:lang w:eastAsia="pt-BR"/>
        </w:rPr>
      </w:pPr>
    </w:p>
    <w:p w14:paraId="12D875BF" w14:textId="77777777" w:rsidR="00B05FF7" w:rsidRPr="00B04CF6" w:rsidRDefault="00B05FF7" w:rsidP="00D836CB">
      <w:pPr>
        <w:spacing w:after="0" w:line="240" w:lineRule="auto"/>
        <w:ind w:firstLine="0"/>
        <w:jc w:val="center"/>
        <w:rPr>
          <w:lang w:eastAsia="pt-BR"/>
        </w:rPr>
      </w:pPr>
    </w:p>
    <w:p w14:paraId="1529EE04" w14:textId="77777777" w:rsidR="00B05FF7" w:rsidRPr="00B04CF6" w:rsidRDefault="00B05FF7" w:rsidP="00D836CB">
      <w:pPr>
        <w:spacing w:after="0" w:line="240" w:lineRule="auto"/>
        <w:ind w:firstLine="0"/>
        <w:jc w:val="center"/>
        <w:rPr>
          <w:lang w:eastAsia="pt-BR"/>
        </w:rPr>
      </w:pPr>
    </w:p>
    <w:p w14:paraId="049CC9D4" w14:textId="77777777" w:rsidR="00B05FF7" w:rsidRPr="00B04CF6" w:rsidRDefault="00B05FF7" w:rsidP="00D836CB">
      <w:pPr>
        <w:spacing w:after="0" w:line="240" w:lineRule="auto"/>
        <w:ind w:firstLine="0"/>
        <w:jc w:val="center"/>
        <w:rPr>
          <w:lang w:eastAsia="pt-BR"/>
        </w:rPr>
      </w:pPr>
    </w:p>
    <w:p w14:paraId="0DF76A3D" w14:textId="77777777" w:rsidR="00B05FF7" w:rsidRPr="00B04CF6" w:rsidRDefault="00B05FF7" w:rsidP="00D836CB">
      <w:pPr>
        <w:spacing w:after="0" w:line="240" w:lineRule="auto"/>
        <w:ind w:firstLine="0"/>
        <w:jc w:val="center"/>
        <w:rPr>
          <w:lang w:eastAsia="pt-BR"/>
        </w:rPr>
      </w:pPr>
    </w:p>
    <w:p w14:paraId="67B35DAE" w14:textId="77777777" w:rsidR="0078507E" w:rsidRPr="00B04CF6" w:rsidRDefault="0078507E" w:rsidP="00D836CB">
      <w:pPr>
        <w:spacing w:after="0" w:line="240" w:lineRule="auto"/>
        <w:ind w:firstLine="0"/>
        <w:jc w:val="center"/>
        <w:rPr>
          <w:rFonts w:cs="Times New Roman"/>
          <w:lang w:eastAsia="pt-BR"/>
        </w:rPr>
      </w:pPr>
    </w:p>
    <w:p w14:paraId="668A88D7" w14:textId="77777777" w:rsidR="00BB0891" w:rsidRPr="00B04CF6" w:rsidRDefault="00BB0891" w:rsidP="00D836CB">
      <w:pPr>
        <w:spacing w:after="0" w:line="240" w:lineRule="auto"/>
        <w:ind w:firstLine="0"/>
        <w:jc w:val="center"/>
        <w:rPr>
          <w:rFonts w:cs="Times New Roman"/>
          <w:caps/>
          <w:color w:val="222222"/>
          <w:shd w:val="clear" w:color="auto" w:fill="FFFFFF"/>
        </w:rPr>
      </w:pPr>
      <w:r w:rsidRPr="00B04CF6">
        <w:rPr>
          <w:rFonts w:cs="Times New Roman"/>
          <w:caps/>
          <w:color w:val="222222"/>
          <w:shd w:val="clear" w:color="auto" w:fill="FFFFFF"/>
        </w:rPr>
        <w:t xml:space="preserve">Utilização do RFID para controle de </w:t>
      </w:r>
    </w:p>
    <w:p w14:paraId="32273EBC" w14:textId="33F520A9" w:rsidR="00B05FF7" w:rsidRPr="00B04CF6" w:rsidRDefault="00BB0891" w:rsidP="00D836CB">
      <w:pPr>
        <w:spacing w:after="0" w:line="240" w:lineRule="auto"/>
        <w:ind w:firstLine="0"/>
        <w:jc w:val="center"/>
        <w:rPr>
          <w:lang w:eastAsia="pt-BR"/>
        </w:rPr>
      </w:pPr>
      <w:r w:rsidRPr="00B04CF6">
        <w:rPr>
          <w:rFonts w:cs="Times New Roman"/>
          <w:caps/>
          <w:color w:val="222222"/>
          <w:shd w:val="clear" w:color="auto" w:fill="FFFFFF"/>
        </w:rPr>
        <w:t>processos em FARMÁCIAS DE MANIPULAÇÃO</w:t>
      </w:r>
    </w:p>
    <w:p w14:paraId="269E7FD9" w14:textId="77777777" w:rsidR="00B05FF7" w:rsidRPr="00B04CF6" w:rsidRDefault="00B05FF7" w:rsidP="00D836CB">
      <w:pPr>
        <w:spacing w:after="0" w:line="240" w:lineRule="auto"/>
        <w:ind w:firstLine="0"/>
        <w:jc w:val="center"/>
        <w:rPr>
          <w:lang w:eastAsia="pt-BR"/>
        </w:rPr>
      </w:pPr>
    </w:p>
    <w:p w14:paraId="299B8199" w14:textId="77777777" w:rsidR="00B05FF7" w:rsidRPr="00B04CF6" w:rsidRDefault="00B05FF7" w:rsidP="00D836CB">
      <w:pPr>
        <w:spacing w:after="0" w:line="240" w:lineRule="auto"/>
        <w:ind w:firstLine="0"/>
        <w:jc w:val="center"/>
        <w:rPr>
          <w:lang w:eastAsia="pt-BR"/>
        </w:rPr>
      </w:pPr>
    </w:p>
    <w:p w14:paraId="4DC79549" w14:textId="77777777" w:rsidR="00B05FF7" w:rsidRPr="00B04CF6" w:rsidRDefault="00B05FF7" w:rsidP="00D836CB">
      <w:pPr>
        <w:spacing w:after="0" w:line="240" w:lineRule="auto"/>
        <w:ind w:firstLine="0"/>
        <w:jc w:val="center"/>
        <w:rPr>
          <w:lang w:eastAsia="pt-BR"/>
        </w:rPr>
      </w:pPr>
    </w:p>
    <w:p w14:paraId="7CB6EF07" w14:textId="77777777" w:rsidR="00B05FF7" w:rsidRPr="00B04CF6" w:rsidRDefault="00B05FF7" w:rsidP="00D836CB">
      <w:pPr>
        <w:spacing w:after="0" w:line="240" w:lineRule="auto"/>
        <w:ind w:firstLine="0"/>
        <w:jc w:val="center"/>
        <w:rPr>
          <w:lang w:eastAsia="pt-BR"/>
        </w:rPr>
      </w:pPr>
    </w:p>
    <w:p w14:paraId="10FCD3C3" w14:textId="77777777" w:rsidR="00B05FF7" w:rsidRPr="00B04CF6" w:rsidRDefault="00B05FF7" w:rsidP="00D836CB">
      <w:pPr>
        <w:spacing w:after="0" w:line="240" w:lineRule="auto"/>
        <w:ind w:firstLine="0"/>
        <w:jc w:val="center"/>
        <w:rPr>
          <w:lang w:eastAsia="pt-BR"/>
        </w:rPr>
      </w:pPr>
    </w:p>
    <w:p w14:paraId="4E5488D3" w14:textId="77777777" w:rsidR="00B05FF7" w:rsidRPr="00B04CF6" w:rsidRDefault="00B05FF7" w:rsidP="00D836CB">
      <w:pPr>
        <w:spacing w:after="0" w:line="240" w:lineRule="auto"/>
        <w:ind w:firstLine="0"/>
        <w:jc w:val="center"/>
        <w:rPr>
          <w:lang w:eastAsia="pt-BR"/>
        </w:rPr>
      </w:pPr>
    </w:p>
    <w:p w14:paraId="1C11EE35" w14:textId="77777777" w:rsidR="00B05FF7" w:rsidRPr="00B04CF6" w:rsidRDefault="00B05FF7" w:rsidP="00D836CB">
      <w:pPr>
        <w:spacing w:after="0" w:line="240" w:lineRule="auto"/>
        <w:ind w:firstLine="0"/>
        <w:jc w:val="center"/>
        <w:rPr>
          <w:lang w:eastAsia="pt-BR"/>
        </w:rPr>
      </w:pPr>
    </w:p>
    <w:p w14:paraId="76EC1BC7" w14:textId="77777777" w:rsidR="00B05FF7" w:rsidRPr="00B04CF6" w:rsidRDefault="00B05FF7" w:rsidP="00D836CB">
      <w:pPr>
        <w:spacing w:after="0" w:line="240" w:lineRule="auto"/>
        <w:ind w:firstLine="0"/>
        <w:jc w:val="center"/>
        <w:rPr>
          <w:lang w:eastAsia="pt-BR"/>
        </w:rPr>
      </w:pPr>
    </w:p>
    <w:p w14:paraId="5AF287CB" w14:textId="77777777" w:rsidR="00B05FF7" w:rsidRPr="00B04CF6" w:rsidRDefault="00B05FF7" w:rsidP="00D836CB">
      <w:pPr>
        <w:spacing w:after="0" w:line="240" w:lineRule="auto"/>
        <w:ind w:firstLine="0"/>
        <w:jc w:val="center"/>
        <w:rPr>
          <w:lang w:eastAsia="pt-BR"/>
        </w:rPr>
      </w:pPr>
    </w:p>
    <w:p w14:paraId="2550632B" w14:textId="77777777" w:rsidR="00B05FF7" w:rsidRPr="00B04CF6" w:rsidRDefault="00B05FF7" w:rsidP="00D836CB">
      <w:pPr>
        <w:spacing w:after="0" w:line="240" w:lineRule="auto"/>
        <w:ind w:firstLine="0"/>
        <w:jc w:val="center"/>
        <w:rPr>
          <w:lang w:eastAsia="pt-BR"/>
        </w:rPr>
      </w:pPr>
    </w:p>
    <w:p w14:paraId="17F93C18" w14:textId="77777777" w:rsidR="00B05FF7" w:rsidRPr="00B04CF6" w:rsidRDefault="00B05FF7" w:rsidP="00D836CB">
      <w:pPr>
        <w:spacing w:after="0" w:line="240" w:lineRule="auto"/>
        <w:ind w:firstLine="0"/>
        <w:jc w:val="center"/>
        <w:rPr>
          <w:lang w:eastAsia="pt-BR"/>
        </w:rPr>
      </w:pPr>
    </w:p>
    <w:p w14:paraId="4F832588" w14:textId="77777777" w:rsidR="0078507E" w:rsidRPr="00B04CF6" w:rsidRDefault="0078507E" w:rsidP="00D836CB">
      <w:pPr>
        <w:spacing w:after="0" w:line="240" w:lineRule="auto"/>
        <w:ind w:firstLine="0"/>
        <w:jc w:val="center"/>
        <w:rPr>
          <w:lang w:eastAsia="pt-BR"/>
        </w:rPr>
      </w:pPr>
    </w:p>
    <w:p w14:paraId="7543B0D0" w14:textId="77777777" w:rsidR="0078507E" w:rsidRPr="00B04CF6" w:rsidRDefault="0078507E" w:rsidP="00D836CB">
      <w:pPr>
        <w:spacing w:after="0" w:line="240" w:lineRule="auto"/>
        <w:ind w:firstLine="0"/>
        <w:jc w:val="center"/>
        <w:rPr>
          <w:lang w:eastAsia="pt-BR"/>
        </w:rPr>
      </w:pPr>
    </w:p>
    <w:p w14:paraId="40E316AC" w14:textId="77777777" w:rsidR="0078507E" w:rsidRPr="00B04CF6" w:rsidRDefault="0078507E" w:rsidP="00D836CB">
      <w:pPr>
        <w:spacing w:after="0" w:line="240" w:lineRule="auto"/>
        <w:ind w:firstLine="0"/>
        <w:jc w:val="center"/>
        <w:rPr>
          <w:lang w:eastAsia="pt-BR"/>
        </w:rPr>
      </w:pPr>
    </w:p>
    <w:p w14:paraId="62E988BE" w14:textId="77777777" w:rsidR="00D836CB" w:rsidRPr="00B04CF6" w:rsidRDefault="00D836CB" w:rsidP="00D836CB">
      <w:pPr>
        <w:spacing w:after="0" w:line="240" w:lineRule="auto"/>
        <w:ind w:firstLine="0"/>
        <w:jc w:val="center"/>
        <w:rPr>
          <w:lang w:eastAsia="pt-BR"/>
        </w:rPr>
      </w:pPr>
    </w:p>
    <w:p w14:paraId="342FCD12" w14:textId="77777777" w:rsidR="00D836CB" w:rsidRPr="00B04CF6" w:rsidRDefault="00D836CB" w:rsidP="00D836CB">
      <w:pPr>
        <w:spacing w:after="0" w:line="240" w:lineRule="auto"/>
        <w:ind w:firstLine="0"/>
        <w:jc w:val="center"/>
        <w:rPr>
          <w:lang w:eastAsia="pt-BR"/>
        </w:rPr>
      </w:pPr>
    </w:p>
    <w:p w14:paraId="28DB0288" w14:textId="77777777" w:rsidR="00D836CB" w:rsidRPr="00B04CF6" w:rsidRDefault="00D836CB" w:rsidP="00D836CB">
      <w:pPr>
        <w:spacing w:after="0" w:line="240" w:lineRule="auto"/>
        <w:ind w:firstLine="0"/>
        <w:jc w:val="center"/>
        <w:rPr>
          <w:lang w:eastAsia="pt-BR"/>
        </w:rPr>
      </w:pPr>
    </w:p>
    <w:p w14:paraId="74FCF0D2" w14:textId="77777777" w:rsidR="00D836CB" w:rsidRPr="00B04CF6" w:rsidRDefault="00D836CB" w:rsidP="00D836CB">
      <w:pPr>
        <w:spacing w:after="0" w:line="240" w:lineRule="auto"/>
        <w:ind w:firstLine="0"/>
        <w:jc w:val="center"/>
        <w:rPr>
          <w:lang w:eastAsia="pt-BR"/>
        </w:rPr>
      </w:pPr>
    </w:p>
    <w:p w14:paraId="26AFAB31" w14:textId="77777777" w:rsidR="00D836CB" w:rsidRPr="00B04CF6" w:rsidRDefault="00D836CB" w:rsidP="00D836CB">
      <w:pPr>
        <w:spacing w:after="0" w:line="240" w:lineRule="auto"/>
        <w:ind w:firstLine="0"/>
        <w:jc w:val="center"/>
        <w:rPr>
          <w:lang w:eastAsia="pt-BR"/>
        </w:rPr>
      </w:pPr>
    </w:p>
    <w:p w14:paraId="3C4736DD" w14:textId="77777777" w:rsidR="00D836CB" w:rsidRPr="00B04CF6" w:rsidRDefault="00D836CB" w:rsidP="00D836CB">
      <w:pPr>
        <w:spacing w:after="0" w:line="240" w:lineRule="auto"/>
        <w:ind w:firstLine="0"/>
        <w:jc w:val="center"/>
        <w:rPr>
          <w:lang w:eastAsia="pt-BR"/>
        </w:rPr>
      </w:pPr>
    </w:p>
    <w:p w14:paraId="22DE7C43" w14:textId="77777777" w:rsidR="00A25BE3" w:rsidRPr="00B04CF6" w:rsidRDefault="00A25BE3" w:rsidP="00D836CB">
      <w:pPr>
        <w:spacing w:after="0" w:line="240" w:lineRule="auto"/>
        <w:ind w:firstLine="0"/>
        <w:jc w:val="center"/>
        <w:rPr>
          <w:lang w:eastAsia="pt-BR"/>
        </w:rPr>
      </w:pPr>
    </w:p>
    <w:p w14:paraId="4C51D1AF" w14:textId="77777777" w:rsidR="00A25BE3" w:rsidRPr="00B04CF6" w:rsidRDefault="00A25BE3" w:rsidP="00D836CB">
      <w:pPr>
        <w:spacing w:after="0" w:line="240" w:lineRule="auto"/>
        <w:ind w:firstLine="0"/>
        <w:jc w:val="center"/>
        <w:rPr>
          <w:lang w:eastAsia="pt-BR"/>
        </w:rPr>
      </w:pPr>
    </w:p>
    <w:p w14:paraId="79E5FB04" w14:textId="77777777" w:rsidR="00A25BE3" w:rsidRPr="00B04CF6" w:rsidRDefault="00A25BE3" w:rsidP="00D836CB">
      <w:pPr>
        <w:spacing w:after="0" w:line="240" w:lineRule="auto"/>
        <w:ind w:firstLine="0"/>
        <w:jc w:val="center"/>
        <w:rPr>
          <w:lang w:eastAsia="pt-BR"/>
        </w:rPr>
      </w:pPr>
    </w:p>
    <w:p w14:paraId="06DBBD7F" w14:textId="77777777" w:rsidR="00A25BE3" w:rsidRPr="00B04CF6" w:rsidRDefault="00A25BE3" w:rsidP="00D836CB">
      <w:pPr>
        <w:spacing w:after="0" w:line="240" w:lineRule="auto"/>
        <w:ind w:firstLine="0"/>
        <w:jc w:val="center"/>
        <w:rPr>
          <w:lang w:eastAsia="pt-BR"/>
        </w:rPr>
      </w:pPr>
    </w:p>
    <w:p w14:paraId="37015A20" w14:textId="77777777" w:rsidR="00A25BE3" w:rsidRPr="00B04CF6" w:rsidRDefault="00A25BE3" w:rsidP="00D836CB">
      <w:pPr>
        <w:spacing w:after="0" w:line="240" w:lineRule="auto"/>
        <w:ind w:firstLine="0"/>
        <w:jc w:val="center"/>
        <w:rPr>
          <w:lang w:eastAsia="pt-BR"/>
        </w:rPr>
      </w:pPr>
    </w:p>
    <w:p w14:paraId="49EB3ED0" w14:textId="77777777" w:rsidR="00A25BE3" w:rsidRPr="00B04CF6" w:rsidRDefault="00A25BE3" w:rsidP="00D836CB">
      <w:pPr>
        <w:spacing w:after="0" w:line="240" w:lineRule="auto"/>
        <w:ind w:firstLine="0"/>
        <w:jc w:val="center"/>
        <w:rPr>
          <w:lang w:eastAsia="pt-BR"/>
        </w:rPr>
      </w:pPr>
    </w:p>
    <w:p w14:paraId="60D58C73" w14:textId="77777777" w:rsidR="00A25BE3" w:rsidRPr="00B04CF6" w:rsidRDefault="00A25BE3" w:rsidP="00D836CB">
      <w:pPr>
        <w:spacing w:after="0" w:line="240" w:lineRule="auto"/>
        <w:ind w:firstLine="0"/>
        <w:jc w:val="center"/>
        <w:rPr>
          <w:lang w:eastAsia="pt-BR"/>
        </w:rPr>
      </w:pPr>
    </w:p>
    <w:p w14:paraId="33AEFB76" w14:textId="77777777" w:rsidR="00B05FF7" w:rsidRPr="00B04CF6" w:rsidRDefault="00B05FF7" w:rsidP="00D836CB">
      <w:pPr>
        <w:spacing w:after="0" w:line="240" w:lineRule="auto"/>
        <w:ind w:firstLine="0"/>
        <w:jc w:val="center"/>
        <w:rPr>
          <w:lang w:eastAsia="pt-BR"/>
        </w:rPr>
      </w:pPr>
      <w:r w:rsidRPr="00B04CF6">
        <w:rPr>
          <w:lang w:eastAsia="pt-BR"/>
        </w:rPr>
        <w:t>SÃO BERNARDO DO CAMPO</w:t>
      </w:r>
    </w:p>
    <w:p w14:paraId="5AF1BB4D" w14:textId="77777777" w:rsidR="00B05FF7" w:rsidRPr="00B04CF6" w:rsidRDefault="00B05FF7" w:rsidP="00D836CB">
      <w:pPr>
        <w:spacing w:after="0" w:line="240" w:lineRule="auto"/>
        <w:ind w:firstLine="0"/>
        <w:jc w:val="center"/>
        <w:rPr>
          <w:lang w:eastAsia="pt-BR"/>
        </w:rPr>
      </w:pPr>
      <w:r w:rsidRPr="00B04CF6">
        <w:t>201</w:t>
      </w:r>
      <w:r w:rsidR="00E0045F" w:rsidRPr="00B04CF6">
        <w:t>4</w:t>
      </w:r>
    </w:p>
    <w:p w14:paraId="787D45BC" w14:textId="77777777" w:rsidR="00E0045F" w:rsidRPr="00B04CF6" w:rsidRDefault="00E0045F" w:rsidP="00D836CB">
      <w:pPr>
        <w:spacing w:after="0" w:line="240" w:lineRule="auto"/>
        <w:ind w:firstLine="0"/>
        <w:jc w:val="center"/>
        <w:rPr>
          <w:lang w:eastAsia="pt-BR"/>
        </w:rPr>
      </w:pPr>
      <w:r w:rsidRPr="00B04CF6">
        <w:rPr>
          <w:lang w:eastAsia="pt-BR"/>
        </w:rPr>
        <w:lastRenderedPageBreak/>
        <w:t>ELVIS VENÂNCIO SOARES</w:t>
      </w:r>
    </w:p>
    <w:p w14:paraId="78E943DD" w14:textId="77777777" w:rsidR="00E0045F" w:rsidRPr="00B04CF6" w:rsidRDefault="00E0045F" w:rsidP="00D836CB">
      <w:pPr>
        <w:spacing w:after="0" w:line="240" w:lineRule="auto"/>
        <w:ind w:firstLine="0"/>
        <w:jc w:val="center"/>
        <w:rPr>
          <w:lang w:eastAsia="pt-BR"/>
        </w:rPr>
      </w:pPr>
      <w:r w:rsidRPr="00B04CF6">
        <w:rPr>
          <w:lang w:eastAsia="pt-BR"/>
        </w:rPr>
        <w:t>GUILHERME MURIAKI NISSIUTI</w:t>
      </w:r>
    </w:p>
    <w:p w14:paraId="27DD7E2E" w14:textId="77777777" w:rsidR="00E0045F" w:rsidRPr="00B04CF6" w:rsidRDefault="00E0045F" w:rsidP="00D836CB">
      <w:pPr>
        <w:spacing w:after="0" w:line="240" w:lineRule="auto"/>
        <w:ind w:firstLine="0"/>
        <w:jc w:val="center"/>
        <w:rPr>
          <w:lang w:eastAsia="pt-BR"/>
        </w:rPr>
      </w:pPr>
      <w:r w:rsidRPr="00B04CF6">
        <w:rPr>
          <w:lang w:eastAsia="pt-BR"/>
        </w:rPr>
        <w:t>IVAN HYDEKI KONISHI</w:t>
      </w:r>
    </w:p>
    <w:p w14:paraId="773E7F27" w14:textId="77777777" w:rsidR="00EA4DEF" w:rsidRPr="00B04CF6" w:rsidRDefault="00EA4DEF" w:rsidP="00D836CB">
      <w:pPr>
        <w:spacing w:after="0" w:line="240" w:lineRule="auto"/>
        <w:ind w:firstLine="0"/>
        <w:jc w:val="center"/>
        <w:rPr>
          <w:lang w:eastAsia="pt-BR"/>
        </w:rPr>
      </w:pPr>
    </w:p>
    <w:p w14:paraId="33A0F035" w14:textId="77777777" w:rsidR="00EA4DEF" w:rsidRPr="00B04CF6" w:rsidRDefault="00EA4DEF" w:rsidP="00D836CB">
      <w:pPr>
        <w:spacing w:after="0" w:line="240" w:lineRule="auto"/>
        <w:ind w:firstLine="0"/>
        <w:jc w:val="center"/>
        <w:rPr>
          <w:lang w:eastAsia="pt-BR"/>
        </w:rPr>
      </w:pPr>
    </w:p>
    <w:p w14:paraId="402BF09A" w14:textId="77777777" w:rsidR="00B05FF7" w:rsidRPr="00B04CF6" w:rsidRDefault="00B05FF7" w:rsidP="00D836CB">
      <w:pPr>
        <w:spacing w:after="0" w:line="240" w:lineRule="auto"/>
        <w:ind w:firstLine="0"/>
        <w:jc w:val="center"/>
        <w:rPr>
          <w:lang w:eastAsia="pt-BR"/>
        </w:rPr>
      </w:pPr>
    </w:p>
    <w:p w14:paraId="7996FB2C" w14:textId="77777777" w:rsidR="00765753" w:rsidRPr="00B04CF6" w:rsidRDefault="00765753" w:rsidP="00D836CB">
      <w:pPr>
        <w:spacing w:after="0" w:line="240" w:lineRule="auto"/>
        <w:ind w:firstLine="0"/>
        <w:jc w:val="center"/>
        <w:rPr>
          <w:lang w:eastAsia="pt-BR"/>
        </w:rPr>
      </w:pPr>
    </w:p>
    <w:p w14:paraId="70BA2B7E" w14:textId="77777777" w:rsidR="00EA4DEF" w:rsidRPr="00B04CF6" w:rsidRDefault="00EA4DEF" w:rsidP="00D836CB">
      <w:pPr>
        <w:spacing w:after="0" w:line="240" w:lineRule="auto"/>
        <w:ind w:firstLine="0"/>
        <w:jc w:val="center"/>
        <w:rPr>
          <w:lang w:eastAsia="pt-BR"/>
        </w:rPr>
      </w:pPr>
    </w:p>
    <w:p w14:paraId="31238207" w14:textId="77777777" w:rsidR="00B05FF7" w:rsidRPr="00B04CF6" w:rsidRDefault="00B05FF7" w:rsidP="00D836CB">
      <w:pPr>
        <w:spacing w:after="0" w:line="240" w:lineRule="auto"/>
        <w:ind w:firstLine="0"/>
        <w:jc w:val="center"/>
        <w:rPr>
          <w:lang w:eastAsia="pt-BR"/>
        </w:rPr>
      </w:pPr>
    </w:p>
    <w:p w14:paraId="3A4006C2" w14:textId="77777777" w:rsidR="00B05FF7" w:rsidRPr="00B04CF6" w:rsidRDefault="00B05FF7" w:rsidP="00D836CB">
      <w:pPr>
        <w:spacing w:after="0" w:line="240" w:lineRule="auto"/>
        <w:ind w:firstLine="0"/>
        <w:jc w:val="center"/>
        <w:rPr>
          <w:lang w:eastAsia="pt-BR"/>
        </w:rPr>
      </w:pPr>
    </w:p>
    <w:p w14:paraId="45500D81" w14:textId="77777777" w:rsidR="00B05FF7" w:rsidRPr="00B04CF6" w:rsidRDefault="00B05FF7" w:rsidP="00D836CB">
      <w:pPr>
        <w:spacing w:after="0" w:line="240" w:lineRule="auto"/>
        <w:ind w:firstLine="0"/>
        <w:jc w:val="center"/>
        <w:rPr>
          <w:lang w:eastAsia="pt-BR"/>
        </w:rPr>
      </w:pPr>
    </w:p>
    <w:p w14:paraId="2B22DD37" w14:textId="77777777" w:rsidR="00B05FF7" w:rsidRPr="00B04CF6" w:rsidRDefault="00B05FF7" w:rsidP="00D836CB">
      <w:pPr>
        <w:spacing w:after="0" w:line="240" w:lineRule="auto"/>
        <w:ind w:firstLine="0"/>
        <w:jc w:val="center"/>
        <w:rPr>
          <w:lang w:eastAsia="pt-BR"/>
        </w:rPr>
      </w:pPr>
    </w:p>
    <w:p w14:paraId="738D482A" w14:textId="77777777" w:rsidR="00B05FF7" w:rsidRPr="00B04CF6" w:rsidRDefault="00B05FF7" w:rsidP="00D836CB">
      <w:pPr>
        <w:spacing w:after="0" w:line="240" w:lineRule="auto"/>
        <w:ind w:firstLine="0"/>
        <w:jc w:val="center"/>
        <w:rPr>
          <w:lang w:eastAsia="pt-BR"/>
        </w:rPr>
      </w:pPr>
    </w:p>
    <w:p w14:paraId="0E167483" w14:textId="77777777" w:rsidR="00B05FF7" w:rsidRPr="00B04CF6" w:rsidRDefault="00B05FF7" w:rsidP="00D836CB">
      <w:pPr>
        <w:spacing w:after="0" w:line="240" w:lineRule="auto"/>
        <w:ind w:firstLine="0"/>
        <w:jc w:val="center"/>
        <w:rPr>
          <w:lang w:eastAsia="pt-BR"/>
        </w:rPr>
      </w:pPr>
    </w:p>
    <w:p w14:paraId="0E8085CF" w14:textId="77777777" w:rsidR="00EA4DEF" w:rsidRPr="00B04CF6" w:rsidRDefault="00EA4DEF" w:rsidP="00D836CB">
      <w:pPr>
        <w:spacing w:after="0" w:line="240" w:lineRule="auto"/>
        <w:ind w:firstLine="0"/>
        <w:jc w:val="center"/>
        <w:rPr>
          <w:lang w:eastAsia="pt-BR"/>
        </w:rPr>
      </w:pPr>
    </w:p>
    <w:p w14:paraId="326F419A" w14:textId="77777777" w:rsidR="00BB0891" w:rsidRPr="00B04CF6" w:rsidRDefault="00BB0891" w:rsidP="00BB0891">
      <w:pPr>
        <w:spacing w:after="0" w:line="240" w:lineRule="auto"/>
        <w:ind w:firstLine="0"/>
        <w:jc w:val="center"/>
        <w:rPr>
          <w:rFonts w:cs="Times New Roman"/>
          <w:caps/>
          <w:color w:val="222222"/>
          <w:shd w:val="clear" w:color="auto" w:fill="FFFFFF"/>
        </w:rPr>
      </w:pPr>
      <w:r w:rsidRPr="00B04CF6">
        <w:rPr>
          <w:rFonts w:cs="Times New Roman"/>
          <w:caps/>
          <w:color w:val="222222"/>
          <w:shd w:val="clear" w:color="auto" w:fill="FFFFFF"/>
        </w:rPr>
        <w:t xml:space="preserve">Utilização do RFID para controle de </w:t>
      </w:r>
    </w:p>
    <w:p w14:paraId="42F5237A" w14:textId="1C26EC3F" w:rsidR="00EA4DEF" w:rsidRPr="00B04CF6" w:rsidRDefault="00BB0891" w:rsidP="00D836CB">
      <w:pPr>
        <w:spacing w:after="0" w:line="240" w:lineRule="auto"/>
        <w:ind w:firstLine="0"/>
        <w:jc w:val="center"/>
        <w:rPr>
          <w:lang w:eastAsia="pt-BR"/>
        </w:rPr>
      </w:pPr>
      <w:r w:rsidRPr="00B04CF6">
        <w:rPr>
          <w:rFonts w:cs="Times New Roman"/>
          <w:caps/>
          <w:color w:val="222222"/>
          <w:shd w:val="clear" w:color="auto" w:fill="FFFFFF"/>
        </w:rPr>
        <w:t>processos em FARMÁCIAS DE MANIPULAÇÃO</w:t>
      </w:r>
    </w:p>
    <w:p w14:paraId="515EE140" w14:textId="77777777" w:rsidR="00B05FF7" w:rsidRPr="00B04CF6" w:rsidRDefault="00B05FF7" w:rsidP="00D836CB">
      <w:pPr>
        <w:spacing w:after="0" w:line="240" w:lineRule="auto"/>
        <w:ind w:firstLine="0"/>
        <w:jc w:val="center"/>
        <w:rPr>
          <w:lang w:eastAsia="pt-BR"/>
        </w:rPr>
      </w:pPr>
    </w:p>
    <w:p w14:paraId="3FF43D99" w14:textId="77777777" w:rsidR="00B05FF7" w:rsidRPr="00B04CF6" w:rsidRDefault="00B05FF7" w:rsidP="00D836CB">
      <w:pPr>
        <w:spacing w:after="0" w:line="240" w:lineRule="auto"/>
        <w:ind w:firstLine="0"/>
        <w:jc w:val="center"/>
        <w:rPr>
          <w:lang w:eastAsia="pt-BR"/>
        </w:rPr>
      </w:pPr>
    </w:p>
    <w:p w14:paraId="17EBFF42" w14:textId="77777777" w:rsidR="00B05FF7" w:rsidRPr="00B04CF6" w:rsidRDefault="00B05FF7" w:rsidP="00D836CB">
      <w:pPr>
        <w:spacing w:after="0" w:line="240" w:lineRule="auto"/>
        <w:ind w:firstLine="0"/>
        <w:jc w:val="center"/>
        <w:rPr>
          <w:lang w:eastAsia="pt-BR"/>
        </w:rPr>
      </w:pPr>
    </w:p>
    <w:p w14:paraId="302ECD68" w14:textId="77777777" w:rsidR="00765753" w:rsidRPr="00B04CF6" w:rsidRDefault="00765753" w:rsidP="00D836CB">
      <w:pPr>
        <w:spacing w:after="0" w:line="240" w:lineRule="auto"/>
        <w:ind w:firstLine="0"/>
        <w:jc w:val="center"/>
        <w:rPr>
          <w:lang w:eastAsia="pt-BR"/>
        </w:rPr>
      </w:pPr>
    </w:p>
    <w:p w14:paraId="53AC574C" w14:textId="77777777" w:rsidR="00B05FF7" w:rsidRPr="00B04CF6" w:rsidRDefault="00B05FF7" w:rsidP="00D836CB">
      <w:pPr>
        <w:spacing w:after="0" w:line="240" w:lineRule="auto"/>
        <w:ind w:firstLine="0"/>
        <w:jc w:val="center"/>
        <w:rPr>
          <w:lang w:eastAsia="pt-BR"/>
        </w:rPr>
      </w:pPr>
    </w:p>
    <w:p w14:paraId="159DF406" w14:textId="77777777" w:rsidR="00B05FF7" w:rsidRPr="00B04CF6" w:rsidRDefault="00B05FF7" w:rsidP="00D836CB">
      <w:pPr>
        <w:spacing w:after="0" w:line="240" w:lineRule="auto"/>
        <w:ind w:firstLine="0"/>
        <w:jc w:val="center"/>
        <w:rPr>
          <w:lang w:eastAsia="pt-BR"/>
        </w:rPr>
      </w:pPr>
    </w:p>
    <w:p w14:paraId="67A755DB" w14:textId="77777777" w:rsidR="00B05FF7" w:rsidRPr="00B04CF6" w:rsidRDefault="00B05FF7" w:rsidP="00D836CB">
      <w:pPr>
        <w:spacing w:after="0" w:line="240" w:lineRule="auto"/>
        <w:ind w:firstLine="0"/>
        <w:rPr>
          <w:lang w:eastAsia="pt-BR"/>
        </w:rPr>
      </w:pPr>
    </w:p>
    <w:p w14:paraId="19959DEF" w14:textId="141FF9BB" w:rsidR="00B05FF7" w:rsidRPr="00B04CF6" w:rsidRDefault="00B05FF7" w:rsidP="00221E40">
      <w:pPr>
        <w:spacing w:after="0" w:line="240" w:lineRule="auto"/>
        <w:ind w:left="4820" w:firstLine="0"/>
        <w:rPr>
          <w:lang w:eastAsia="pt-BR"/>
        </w:rPr>
      </w:pPr>
      <w:r w:rsidRPr="00B04CF6">
        <w:rPr>
          <w:lang w:eastAsia="pt-BR"/>
        </w:rPr>
        <w:t>Trabalho d</w:t>
      </w:r>
      <w:r w:rsidR="000D3896" w:rsidRPr="00B04CF6">
        <w:rPr>
          <w:lang w:eastAsia="pt-BR"/>
        </w:rPr>
        <w:t>e Conclusão de Curso, realizado sob orientação do Prof. Ms</w:t>
      </w:r>
      <w:r w:rsidR="00765753" w:rsidRPr="00B04CF6">
        <w:rPr>
          <w:lang w:eastAsia="pt-BR"/>
        </w:rPr>
        <w:t>.</w:t>
      </w:r>
      <w:r w:rsidR="000D3896" w:rsidRPr="00B04CF6">
        <w:rPr>
          <w:lang w:eastAsia="pt-BR"/>
        </w:rPr>
        <w:t xml:space="preserve"> Eduardo Rosalém Marcelino, apresentado</w:t>
      </w:r>
      <w:r w:rsidRPr="00B04CF6">
        <w:rPr>
          <w:lang w:eastAsia="pt-BR"/>
        </w:rPr>
        <w:t xml:space="preserve"> à Faculdade de Tecnologia Termomec</w:t>
      </w:r>
      <w:r w:rsidR="00765753" w:rsidRPr="00B04CF6">
        <w:rPr>
          <w:lang w:eastAsia="pt-BR"/>
        </w:rPr>
        <w:t>â</w:t>
      </w:r>
      <w:r w:rsidRPr="00B04CF6">
        <w:rPr>
          <w:lang w:eastAsia="pt-BR"/>
        </w:rPr>
        <w:t xml:space="preserve">nica como </w:t>
      </w:r>
      <w:r w:rsidR="000D3896" w:rsidRPr="00B04CF6">
        <w:rPr>
          <w:lang w:eastAsia="pt-BR"/>
        </w:rPr>
        <w:t>requisito</w:t>
      </w:r>
      <w:r w:rsidRPr="00B04CF6">
        <w:rPr>
          <w:lang w:eastAsia="pt-BR"/>
        </w:rPr>
        <w:t xml:space="preserve"> para obten</w:t>
      </w:r>
      <w:r w:rsidR="000D3896" w:rsidRPr="00B04CF6">
        <w:rPr>
          <w:lang w:eastAsia="pt-BR"/>
        </w:rPr>
        <w:t>ção do título de Tecnólogo</w:t>
      </w:r>
      <w:r w:rsidR="00221E40" w:rsidRPr="00B04CF6">
        <w:rPr>
          <w:lang w:eastAsia="pt-BR"/>
        </w:rPr>
        <w:t xml:space="preserve"> em Análise e Desenvolvimento de Sistemas</w:t>
      </w:r>
      <w:r w:rsidR="000D3896" w:rsidRPr="00B04CF6">
        <w:rPr>
          <w:lang w:eastAsia="pt-BR"/>
        </w:rPr>
        <w:t>.</w:t>
      </w:r>
    </w:p>
    <w:p w14:paraId="1BD89878" w14:textId="77777777" w:rsidR="00B05FF7" w:rsidRPr="00B04CF6" w:rsidRDefault="00B05FF7" w:rsidP="00D836CB">
      <w:pPr>
        <w:spacing w:after="0" w:line="240" w:lineRule="auto"/>
        <w:ind w:firstLine="0"/>
        <w:rPr>
          <w:lang w:eastAsia="pt-BR"/>
        </w:rPr>
      </w:pPr>
    </w:p>
    <w:p w14:paraId="60B6FF8A" w14:textId="77777777" w:rsidR="00B05FF7" w:rsidRPr="00B04CF6" w:rsidRDefault="00B05FF7" w:rsidP="00D836CB">
      <w:pPr>
        <w:spacing w:after="0" w:line="240" w:lineRule="auto"/>
        <w:ind w:firstLine="0"/>
        <w:rPr>
          <w:lang w:eastAsia="pt-BR"/>
        </w:rPr>
      </w:pPr>
    </w:p>
    <w:p w14:paraId="67764259" w14:textId="77777777" w:rsidR="00B05FF7" w:rsidRPr="00B04CF6" w:rsidRDefault="00B05FF7" w:rsidP="00D836CB">
      <w:pPr>
        <w:spacing w:after="0" w:line="240" w:lineRule="auto"/>
        <w:ind w:firstLine="0"/>
        <w:rPr>
          <w:lang w:eastAsia="pt-BR"/>
        </w:rPr>
      </w:pPr>
    </w:p>
    <w:p w14:paraId="3EDC3BC8" w14:textId="77777777" w:rsidR="00E0045F" w:rsidRPr="00B04CF6" w:rsidRDefault="00E0045F" w:rsidP="00D836CB">
      <w:pPr>
        <w:spacing w:after="0" w:line="240" w:lineRule="auto"/>
        <w:ind w:firstLine="0"/>
        <w:rPr>
          <w:lang w:eastAsia="pt-BR"/>
        </w:rPr>
      </w:pPr>
    </w:p>
    <w:p w14:paraId="18302456" w14:textId="77777777" w:rsidR="00D836CB" w:rsidRPr="00B04CF6" w:rsidRDefault="00D836CB" w:rsidP="00D836CB">
      <w:pPr>
        <w:spacing w:after="0" w:line="240" w:lineRule="auto"/>
        <w:ind w:firstLine="0"/>
        <w:rPr>
          <w:lang w:eastAsia="pt-BR"/>
        </w:rPr>
      </w:pPr>
    </w:p>
    <w:p w14:paraId="09EEBAC2" w14:textId="77777777" w:rsidR="00D836CB" w:rsidRPr="00B04CF6" w:rsidRDefault="00D836CB" w:rsidP="00D836CB">
      <w:pPr>
        <w:spacing w:after="0" w:line="240" w:lineRule="auto"/>
        <w:ind w:firstLine="0"/>
        <w:rPr>
          <w:lang w:eastAsia="pt-BR"/>
        </w:rPr>
      </w:pPr>
    </w:p>
    <w:p w14:paraId="6BFB07EA" w14:textId="77777777" w:rsidR="00765753" w:rsidRPr="00B04CF6" w:rsidRDefault="00765753" w:rsidP="00D836CB">
      <w:pPr>
        <w:spacing w:after="0" w:line="240" w:lineRule="auto"/>
        <w:ind w:firstLine="0"/>
        <w:rPr>
          <w:lang w:eastAsia="pt-BR"/>
        </w:rPr>
      </w:pPr>
    </w:p>
    <w:p w14:paraId="0686A0AA" w14:textId="77777777" w:rsidR="00BB0891" w:rsidRPr="00B04CF6" w:rsidRDefault="00BB0891" w:rsidP="00D836CB">
      <w:pPr>
        <w:spacing w:after="0" w:line="240" w:lineRule="auto"/>
        <w:ind w:firstLine="0"/>
        <w:rPr>
          <w:lang w:eastAsia="pt-BR"/>
        </w:rPr>
      </w:pPr>
    </w:p>
    <w:p w14:paraId="75CE3DA5" w14:textId="77777777" w:rsidR="00BB0891" w:rsidRPr="00B04CF6" w:rsidRDefault="00BB0891" w:rsidP="00D836CB">
      <w:pPr>
        <w:spacing w:after="0" w:line="240" w:lineRule="auto"/>
        <w:ind w:firstLine="0"/>
        <w:rPr>
          <w:lang w:eastAsia="pt-BR"/>
        </w:rPr>
      </w:pPr>
    </w:p>
    <w:p w14:paraId="041FE35F" w14:textId="77777777" w:rsidR="00BB0891" w:rsidRPr="00B04CF6" w:rsidRDefault="00BB0891" w:rsidP="00D836CB">
      <w:pPr>
        <w:spacing w:after="0" w:line="240" w:lineRule="auto"/>
        <w:ind w:firstLine="0"/>
        <w:rPr>
          <w:lang w:eastAsia="pt-BR"/>
        </w:rPr>
      </w:pPr>
    </w:p>
    <w:p w14:paraId="267F4AD7" w14:textId="77777777" w:rsidR="00D836CB" w:rsidRPr="00B04CF6" w:rsidRDefault="00D836CB" w:rsidP="00D836CB">
      <w:pPr>
        <w:spacing w:after="0" w:line="240" w:lineRule="auto"/>
        <w:ind w:firstLine="0"/>
        <w:rPr>
          <w:lang w:eastAsia="pt-BR"/>
        </w:rPr>
      </w:pPr>
    </w:p>
    <w:p w14:paraId="7C66F3F1" w14:textId="77777777" w:rsidR="00D836CB" w:rsidRPr="00B04CF6" w:rsidRDefault="00D836CB" w:rsidP="00D836CB">
      <w:pPr>
        <w:spacing w:after="0" w:line="240" w:lineRule="auto"/>
        <w:ind w:firstLine="0"/>
        <w:rPr>
          <w:lang w:eastAsia="pt-BR"/>
        </w:rPr>
      </w:pPr>
    </w:p>
    <w:p w14:paraId="14A95C97" w14:textId="77777777" w:rsidR="00D836CB" w:rsidRPr="00B04CF6" w:rsidRDefault="00D836CB" w:rsidP="00D836CB">
      <w:pPr>
        <w:spacing w:after="0" w:line="240" w:lineRule="auto"/>
        <w:ind w:firstLine="0"/>
        <w:rPr>
          <w:lang w:eastAsia="pt-BR"/>
        </w:rPr>
      </w:pPr>
    </w:p>
    <w:p w14:paraId="4051C008" w14:textId="77777777" w:rsidR="00D836CB" w:rsidRPr="00B04CF6" w:rsidRDefault="00D836CB" w:rsidP="00D836CB">
      <w:pPr>
        <w:spacing w:after="0" w:line="240" w:lineRule="auto"/>
        <w:ind w:firstLine="0"/>
        <w:rPr>
          <w:lang w:eastAsia="pt-BR"/>
        </w:rPr>
      </w:pPr>
    </w:p>
    <w:p w14:paraId="1B40CF12" w14:textId="77777777" w:rsidR="00D836CB" w:rsidRPr="00B04CF6" w:rsidRDefault="00D836CB" w:rsidP="00D836CB">
      <w:pPr>
        <w:spacing w:after="0" w:line="240" w:lineRule="auto"/>
        <w:ind w:firstLine="0"/>
        <w:rPr>
          <w:lang w:eastAsia="pt-BR"/>
        </w:rPr>
      </w:pPr>
    </w:p>
    <w:p w14:paraId="2054A90D" w14:textId="77777777" w:rsidR="00D836CB" w:rsidRPr="00B04CF6" w:rsidRDefault="00D836CB" w:rsidP="00D836CB">
      <w:pPr>
        <w:spacing w:after="0" w:line="240" w:lineRule="auto"/>
        <w:ind w:firstLine="0"/>
        <w:rPr>
          <w:lang w:eastAsia="pt-BR"/>
        </w:rPr>
      </w:pPr>
    </w:p>
    <w:p w14:paraId="6AE62472" w14:textId="77777777" w:rsidR="00D836CB" w:rsidRPr="00B04CF6" w:rsidRDefault="00D836CB" w:rsidP="00D836CB">
      <w:pPr>
        <w:spacing w:after="0" w:line="240" w:lineRule="auto"/>
        <w:ind w:firstLine="0"/>
        <w:rPr>
          <w:lang w:eastAsia="pt-BR"/>
        </w:rPr>
      </w:pPr>
    </w:p>
    <w:p w14:paraId="1A11299E" w14:textId="77777777" w:rsidR="00B05FF7" w:rsidRPr="00B04CF6" w:rsidRDefault="00B05FF7" w:rsidP="00D836CB">
      <w:pPr>
        <w:spacing w:after="0" w:line="240" w:lineRule="auto"/>
        <w:ind w:firstLine="0"/>
        <w:jc w:val="center"/>
        <w:rPr>
          <w:lang w:eastAsia="pt-BR"/>
        </w:rPr>
      </w:pPr>
      <w:r w:rsidRPr="00B04CF6">
        <w:rPr>
          <w:lang w:eastAsia="pt-BR"/>
        </w:rPr>
        <w:t>SÃO BERNARDO DO CAMPO</w:t>
      </w:r>
    </w:p>
    <w:p w14:paraId="1F766426" w14:textId="77777777" w:rsidR="00B05FF7" w:rsidRPr="00B04CF6" w:rsidRDefault="00B05FF7" w:rsidP="00D836CB">
      <w:pPr>
        <w:spacing w:after="0" w:line="240" w:lineRule="auto"/>
        <w:ind w:firstLine="0"/>
        <w:jc w:val="center"/>
        <w:rPr>
          <w:lang w:eastAsia="pt-BR"/>
        </w:rPr>
      </w:pPr>
      <w:r w:rsidRPr="00B04CF6">
        <w:rPr>
          <w:lang w:eastAsia="pt-BR"/>
        </w:rPr>
        <w:t>201</w:t>
      </w:r>
      <w:r w:rsidR="00E0045F" w:rsidRPr="00B04CF6">
        <w:rPr>
          <w:lang w:eastAsia="pt-BR"/>
        </w:rPr>
        <w:t>4</w:t>
      </w:r>
    </w:p>
    <w:p w14:paraId="68830E86" w14:textId="77777777" w:rsidR="00BB0891" w:rsidRPr="00B04CF6" w:rsidRDefault="00BB0891" w:rsidP="00BB0891">
      <w:pPr>
        <w:spacing w:after="60" w:line="240" w:lineRule="auto"/>
      </w:pPr>
      <w:r w:rsidRPr="00B04CF6">
        <w:lastRenderedPageBreak/>
        <w:t xml:space="preserve">Ficha Catalográfica  </w:t>
      </w:r>
    </w:p>
    <w:p w14:paraId="06D11156" w14:textId="77777777" w:rsidR="00BB0891" w:rsidRPr="00B04CF6" w:rsidRDefault="00BB0891" w:rsidP="00BB0891">
      <w:pPr>
        <w:spacing w:after="60" w:line="240" w:lineRule="auto"/>
      </w:pPr>
      <w:r w:rsidRPr="00B04CF6">
        <w:t xml:space="preserve">CATALOGAÇÃO NA FONTE ELABORADA PELA BIBLIOTECA </w:t>
      </w:r>
    </w:p>
    <w:p w14:paraId="1D92BDE0" w14:textId="77777777" w:rsidR="00BB0891" w:rsidRPr="00B04CF6" w:rsidRDefault="00BB0891" w:rsidP="00BB0891">
      <w:pPr>
        <w:spacing w:after="60" w:line="240" w:lineRule="auto"/>
      </w:pPr>
      <w:r w:rsidRPr="00B04CF6">
        <w:t xml:space="preserve">DA FACULDADE DE TECNOLOGIA TERMOMECANICA </w:t>
      </w:r>
    </w:p>
    <w:p w14:paraId="218B059B" w14:textId="77777777" w:rsidR="00BB0891" w:rsidRPr="00B04CF6" w:rsidRDefault="00BB0891" w:rsidP="00BB0891">
      <w:pPr>
        <w:spacing w:after="60" w:line="240" w:lineRule="auto"/>
      </w:pPr>
      <w:r w:rsidRPr="00B04CF6">
        <w:t xml:space="preserve">Nome da Bibliotecária ............... - CRB- ................... </w:t>
      </w:r>
    </w:p>
    <w:p w14:paraId="6D62CCDE" w14:textId="77777777" w:rsidR="00BB0891" w:rsidRPr="00B04CF6" w:rsidRDefault="00BB0891" w:rsidP="00BB0891">
      <w:pPr>
        <w:spacing w:after="60" w:line="240" w:lineRule="auto"/>
      </w:pPr>
      <w:r w:rsidRPr="00B04CF6">
        <w:t xml:space="preserve"> </w:t>
      </w:r>
    </w:p>
    <w:p w14:paraId="19C2C462" w14:textId="77777777" w:rsidR="00765753" w:rsidRPr="00B04CF6" w:rsidRDefault="00765753" w:rsidP="00BB0891">
      <w:pPr>
        <w:spacing w:after="60" w:line="240" w:lineRule="auto"/>
        <w:rPr>
          <w:b/>
        </w:rPr>
      </w:pPr>
    </w:p>
    <w:p w14:paraId="025A5E62" w14:textId="29BC2F9C" w:rsidR="00BB0891" w:rsidRPr="00B04CF6" w:rsidRDefault="00BB0891" w:rsidP="00BB0891">
      <w:pPr>
        <w:spacing w:after="60" w:line="240" w:lineRule="auto"/>
        <w:rPr>
          <w:b/>
        </w:rPr>
      </w:pPr>
    </w:p>
    <w:p w14:paraId="5FE38148" w14:textId="77777777" w:rsidR="00BB0891" w:rsidRPr="00B04CF6" w:rsidRDefault="00BB0891" w:rsidP="00BB0891">
      <w:pPr>
        <w:spacing w:after="60" w:line="240" w:lineRule="auto"/>
      </w:pPr>
      <w:r w:rsidRPr="00B04CF6">
        <w:t xml:space="preserve">  </w:t>
      </w:r>
    </w:p>
    <w:p w14:paraId="35E3A364" w14:textId="77777777" w:rsidR="00BB0891" w:rsidRPr="00B04CF6" w:rsidRDefault="00BB0891" w:rsidP="00BB0891">
      <w:pPr>
        <w:spacing w:after="60" w:line="240" w:lineRule="auto"/>
      </w:pPr>
      <w:r w:rsidRPr="00B04CF6">
        <w:t xml:space="preserve"> </w:t>
      </w:r>
    </w:p>
    <w:p w14:paraId="790003F3" w14:textId="77777777" w:rsidR="00BB0891" w:rsidRPr="00B04CF6" w:rsidRDefault="00BB0891" w:rsidP="00BB0891">
      <w:pPr>
        <w:pBdr>
          <w:top w:val="single" w:sz="4" w:space="1" w:color="auto"/>
          <w:left w:val="single" w:sz="4" w:space="4" w:color="auto"/>
          <w:bottom w:val="single" w:sz="4" w:space="1" w:color="auto"/>
          <w:right w:val="single" w:sz="4" w:space="4" w:color="auto"/>
        </w:pBdr>
        <w:spacing w:after="60" w:line="240" w:lineRule="auto"/>
      </w:pPr>
    </w:p>
    <w:p w14:paraId="10A46C34" w14:textId="337B41C0" w:rsidR="00BB0891" w:rsidRPr="00B04CF6" w:rsidRDefault="00765753" w:rsidP="00BB0891">
      <w:pPr>
        <w:pBdr>
          <w:top w:val="single" w:sz="4" w:space="1" w:color="auto"/>
          <w:left w:val="single" w:sz="4" w:space="4" w:color="auto"/>
          <w:bottom w:val="single" w:sz="4" w:space="1" w:color="auto"/>
          <w:right w:val="single" w:sz="4" w:space="4" w:color="auto"/>
        </w:pBdr>
        <w:spacing w:after="60" w:line="240" w:lineRule="auto"/>
      </w:pPr>
      <w:r w:rsidRPr="00B04CF6">
        <w:t>Venâncio, Elvis; Nissiuti, Guilherme; Konishi, Ivan</w:t>
      </w:r>
      <w:r w:rsidR="00BB0891" w:rsidRPr="00B04CF6">
        <w:t xml:space="preserve"> </w:t>
      </w:r>
    </w:p>
    <w:p w14:paraId="06406C60" w14:textId="0F2D31DE" w:rsidR="00BB0891" w:rsidRPr="00B04CF6" w:rsidRDefault="00765753" w:rsidP="00BB0891">
      <w:pPr>
        <w:pBdr>
          <w:top w:val="single" w:sz="4" w:space="1" w:color="auto"/>
          <w:left w:val="single" w:sz="4" w:space="4" w:color="auto"/>
          <w:bottom w:val="single" w:sz="4" w:space="1" w:color="auto"/>
          <w:right w:val="single" w:sz="4" w:space="4" w:color="auto"/>
        </w:pBdr>
        <w:spacing w:after="60" w:line="240" w:lineRule="auto"/>
      </w:pPr>
      <w:r w:rsidRPr="00B04CF6">
        <w:t>Utilização do RFID para controle de processos em farmácias de manipulação</w:t>
      </w:r>
      <w:r w:rsidR="00BB0891" w:rsidRPr="00B04CF6">
        <w:t xml:space="preserve"> / </w:t>
      </w:r>
      <w:r w:rsidRPr="00B04CF6">
        <w:t>Venâncio, Elvis; Nissiuti, Guilherme; Konishi, Ivan. São Bernardo do Campo</w:t>
      </w:r>
      <w:r w:rsidR="00BB0891" w:rsidRPr="00B04CF6">
        <w:t xml:space="preserve">, </w:t>
      </w:r>
      <w:r w:rsidRPr="00B04CF6">
        <w:t>2014</w:t>
      </w:r>
      <w:r w:rsidR="00BB0891" w:rsidRPr="00B04CF6">
        <w:t xml:space="preserve">. </w:t>
      </w:r>
    </w:p>
    <w:p w14:paraId="708A4B4E" w14:textId="24D58772" w:rsidR="00BB0891" w:rsidRPr="00B04CF6" w:rsidRDefault="00765753" w:rsidP="00BB0891">
      <w:pPr>
        <w:pBdr>
          <w:top w:val="single" w:sz="4" w:space="1" w:color="auto"/>
          <w:left w:val="single" w:sz="4" w:space="4" w:color="auto"/>
          <w:bottom w:val="single" w:sz="4" w:space="1" w:color="auto"/>
          <w:right w:val="single" w:sz="4" w:space="4" w:color="auto"/>
        </w:pBdr>
        <w:spacing w:after="60" w:line="240" w:lineRule="auto"/>
        <w:ind w:firstLine="708"/>
      </w:pPr>
      <w:r w:rsidRPr="00B04CF6">
        <w:t>66p</w:t>
      </w:r>
      <w:r w:rsidR="00BB0891" w:rsidRPr="00B04CF6">
        <w:t xml:space="preserve">; </w:t>
      </w:r>
      <w:r w:rsidRPr="00B04CF6">
        <w:t>21,0cm x 29,7cm</w:t>
      </w:r>
    </w:p>
    <w:p w14:paraId="0477E487" w14:textId="2EB9DF35" w:rsidR="00BB0891" w:rsidRPr="00B04CF6" w:rsidRDefault="00BB0891" w:rsidP="00BB0891">
      <w:pPr>
        <w:pBdr>
          <w:top w:val="single" w:sz="4" w:space="1" w:color="auto"/>
          <w:left w:val="single" w:sz="4" w:space="4" w:color="auto"/>
          <w:bottom w:val="single" w:sz="4" w:space="1" w:color="auto"/>
          <w:right w:val="single" w:sz="4" w:space="4" w:color="auto"/>
        </w:pBdr>
        <w:spacing w:after="60" w:line="240" w:lineRule="auto"/>
        <w:ind w:firstLine="708"/>
      </w:pPr>
      <w:r w:rsidRPr="00B04CF6">
        <w:t xml:space="preserve">Nome do Orientador: </w:t>
      </w:r>
      <w:r w:rsidR="00765753" w:rsidRPr="00B04CF6">
        <w:t>Eduardo Rosalém</w:t>
      </w:r>
    </w:p>
    <w:p w14:paraId="7B5FB44B" w14:textId="67A0B49D" w:rsidR="00BB0891" w:rsidRPr="00B04CF6" w:rsidRDefault="00BB0891" w:rsidP="002E4F18">
      <w:pPr>
        <w:pBdr>
          <w:top w:val="single" w:sz="4" w:space="1" w:color="auto"/>
          <w:left w:val="single" w:sz="4" w:space="4" w:color="auto"/>
          <w:bottom w:val="single" w:sz="4" w:space="1" w:color="auto"/>
          <w:right w:val="single" w:sz="4" w:space="4" w:color="auto"/>
        </w:pBdr>
        <w:spacing w:after="60" w:line="240" w:lineRule="auto"/>
        <w:ind w:firstLine="708"/>
      </w:pPr>
      <w:r w:rsidRPr="00B04CF6">
        <w:t xml:space="preserve">Trabalho de conclusão de curso – </w:t>
      </w:r>
      <w:r w:rsidR="00F77977" w:rsidRPr="00B04CF6">
        <w:t>Faculdade de Tecnologia Termomecânica, Análise e Desenvolvimento de Sistemas, 2014</w:t>
      </w:r>
    </w:p>
    <w:p w14:paraId="2194AB7E" w14:textId="77777777" w:rsidR="00BB0891" w:rsidRPr="00B04CF6" w:rsidRDefault="00BB0891" w:rsidP="00BB0891">
      <w:pPr>
        <w:pBdr>
          <w:top w:val="single" w:sz="4" w:space="1" w:color="auto"/>
          <w:left w:val="single" w:sz="4" w:space="4" w:color="auto"/>
          <w:bottom w:val="single" w:sz="4" w:space="1" w:color="auto"/>
          <w:right w:val="single" w:sz="4" w:space="4" w:color="auto"/>
        </w:pBdr>
        <w:spacing w:after="60" w:line="240" w:lineRule="auto"/>
      </w:pPr>
    </w:p>
    <w:p w14:paraId="5B648463" w14:textId="451BC6CA" w:rsidR="00BB0891" w:rsidRPr="00B04CF6" w:rsidRDefault="00BB0891" w:rsidP="00C46094">
      <w:pPr>
        <w:pBdr>
          <w:top w:val="single" w:sz="4" w:space="1" w:color="auto"/>
          <w:left w:val="single" w:sz="4" w:space="4" w:color="auto"/>
          <w:bottom w:val="single" w:sz="4" w:space="1" w:color="auto"/>
          <w:right w:val="single" w:sz="4" w:space="4" w:color="auto"/>
        </w:pBdr>
        <w:spacing w:after="60" w:line="240" w:lineRule="auto"/>
        <w:ind w:firstLine="708"/>
      </w:pPr>
      <w:r w:rsidRPr="00B04CF6">
        <w:t xml:space="preserve">1. </w:t>
      </w:r>
      <w:r w:rsidR="008044BB" w:rsidRPr="00B04CF6">
        <w:t>RFID</w:t>
      </w:r>
      <w:r w:rsidRPr="00B04CF6">
        <w:t xml:space="preserve"> 2. </w:t>
      </w:r>
      <w:r w:rsidR="008044BB" w:rsidRPr="00B04CF6">
        <w:t xml:space="preserve">Farmácia de Manipulação </w:t>
      </w:r>
      <w:r w:rsidRPr="00B04CF6">
        <w:t xml:space="preserve">I. </w:t>
      </w:r>
      <w:r w:rsidR="008044BB" w:rsidRPr="00B04CF6">
        <w:t>Marcelino, Eduardo.</w:t>
      </w:r>
      <w:r w:rsidRPr="00B04CF6">
        <w:t xml:space="preserve"> II. </w:t>
      </w:r>
      <w:r w:rsidR="008044BB" w:rsidRPr="00B04CF6">
        <w:t>Faculdade de Tecnologia Termomecânica: Tecnologia em Análise e Desenvolvimento de Sistemas</w:t>
      </w:r>
    </w:p>
    <w:p w14:paraId="3A379FE9" w14:textId="77777777" w:rsidR="00BB0891" w:rsidRPr="00B04CF6" w:rsidRDefault="00BB0891" w:rsidP="00BB0891">
      <w:pPr>
        <w:pBdr>
          <w:top w:val="single" w:sz="4" w:space="1" w:color="auto"/>
          <w:left w:val="single" w:sz="4" w:space="4" w:color="auto"/>
          <w:bottom w:val="single" w:sz="4" w:space="1" w:color="auto"/>
          <w:right w:val="single" w:sz="4" w:space="4" w:color="auto"/>
        </w:pBdr>
        <w:spacing w:after="60" w:line="240" w:lineRule="auto"/>
      </w:pPr>
      <w:r w:rsidRPr="00B04CF6">
        <w:t xml:space="preserve"> </w:t>
      </w:r>
    </w:p>
    <w:p w14:paraId="02FE6E3D" w14:textId="77777777" w:rsidR="00BB0891" w:rsidRPr="00B04CF6" w:rsidRDefault="00BB0891" w:rsidP="00BB0891">
      <w:pPr>
        <w:pBdr>
          <w:top w:val="single" w:sz="4" w:space="1" w:color="auto"/>
          <w:left w:val="single" w:sz="4" w:space="4" w:color="auto"/>
          <w:bottom w:val="single" w:sz="4" w:space="1" w:color="auto"/>
          <w:right w:val="single" w:sz="4" w:space="4" w:color="auto"/>
        </w:pBdr>
        <w:spacing w:after="60" w:line="240" w:lineRule="auto"/>
      </w:pPr>
    </w:p>
    <w:p w14:paraId="75D7BD4C" w14:textId="77777777" w:rsidR="00BB0891" w:rsidRPr="00B04CF6" w:rsidRDefault="00BB0891" w:rsidP="00BB0891">
      <w:pPr>
        <w:spacing w:after="60" w:line="240" w:lineRule="auto"/>
      </w:pPr>
      <w:r w:rsidRPr="00B04CF6">
        <w:t xml:space="preserve"> </w:t>
      </w:r>
    </w:p>
    <w:p w14:paraId="70861414" w14:textId="77777777" w:rsidR="00BB0891" w:rsidRPr="00B04CF6" w:rsidRDefault="00BB0891" w:rsidP="00BB0891">
      <w:pPr>
        <w:spacing w:after="60" w:line="240" w:lineRule="auto"/>
      </w:pPr>
    </w:p>
    <w:p w14:paraId="62BD43C4" w14:textId="77777777" w:rsidR="00BB0891" w:rsidRPr="00B04CF6" w:rsidRDefault="00BB0891" w:rsidP="00BB0891">
      <w:pPr>
        <w:spacing w:after="60" w:line="240" w:lineRule="auto"/>
      </w:pPr>
      <w:r w:rsidRPr="00B04CF6">
        <w:t xml:space="preserve">Titulação: Tecnólogo em (nome completo do curso) </w:t>
      </w:r>
    </w:p>
    <w:p w14:paraId="11DDA3D4" w14:textId="77777777" w:rsidR="00BB0891" w:rsidRPr="00B04CF6" w:rsidRDefault="00BB0891" w:rsidP="00BB0891">
      <w:pPr>
        <w:spacing w:after="60" w:line="240" w:lineRule="auto"/>
      </w:pPr>
      <w:r w:rsidRPr="00B04CF6">
        <w:t xml:space="preserve"> </w:t>
      </w:r>
    </w:p>
    <w:p w14:paraId="7EE2A586" w14:textId="77777777" w:rsidR="00BB0891" w:rsidRPr="00B04CF6" w:rsidRDefault="00BB0891" w:rsidP="00BB0891">
      <w:pPr>
        <w:spacing w:after="60" w:line="240" w:lineRule="auto"/>
      </w:pPr>
      <w:r w:rsidRPr="00B04CF6">
        <w:t xml:space="preserve">Banca Examinadora: </w:t>
      </w:r>
    </w:p>
    <w:p w14:paraId="57F4F7A5" w14:textId="55A61F47" w:rsidR="00BB0891" w:rsidRPr="00B04CF6" w:rsidRDefault="00BB0891" w:rsidP="00BB0891">
      <w:pPr>
        <w:spacing w:after="60" w:line="240" w:lineRule="auto"/>
      </w:pPr>
      <w:r w:rsidRPr="00B04CF6">
        <w:t xml:space="preserve">Prof. </w:t>
      </w:r>
      <w:r w:rsidR="008044BB" w:rsidRPr="00B04CF6">
        <w:t xml:space="preserve">Ms. Eduardo Rosalém Marcelino </w:t>
      </w:r>
      <w:r w:rsidRPr="00B04CF6">
        <w:t xml:space="preserve">(orientador, presidente, FTT) </w:t>
      </w:r>
    </w:p>
    <w:p w14:paraId="6BCD596B" w14:textId="135E3655" w:rsidR="00BB0891" w:rsidRPr="00B04CF6" w:rsidRDefault="00BB0891" w:rsidP="00BB0891">
      <w:pPr>
        <w:spacing w:after="60" w:line="240" w:lineRule="auto"/>
      </w:pPr>
      <w:r w:rsidRPr="00B04CF6">
        <w:t xml:space="preserve">Prof. </w:t>
      </w:r>
      <w:r w:rsidR="008044BB" w:rsidRPr="00B04CF6">
        <w:t xml:space="preserve">Ms. Antônio de Pádua Ramos Nantes de Castilho </w:t>
      </w:r>
      <w:r w:rsidRPr="00B04CF6">
        <w:t>(</w:t>
      </w:r>
      <w:r w:rsidR="00776072">
        <w:t>docente, FTT</w:t>
      </w:r>
      <w:r w:rsidRPr="00B04CF6">
        <w:t xml:space="preserve">) </w:t>
      </w:r>
    </w:p>
    <w:p w14:paraId="3FEC4DF7" w14:textId="20571B8B" w:rsidR="00BB0891" w:rsidRPr="00B04CF6" w:rsidRDefault="00BB0891" w:rsidP="00BB0891">
      <w:pPr>
        <w:spacing w:after="60" w:line="240" w:lineRule="auto"/>
      </w:pPr>
      <w:r w:rsidRPr="00B04CF6">
        <w:t xml:space="preserve">Prof. </w:t>
      </w:r>
      <w:r w:rsidR="008044BB" w:rsidRPr="00B04CF6">
        <w:t xml:space="preserve">Eduardo Rodrigues </w:t>
      </w:r>
      <w:r w:rsidRPr="00B04CF6">
        <w:t>(</w:t>
      </w:r>
      <w:r w:rsidR="00776072">
        <w:t>convidado</w:t>
      </w:r>
      <w:r w:rsidRPr="00B04CF6">
        <w:t xml:space="preserve">) </w:t>
      </w:r>
    </w:p>
    <w:p w14:paraId="6777CC61" w14:textId="77777777" w:rsidR="00BB0891" w:rsidRPr="00B04CF6" w:rsidRDefault="00BB0891" w:rsidP="00BB0891">
      <w:pPr>
        <w:spacing w:after="60" w:line="240" w:lineRule="auto"/>
      </w:pPr>
      <w:r w:rsidRPr="00B04CF6">
        <w:t xml:space="preserve"> </w:t>
      </w:r>
    </w:p>
    <w:p w14:paraId="79E8824C" w14:textId="77777777" w:rsidR="00BB0891" w:rsidRPr="00B04CF6" w:rsidRDefault="00BB0891" w:rsidP="00BB0891">
      <w:pPr>
        <w:spacing w:after="60" w:line="240" w:lineRule="auto"/>
      </w:pPr>
      <w:r w:rsidRPr="00B04CF6">
        <w:t xml:space="preserve">Aprovado em ....../....../......... </w:t>
      </w:r>
    </w:p>
    <w:p w14:paraId="462B858F" w14:textId="77777777" w:rsidR="003E3B54" w:rsidRPr="00B04CF6" w:rsidRDefault="003E3B54" w:rsidP="003E3B54">
      <w:pPr>
        <w:spacing w:after="60" w:line="240" w:lineRule="auto"/>
        <w:ind w:firstLine="0"/>
      </w:pPr>
    </w:p>
    <w:p w14:paraId="0EAFA47B" w14:textId="77777777" w:rsidR="003E3B54" w:rsidRPr="00B04CF6" w:rsidRDefault="003E3B54" w:rsidP="003E3B54">
      <w:pPr>
        <w:spacing w:after="60" w:line="240" w:lineRule="auto"/>
        <w:ind w:firstLine="0"/>
      </w:pPr>
    </w:p>
    <w:p w14:paraId="0345BAE2" w14:textId="2BCD6011" w:rsidR="003E3B54" w:rsidRPr="00B04CF6" w:rsidRDefault="003E3B54" w:rsidP="00F0327D">
      <w:pPr>
        <w:spacing w:after="60" w:line="240" w:lineRule="auto"/>
        <w:ind w:left="703" w:firstLine="0"/>
      </w:pPr>
      <w:r w:rsidRPr="00B04CF6">
        <w:t xml:space="preserve">Emails para contato: </w:t>
      </w:r>
    </w:p>
    <w:p w14:paraId="301D2C04" w14:textId="5960BD44" w:rsidR="003E3B54" w:rsidRPr="00B04CF6" w:rsidRDefault="003E3B54" w:rsidP="00F0327D">
      <w:pPr>
        <w:spacing w:after="0" w:line="240" w:lineRule="auto"/>
        <w:ind w:left="703" w:firstLine="0"/>
        <w:jc w:val="left"/>
        <w:rPr>
          <w:lang w:eastAsia="pt-BR"/>
        </w:rPr>
      </w:pPr>
      <w:r w:rsidRPr="00B04CF6">
        <w:rPr>
          <w:lang w:eastAsia="pt-BR"/>
        </w:rPr>
        <w:t>Prof. Eduardo: pro6761@cefsa.edu.br</w:t>
      </w:r>
    </w:p>
    <w:p w14:paraId="6EA975E4" w14:textId="4819667F" w:rsidR="003E3B54" w:rsidRPr="00B04CF6" w:rsidRDefault="003E3B54" w:rsidP="00F0327D">
      <w:pPr>
        <w:spacing w:after="0" w:line="240" w:lineRule="auto"/>
        <w:ind w:left="703" w:firstLine="0"/>
        <w:jc w:val="left"/>
        <w:rPr>
          <w:lang w:eastAsia="pt-BR"/>
        </w:rPr>
      </w:pPr>
      <w:r w:rsidRPr="00B04CF6">
        <w:rPr>
          <w:lang w:eastAsia="pt-BR"/>
        </w:rPr>
        <w:t>Elvis Venâncio: e.venancio.soares@gmail.com</w:t>
      </w:r>
    </w:p>
    <w:p w14:paraId="5B12B479" w14:textId="5E4DD1AF" w:rsidR="00BB0891" w:rsidRPr="00B04CF6" w:rsidRDefault="003E3B54" w:rsidP="00F0327D">
      <w:pPr>
        <w:spacing w:after="0" w:line="240" w:lineRule="auto"/>
        <w:ind w:left="703" w:firstLine="0"/>
        <w:jc w:val="left"/>
        <w:rPr>
          <w:lang w:eastAsia="pt-BR"/>
        </w:rPr>
      </w:pPr>
      <w:r w:rsidRPr="00B04CF6">
        <w:rPr>
          <w:lang w:eastAsia="pt-BR"/>
        </w:rPr>
        <w:t>Guilherme Nissiuti: muriaki.neko@gmail.com</w:t>
      </w:r>
    </w:p>
    <w:p w14:paraId="3B4214A6" w14:textId="2F8F9A3B" w:rsidR="00BB0891" w:rsidRPr="00B04CF6" w:rsidRDefault="003E3B54" w:rsidP="00F0327D">
      <w:pPr>
        <w:spacing w:after="0" w:line="240" w:lineRule="auto"/>
        <w:ind w:left="703" w:firstLine="0"/>
        <w:rPr>
          <w:lang w:eastAsia="pt-BR"/>
        </w:rPr>
      </w:pPr>
      <w:r w:rsidRPr="00B04CF6">
        <w:rPr>
          <w:lang w:eastAsia="pt-BR"/>
        </w:rPr>
        <w:t>Ivan Konishi: ivankonishi@gmail.com</w:t>
      </w:r>
    </w:p>
    <w:p w14:paraId="711EE976" w14:textId="77777777" w:rsidR="00BB0891" w:rsidRPr="00B04CF6" w:rsidRDefault="00BB0891" w:rsidP="00D836CB">
      <w:pPr>
        <w:spacing w:after="0" w:line="240" w:lineRule="auto"/>
        <w:ind w:firstLine="0"/>
        <w:jc w:val="center"/>
        <w:rPr>
          <w:lang w:eastAsia="pt-BR"/>
        </w:rPr>
      </w:pPr>
    </w:p>
    <w:p w14:paraId="6F49CCDE" w14:textId="77777777" w:rsidR="003E3B54" w:rsidRPr="00B04CF6" w:rsidRDefault="003E3B54" w:rsidP="00D836CB">
      <w:pPr>
        <w:spacing w:after="0" w:line="240" w:lineRule="auto"/>
        <w:ind w:firstLine="0"/>
        <w:jc w:val="center"/>
        <w:rPr>
          <w:lang w:eastAsia="pt-BR"/>
        </w:rPr>
      </w:pPr>
    </w:p>
    <w:p w14:paraId="7D454174" w14:textId="77777777" w:rsidR="003E3B54" w:rsidRPr="00B04CF6" w:rsidRDefault="003E3B54" w:rsidP="00D836CB">
      <w:pPr>
        <w:spacing w:after="0" w:line="240" w:lineRule="auto"/>
        <w:ind w:firstLine="0"/>
        <w:jc w:val="center"/>
        <w:rPr>
          <w:lang w:eastAsia="pt-BR"/>
        </w:rPr>
      </w:pPr>
    </w:p>
    <w:p w14:paraId="77A27406" w14:textId="77777777" w:rsidR="00BB0891" w:rsidRPr="00B04CF6" w:rsidRDefault="00BB0891" w:rsidP="00D836CB">
      <w:pPr>
        <w:spacing w:after="0" w:line="240" w:lineRule="auto"/>
        <w:ind w:firstLine="0"/>
        <w:jc w:val="center"/>
        <w:rPr>
          <w:lang w:eastAsia="pt-BR"/>
        </w:rPr>
      </w:pPr>
    </w:p>
    <w:p w14:paraId="1BECBFCD" w14:textId="77777777" w:rsidR="00E0045F" w:rsidRPr="00B04CF6" w:rsidRDefault="00E0045F" w:rsidP="00D836CB">
      <w:pPr>
        <w:spacing w:after="0" w:line="240" w:lineRule="auto"/>
        <w:ind w:firstLine="0"/>
        <w:jc w:val="center"/>
        <w:rPr>
          <w:lang w:eastAsia="pt-BR"/>
        </w:rPr>
      </w:pPr>
      <w:r w:rsidRPr="00B04CF6">
        <w:rPr>
          <w:lang w:eastAsia="pt-BR"/>
        </w:rPr>
        <w:lastRenderedPageBreak/>
        <w:t>ELVIS VENÂNCIO SOARES</w:t>
      </w:r>
    </w:p>
    <w:p w14:paraId="6486E593" w14:textId="77777777" w:rsidR="00E0045F" w:rsidRPr="00B04CF6" w:rsidRDefault="00E0045F" w:rsidP="00D836CB">
      <w:pPr>
        <w:spacing w:after="0" w:line="240" w:lineRule="auto"/>
        <w:ind w:firstLine="0"/>
        <w:jc w:val="center"/>
        <w:rPr>
          <w:lang w:eastAsia="pt-BR"/>
        </w:rPr>
      </w:pPr>
      <w:r w:rsidRPr="00B04CF6">
        <w:rPr>
          <w:lang w:eastAsia="pt-BR"/>
        </w:rPr>
        <w:t>GUILHERME MURIAKI NISSIUTI</w:t>
      </w:r>
    </w:p>
    <w:p w14:paraId="26222AE5" w14:textId="77777777" w:rsidR="00E0045F" w:rsidRPr="00B04CF6" w:rsidRDefault="00E0045F" w:rsidP="00D836CB">
      <w:pPr>
        <w:spacing w:after="0" w:line="240" w:lineRule="auto"/>
        <w:ind w:firstLine="0"/>
        <w:jc w:val="center"/>
        <w:rPr>
          <w:lang w:eastAsia="pt-BR"/>
        </w:rPr>
      </w:pPr>
      <w:r w:rsidRPr="00B04CF6">
        <w:rPr>
          <w:lang w:eastAsia="pt-BR"/>
        </w:rPr>
        <w:t>IVAN HYDEKI KONISHI</w:t>
      </w:r>
    </w:p>
    <w:p w14:paraId="07D45BA7" w14:textId="77777777" w:rsidR="0047513B" w:rsidRPr="00B04CF6" w:rsidRDefault="0047513B" w:rsidP="00D836CB">
      <w:pPr>
        <w:spacing w:after="0" w:line="240" w:lineRule="auto"/>
        <w:ind w:firstLine="0"/>
        <w:jc w:val="center"/>
        <w:rPr>
          <w:lang w:eastAsia="pt-BR"/>
        </w:rPr>
      </w:pPr>
    </w:p>
    <w:p w14:paraId="78CCBB94" w14:textId="77777777" w:rsidR="0047513B" w:rsidRPr="00B04CF6" w:rsidRDefault="0047513B" w:rsidP="00D836CB">
      <w:pPr>
        <w:spacing w:after="0" w:line="240" w:lineRule="auto"/>
        <w:ind w:firstLine="0"/>
        <w:jc w:val="center"/>
        <w:rPr>
          <w:lang w:eastAsia="pt-BR"/>
        </w:rPr>
      </w:pPr>
    </w:p>
    <w:p w14:paraId="61451985" w14:textId="77777777" w:rsidR="00B05FF7" w:rsidRPr="00B04CF6" w:rsidRDefault="00B05FF7" w:rsidP="00D836CB">
      <w:pPr>
        <w:spacing w:after="0" w:line="240" w:lineRule="auto"/>
        <w:ind w:firstLine="0"/>
        <w:jc w:val="center"/>
        <w:rPr>
          <w:lang w:eastAsia="pt-BR"/>
        </w:rPr>
      </w:pPr>
    </w:p>
    <w:p w14:paraId="32F0EDCA" w14:textId="77777777" w:rsidR="00B05FF7" w:rsidRPr="00B04CF6" w:rsidRDefault="00B05FF7" w:rsidP="00D836CB">
      <w:pPr>
        <w:spacing w:after="0" w:line="240" w:lineRule="auto"/>
        <w:ind w:firstLine="0"/>
        <w:jc w:val="center"/>
      </w:pPr>
    </w:p>
    <w:p w14:paraId="484AE1B7" w14:textId="77777777" w:rsidR="00BB0891" w:rsidRPr="00B04CF6" w:rsidRDefault="00BB0891" w:rsidP="00BB0891">
      <w:pPr>
        <w:spacing w:after="0" w:line="240" w:lineRule="auto"/>
        <w:ind w:firstLine="0"/>
        <w:jc w:val="center"/>
        <w:rPr>
          <w:rFonts w:cs="Times New Roman"/>
          <w:caps/>
          <w:color w:val="222222"/>
          <w:shd w:val="clear" w:color="auto" w:fill="FFFFFF"/>
        </w:rPr>
      </w:pPr>
      <w:r w:rsidRPr="00B04CF6">
        <w:rPr>
          <w:rFonts w:cs="Times New Roman"/>
          <w:caps/>
          <w:color w:val="222222"/>
          <w:shd w:val="clear" w:color="auto" w:fill="FFFFFF"/>
        </w:rPr>
        <w:t xml:space="preserve">Utilização do RFID para controle de </w:t>
      </w:r>
    </w:p>
    <w:p w14:paraId="5E7EC185" w14:textId="77777777" w:rsidR="00BB0891" w:rsidRPr="00B04CF6" w:rsidRDefault="00BB0891" w:rsidP="00D836CB">
      <w:pPr>
        <w:spacing w:after="0" w:line="240" w:lineRule="auto"/>
        <w:ind w:firstLine="0"/>
        <w:jc w:val="center"/>
        <w:rPr>
          <w:rFonts w:cs="Times New Roman"/>
          <w:caps/>
          <w:color w:val="222222"/>
          <w:shd w:val="clear" w:color="auto" w:fill="FFFFFF"/>
        </w:rPr>
      </w:pPr>
      <w:r w:rsidRPr="00B04CF6">
        <w:rPr>
          <w:rFonts w:cs="Times New Roman"/>
          <w:caps/>
          <w:color w:val="222222"/>
          <w:shd w:val="clear" w:color="auto" w:fill="FFFFFF"/>
        </w:rPr>
        <w:t>processos em FARMÁCIAS DE MANIPULAÇÃO</w:t>
      </w:r>
    </w:p>
    <w:p w14:paraId="05CE5A66" w14:textId="77777777" w:rsidR="00B05FF7" w:rsidRPr="00B04CF6" w:rsidRDefault="00B05FF7" w:rsidP="00D836CB">
      <w:pPr>
        <w:spacing w:after="0" w:line="240" w:lineRule="auto"/>
        <w:ind w:firstLine="0"/>
        <w:jc w:val="center"/>
      </w:pPr>
    </w:p>
    <w:p w14:paraId="586EB845" w14:textId="77777777" w:rsidR="00505208" w:rsidRPr="00B04CF6" w:rsidRDefault="00505208" w:rsidP="00D836CB">
      <w:pPr>
        <w:spacing w:after="0" w:line="240" w:lineRule="auto"/>
        <w:ind w:firstLine="0"/>
        <w:jc w:val="center"/>
      </w:pPr>
    </w:p>
    <w:p w14:paraId="2AA01844" w14:textId="77777777" w:rsidR="00B05FF7" w:rsidRPr="00B04CF6" w:rsidRDefault="00B05FF7" w:rsidP="00D836CB">
      <w:pPr>
        <w:spacing w:after="0" w:line="240" w:lineRule="auto"/>
        <w:ind w:firstLine="0"/>
        <w:jc w:val="center"/>
      </w:pPr>
      <w:r w:rsidRPr="00B04CF6">
        <w:t>Trabalho de Conclusão de Curso – Faculdade de Tecnologia Termomecânica</w:t>
      </w:r>
    </w:p>
    <w:p w14:paraId="5ACFC371" w14:textId="77777777" w:rsidR="00B05FF7" w:rsidRPr="00B04CF6" w:rsidRDefault="00B05FF7" w:rsidP="00D836CB">
      <w:pPr>
        <w:spacing w:after="0" w:line="240" w:lineRule="auto"/>
        <w:ind w:firstLine="0"/>
        <w:jc w:val="center"/>
      </w:pPr>
    </w:p>
    <w:p w14:paraId="076F3AF1" w14:textId="77777777" w:rsidR="008044BB" w:rsidRPr="00B04CF6" w:rsidRDefault="008044BB" w:rsidP="00D836CB">
      <w:pPr>
        <w:spacing w:after="0" w:line="240" w:lineRule="auto"/>
        <w:ind w:firstLine="0"/>
        <w:jc w:val="center"/>
      </w:pPr>
    </w:p>
    <w:p w14:paraId="6F899E9D" w14:textId="77777777" w:rsidR="00B05FF7" w:rsidRPr="00B04CF6" w:rsidRDefault="00B05FF7" w:rsidP="00D836CB">
      <w:pPr>
        <w:spacing w:after="0" w:line="240" w:lineRule="auto"/>
        <w:ind w:firstLine="0"/>
        <w:jc w:val="center"/>
      </w:pPr>
    </w:p>
    <w:p w14:paraId="0D96E1B4" w14:textId="77777777" w:rsidR="00B05FF7" w:rsidRPr="00B04CF6" w:rsidRDefault="00B05FF7" w:rsidP="00D836CB">
      <w:pPr>
        <w:spacing w:after="0" w:line="240" w:lineRule="auto"/>
        <w:ind w:firstLine="0"/>
        <w:jc w:val="center"/>
      </w:pPr>
      <w:r w:rsidRPr="00B04CF6">
        <w:t>Comissão Julgadora</w:t>
      </w:r>
    </w:p>
    <w:p w14:paraId="705D62D2" w14:textId="77777777" w:rsidR="00B05FF7" w:rsidRPr="00B04CF6" w:rsidRDefault="00B05FF7" w:rsidP="00D836CB">
      <w:pPr>
        <w:spacing w:after="0" w:line="240" w:lineRule="auto"/>
        <w:ind w:firstLine="0"/>
        <w:jc w:val="center"/>
      </w:pPr>
    </w:p>
    <w:p w14:paraId="49A5077A" w14:textId="77777777" w:rsidR="00D836CB" w:rsidRPr="00B04CF6" w:rsidRDefault="00D836CB" w:rsidP="00D836CB">
      <w:pPr>
        <w:spacing w:after="0" w:line="240" w:lineRule="auto"/>
        <w:ind w:firstLine="0"/>
        <w:jc w:val="center"/>
      </w:pPr>
    </w:p>
    <w:p w14:paraId="76AA49DF" w14:textId="77777777" w:rsidR="00D836CB" w:rsidRPr="00B04CF6" w:rsidRDefault="00D836CB" w:rsidP="00D836CB">
      <w:pPr>
        <w:spacing w:after="0" w:line="240" w:lineRule="auto"/>
        <w:ind w:firstLine="0"/>
        <w:jc w:val="center"/>
      </w:pPr>
    </w:p>
    <w:p w14:paraId="7DE0FA40" w14:textId="77777777" w:rsidR="00D836CB" w:rsidRPr="00B04CF6" w:rsidRDefault="00D836CB" w:rsidP="00D836CB">
      <w:pPr>
        <w:spacing w:after="0" w:line="240" w:lineRule="auto"/>
        <w:ind w:firstLine="0"/>
        <w:jc w:val="center"/>
      </w:pPr>
    </w:p>
    <w:p w14:paraId="3AED6E66" w14:textId="77777777" w:rsidR="00D836CB" w:rsidRPr="00B04CF6" w:rsidRDefault="00D836CB" w:rsidP="00D836CB">
      <w:pPr>
        <w:spacing w:after="0" w:line="240" w:lineRule="auto"/>
        <w:ind w:firstLine="0"/>
        <w:jc w:val="center"/>
      </w:pPr>
    </w:p>
    <w:p w14:paraId="41B1105A" w14:textId="77777777" w:rsidR="00D836CB" w:rsidRPr="00B04CF6" w:rsidRDefault="00D836CB" w:rsidP="00D836CB">
      <w:pPr>
        <w:spacing w:after="0" w:line="240" w:lineRule="auto"/>
        <w:ind w:firstLine="0"/>
        <w:jc w:val="center"/>
      </w:pPr>
    </w:p>
    <w:p w14:paraId="40CD299B" w14:textId="77777777" w:rsidR="00B05FF7" w:rsidRPr="00B04CF6" w:rsidRDefault="00D836CB" w:rsidP="00D836CB">
      <w:pPr>
        <w:spacing w:after="0" w:line="240" w:lineRule="auto"/>
        <w:ind w:firstLine="0"/>
        <w:jc w:val="center"/>
      </w:pPr>
      <w:r w:rsidRPr="00B04CF6">
        <w:t>________________________________________________________</w:t>
      </w:r>
    </w:p>
    <w:p w14:paraId="19C20224" w14:textId="77777777" w:rsidR="00B05FF7" w:rsidRPr="00B04CF6" w:rsidRDefault="00B05FF7" w:rsidP="00D836CB">
      <w:pPr>
        <w:spacing w:after="0" w:line="240" w:lineRule="auto"/>
        <w:ind w:firstLine="0"/>
        <w:jc w:val="center"/>
      </w:pPr>
      <w:r w:rsidRPr="00B04CF6">
        <w:t>Professor</w:t>
      </w:r>
      <w:r w:rsidR="00E8083A" w:rsidRPr="00B04CF6">
        <w:t xml:space="preserve"> Ms.</w:t>
      </w:r>
      <w:r w:rsidRPr="00B04CF6">
        <w:t xml:space="preserve"> </w:t>
      </w:r>
      <w:r w:rsidR="00505208" w:rsidRPr="00B04CF6">
        <w:t>Eduardo Rosalém Marcelino</w:t>
      </w:r>
    </w:p>
    <w:p w14:paraId="42D8E8F5" w14:textId="77777777" w:rsidR="00B05FF7" w:rsidRPr="00B04CF6" w:rsidRDefault="00B05FF7" w:rsidP="00D836CB">
      <w:pPr>
        <w:spacing w:after="0" w:line="240" w:lineRule="auto"/>
        <w:ind w:firstLine="0"/>
        <w:jc w:val="center"/>
      </w:pPr>
    </w:p>
    <w:p w14:paraId="166DDC98" w14:textId="77777777" w:rsidR="00B05FF7" w:rsidRPr="00B04CF6" w:rsidRDefault="00B05FF7" w:rsidP="00D836CB">
      <w:pPr>
        <w:spacing w:after="0" w:line="240" w:lineRule="auto"/>
        <w:ind w:firstLine="0"/>
        <w:jc w:val="center"/>
      </w:pPr>
    </w:p>
    <w:p w14:paraId="0FB461AD" w14:textId="77777777" w:rsidR="00D836CB" w:rsidRPr="00B04CF6" w:rsidRDefault="00D836CB" w:rsidP="00D836CB">
      <w:pPr>
        <w:spacing w:after="0" w:line="240" w:lineRule="auto"/>
        <w:ind w:firstLine="0"/>
        <w:jc w:val="center"/>
      </w:pPr>
    </w:p>
    <w:p w14:paraId="1613F501" w14:textId="77777777" w:rsidR="00D836CB" w:rsidRPr="00B04CF6" w:rsidRDefault="00D836CB" w:rsidP="00D836CB">
      <w:pPr>
        <w:spacing w:after="0" w:line="240" w:lineRule="auto"/>
        <w:ind w:firstLine="0"/>
        <w:jc w:val="center"/>
      </w:pPr>
    </w:p>
    <w:p w14:paraId="16AAE1F6" w14:textId="77777777" w:rsidR="00D836CB" w:rsidRPr="00B04CF6" w:rsidRDefault="00D836CB" w:rsidP="00D836CB">
      <w:pPr>
        <w:spacing w:after="0" w:line="240" w:lineRule="auto"/>
        <w:ind w:firstLine="0"/>
        <w:jc w:val="center"/>
      </w:pPr>
    </w:p>
    <w:p w14:paraId="34AB4F7E" w14:textId="77777777" w:rsidR="00D836CB" w:rsidRPr="00B04CF6" w:rsidRDefault="00D836CB" w:rsidP="00D836CB">
      <w:pPr>
        <w:spacing w:after="0" w:line="240" w:lineRule="auto"/>
        <w:ind w:firstLine="0"/>
        <w:jc w:val="center"/>
      </w:pPr>
    </w:p>
    <w:p w14:paraId="2B15664C" w14:textId="77777777" w:rsidR="00D836CB" w:rsidRPr="00B04CF6" w:rsidRDefault="00D836CB" w:rsidP="00D836CB">
      <w:pPr>
        <w:spacing w:after="0" w:line="240" w:lineRule="auto"/>
        <w:ind w:firstLine="0"/>
        <w:jc w:val="center"/>
      </w:pPr>
    </w:p>
    <w:p w14:paraId="6F023D0F" w14:textId="77777777" w:rsidR="00D836CB" w:rsidRPr="00B04CF6" w:rsidRDefault="00D836CB" w:rsidP="00D836CB">
      <w:pPr>
        <w:spacing w:after="0" w:line="240" w:lineRule="auto"/>
        <w:ind w:firstLine="0"/>
        <w:jc w:val="center"/>
      </w:pPr>
      <w:r w:rsidRPr="00B04CF6">
        <w:t>________________________________________________________</w:t>
      </w:r>
    </w:p>
    <w:p w14:paraId="43ED6548" w14:textId="69928694" w:rsidR="00D836CB" w:rsidRPr="00B04CF6" w:rsidRDefault="00FB02A6" w:rsidP="00D836CB">
      <w:pPr>
        <w:spacing w:after="0" w:line="240" w:lineRule="auto"/>
        <w:ind w:firstLine="0"/>
        <w:jc w:val="center"/>
      </w:pPr>
      <w:r w:rsidRPr="00B04CF6">
        <w:t xml:space="preserve">Professor </w:t>
      </w:r>
      <w:r w:rsidR="00165BFD" w:rsidRPr="00B04CF6">
        <w:t>Ms. Antônio de Pádua Ramos Nantes de Castilho</w:t>
      </w:r>
    </w:p>
    <w:p w14:paraId="05534650" w14:textId="77777777" w:rsidR="00D836CB" w:rsidRPr="00B04CF6" w:rsidRDefault="00D836CB" w:rsidP="00D836CB">
      <w:pPr>
        <w:spacing w:after="0" w:line="240" w:lineRule="auto"/>
        <w:ind w:firstLine="0"/>
        <w:jc w:val="center"/>
      </w:pPr>
    </w:p>
    <w:p w14:paraId="66BD25A8" w14:textId="77777777" w:rsidR="00D836CB" w:rsidRPr="00B04CF6" w:rsidRDefault="00D836CB" w:rsidP="00D836CB">
      <w:pPr>
        <w:spacing w:after="0" w:line="240" w:lineRule="auto"/>
        <w:ind w:firstLine="0"/>
        <w:jc w:val="center"/>
      </w:pPr>
    </w:p>
    <w:p w14:paraId="015A7986" w14:textId="77777777" w:rsidR="00D836CB" w:rsidRPr="00B04CF6" w:rsidRDefault="00D836CB" w:rsidP="00D836CB">
      <w:pPr>
        <w:spacing w:after="0" w:line="240" w:lineRule="auto"/>
        <w:ind w:firstLine="0"/>
        <w:jc w:val="center"/>
      </w:pPr>
    </w:p>
    <w:p w14:paraId="06F4B4D8" w14:textId="77777777" w:rsidR="00D836CB" w:rsidRPr="00B04CF6" w:rsidRDefault="00D836CB" w:rsidP="00D836CB">
      <w:pPr>
        <w:spacing w:after="0" w:line="240" w:lineRule="auto"/>
        <w:ind w:firstLine="0"/>
        <w:jc w:val="center"/>
      </w:pPr>
    </w:p>
    <w:p w14:paraId="74CA678E" w14:textId="77777777" w:rsidR="00D836CB" w:rsidRPr="00B04CF6" w:rsidRDefault="00D836CB" w:rsidP="00D836CB">
      <w:pPr>
        <w:spacing w:after="0" w:line="240" w:lineRule="auto"/>
        <w:ind w:firstLine="0"/>
        <w:jc w:val="center"/>
      </w:pPr>
    </w:p>
    <w:p w14:paraId="13F3BAEC" w14:textId="77777777" w:rsidR="00D836CB" w:rsidRPr="00B04CF6" w:rsidRDefault="00D836CB" w:rsidP="00D836CB">
      <w:pPr>
        <w:spacing w:after="0" w:line="240" w:lineRule="auto"/>
        <w:ind w:firstLine="0"/>
        <w:jc w:val="center"/>
      </w:pPr>
    </w:p>
    <w:p w14:paraId="0856A310" w14:textId="77777777" w:rsidR="00D836CB" w:rsidRPr="00B04CF6" w:rsidRDefault="00D836CB" w:rsidP="00D836CB">
      <w:pPr>
        <w:spacing w:after="0" w:line="240" w:lineRule="auto"/>
        <w:ind w:firstLine="0"/>
        <w:jc w:val="center"/>
      </w:pPr>
    </w:p>
    <w:p w14:paraId="7EBA608B" w14:textId="77777777" w:rsidR="00D836CB" w:rsidRPr="00B04CF6" w:rsidRDefault="00D836CB" w:rsidP="00D836CB">
      <w:pPr>
        <w:spacing w:after="0" w:line="240" w:lineRule="auto"/>
        <w:ind w:firstLine="0"/>
        <w:jc w:val="center"/>
      </w:pPr>
      <w:r w:rsidRPr="00B04CF6">
        <w:t>________________________________________________________</w:t>
      </w:r>
    </w:p>
    <w:p w14:paraId="4F16BC7E" w14:textId="769B3638" w:rsidR="00D836CB" w:rsidRPr="00B04CF6" w:rsidRDefault="00FB02A6" w:rsidP="00D836CB">
      <w:pPr>
        <w:spacing w:after="0" w:line="240" w:lineRule="auto"/>
        <w:ind w:firstLine="0"/>
        <w:jc w:val="center"/>
      </w:pPr>
      <w:r w:rsidRPr="00B04CF6">
        <w:t>Eduardo Rodrigues</w:t>
      </w:r>
    </w:p>
    <w:p w14:paraId="4115A86A" w14:textId="77777777" w:rsidR="00D836CB" w:rsidRPr="00B04CF6" w:rsidRDefault="00D836CB" w:rsidP="00D836CB">
      <w:pPr>
        <w:spacing w:after="0" w:line="240" w:lineRule="auto"/>
        <w:ind w:firstLine="0"/>
        <w:jc w:val="center"/>
      </w:pPr>
    </w:p>
    <w:p w14:paraId="564419B8" w14:textId="77777777" w:rsidR="00A410EC" w:rsidRPr="00B04CF6" w:rsidRDefault="00A410EC" w:rsidP="00D836CB">
      <w:pPr>
        <w:spacing w:after="0" w:line="240" w:lineRule="auto"/>
        <w:ind w:firstLine="0"/>
        <w:jc w:val="center"/>
      </w:pPr>
    </w:p>
    <w:p w14:paraId="0D9B905F" w14:textId="77777777" w:rsidR="00A410EC" w:rsidRPr="00B04CF6" w:rsidRDefault="00A410EC" w:rsidP="00D836CB">
      <w:pPr>
        <w:spacing w:after="0" w:line="240" w:lineRule="auto"/>
        <w:ind w:firstLine="0"/>
        <w:jc w:val="center"/>
      </w:pPr>
    </w:p>
    <w:p w14:paraId="23FE4EE6" w14:textId="77777777" w:rsidR="00A410EC" w:rsidRPr="00B04CF6" w:rsidRDefault="00A410EC" w:rsidP="00D836CB">
      <w:pPr>
        <w:spacing w:after="0" w:line="240" w:lineRule="auto"/>
        <w:ind w:firstLine="0"/>
        <w:jc w:val="center"/>
      </w:pPr>
    </w:p>
    <w:p w14:paraId="76EAB85B" w14:textId="77777777" w:rsidR="00D836CB" w:rsidRPr="00B04CF6" w:rsidRDefault="00D836CB" w:rsidP="00D836CB">
      <w:pPr>
        <w:spacing w:after="0" w:line="240" w:lineRule="auto"/>
        <w:ind w:firstLine="0"/>
        <w:jc w:val="center"/>
      </w:pPr>
    </w:p>
    <w:p w14:paraId="25AF70B3" w14:textId="77777777" w:rsidR="00B05FF7" w:rsidRPr="00B04CF6" w:rsidRDefault="00B05FF7" w:rsidP="00D836CB">
      <w:pPr>
        <w:spacing w:after="0" w:line="240" w:lineRule="auto"/>
        <w:ind w:firstLine="0"/>
        <w:jc w:val="center"/>
      </w:pPr>
    </w:p>
    <w:p w14:paraId="56833D65" w14:textId="77777777" w:rsidR="00B05FF7" w:rsidRPr="00B04CF6" w:rsidRDefault="00B05FF7" w:rsidP="00D836CB">
      <w:pPr>
        <w:spacing w:after="0" w:line="240" w:lineRule="auto"/>
        <w:ind w:firstLine="0"/>
        <w:jc w:val="center"/>
        <w:rPr>
          <w:lang w:eastAsia="pt-BR"/>
        </w:rPr>
      </w:pPr>
      <w:r w:rsidRPr="00B04CF6">
        <w:rPr>
          <w:lang w:eastAsia="pt-BR"/>
        </w:rPr>
        <w:t>SÃO BERNARDO DO CAMPO</w:t>
      </w:r>
    </w:p>
    <w:p w14:paraId="03D738A4" w14:textId="77777777" w:rsidR="00D836CB" w:rsidRPr="00B04CF6" w:rsidRDefault="00B05FF7" w:rsidP="00D836CB">
      <w:pPr>
        <w:spacing w:after="0" w:line="240" w:lineRule="auto"/>
        <w:ind w:firstLine="0"/>
        <w:jc w:val="center"/>
        <w:rPr>
          <w:lang w:eastAsia="pt-BR"/>
        </w:rPr>
      </w:pPr>
      <w:r w:rsidRPr="00B04CF6">
        <w:rPr>
          <w:lang w:eastAsia="pt-BR"/>
        </w:rPr>
        <w:t>201</w:t>
      </w:r>
      <w:r w:rsidR="00E0045F" w:rsidRPr="00B04CF6">
        <w:rPr>
          <w:lang w:eastAsia="pt-BR"/>
        </w:rPr>
        <w:t>4</w:t>
      </w:r>
    </w:p>
    <w:p w14:paraId="3345BAC9" w14:textId="77777777" w:rsidR="00BB0891" w:rsidRPr="00B04CF6" w:rsidRDefault="00BB0891" w:rsidP="00BB0891">
      <w:pPr>
        <w:spacing w:after="60" w:line="240" w:lineRule="auto"/>
        <w:ind w:left="4248" w:firstLine="708"/>
      </w:pPr>
    </w:p>
    <w:p w14:paraId="151B6DA4" w14:textId="77777777" w:rsidR="00BB0891" w:rsidRPr="00B04CF6" w:rsidRDefault="00BB0891" w:rsidP="00BB0891">
      <w:pPr>
        <w:spacing w:after="60" w:line="240" w:lineRule="auto"/>
        <w:ind w:left="4248" w:firstLine="708"/>
      </w:pPr>
    </w:p>
    <w:p w14:paraId="5849DE08" w14:textId="77777777" w:rsidR="00BB0891" w:rsidRPr="00B04CF6" w:rsidRDefault="00BB0891" w:rsidP="00BB0891">
      <w:pPr>
        <w:spacing w:after="60" w:line="240" w:lineRule="auto"/>
        <w:ind w:left="4248" w:firstLine="708"/>
      </w:pPr>
    </w:p>
    <w:p w14:paraId="24D7AE40" w14:textId="77777777" w:rsidR="00BB0891" w:rsidRPr="00B04CF6" w:rsidRDefault="00BB0891" w:rsidP="00BB0891">
      <w:pPr>
        <w:spacing w:after="60" w:line="240" w:lineRule="auto"/>
        <w:ind w:left="4248" w:firstLine="708"/>
      </w:pPr>
    </w:p>
    <w:p w14:paraId="0144A2D2" w14:textId="77777777" w:rsidR="00BB0891" w:rsidRPr="00B04CF6" w:rsidRDefault="00BB0891" w:rsidP="00BB0891">
      <w:pPr>
        <w:spacing w:after="60" w:line="240" w:lineRule="auto"/>
        <w:ind w:left="4248" w:firstLine="708"/>
      </w:pPr>
    </w:p>
    <w:p w14:paraId="41271666" w14:textId="77777777" w:rsidR="00BB0891" w:rsidRPr="00B04CF6" w:rsidRDefault="00BB0891" w:rsidP="00BB0891">
      <w:pPr>
        <w:spacing w:after="60" w:line="240" w:lineRule="auto"/>
        <w:ind w:left="4248" w:firstLine="708"/>
      </w:pPr>
    </w:p>
    <w:p w14:paraId="1393252B" w14:textId="77777777" w:rsidR="00BB0891" w:rsidRPr="00B04CF6" w:rsidRDefault="00BB0891" w:rsidP="00BB0891">
      <w:pPr>
        <w:spacing w:after="60" w:line="240" w:lineRule="auto"/>
        <w:ind w:left="4248" w:firstLine="708"/>
      </w:pPr>
    </w:p>
    <w:p w14:paraId="0F05A6F6" w14:textId="77777777" w:rsidR="00BB0891" w:rsidRPr="00B04CF6" w:rsidRDefault="00BB0891" w:rsidP="00BB0891">
      <w:pPr>
        <w:spacing w:after="60" w:line="240" w:lineRule="auto"/>
        <w:ind w:left="4248" w:firstLine="708"/>
      </w:pPr>
    </w:p>
    <w:p w14:paraId="66E2D1A7" w14:textId="77777777" w:rsidR="00BB0891" w:rsidRPr="00B04CF6" w:rsidRDefault="00BB0891" w:rsidP="00BB0891">
      <w:pPr>
        <w:spacing w:after="60" w:line="240" w:lineRule="auto"/>
        <w:ind w:left="4248" w:firstLine="708"/>
      </w:pPr>
    </w:p>
    <w:p w14:paraId="2691ECE7" w14:textId="77777777" w:rsidR="00BB0891" w:rsidRPr="00B04CF6" w:rsidRDefault="00BB0891" w:rsidP="00BB0891">
      <w:pPr>
        <w:spacing w:after="60" w:line="240" w:lineRule="auto"/>
        <w:ind w:left="4248" w:firstLine="708"/>
      </w:pPr>
    </w:p>
    <w:p w14:paraId="473A2FB6" w14:textId="77777777" w:rsidR="00BB0891" w:rsidRPr="00B04CF6" w:rsidRDefault="00BB0891" w:rsidP="00BB0891">
      <w:pPr>
        <w:spacing w:after="60" w:line="240" w:lineRule="auto"/>
        <w:ind w:left="4248" w:firstLine="708"/>
      </w:pPr>
    </w:p>
    <w:p w14:paraId="1E453222" w14:textId="77777777" w:rsidR="00BB0891" w:rsidRPr="00B04CF6" w:rsidRDefault="00BB0891" w:rsidP="00BB0891">
      <w:pPr>
        <w:spacing w:after="60" w:line="240" w:lineRule="auto"/>
        <w:ind w:left="4248" w:firstLine="708"/>
      </w:pPr>
    </w:p>
    <w:p w14:paraId="5FA11419" w14:textId="77777777" w:rsidR="00BB0891" w:rsidRPr="00B04CF6" w:rsidRDefault="00BB0891" w:rsidP="00BB0891">
      <w:pPr>
        <w:spacing w:after="60" w:line="240" w:lineRule="auto"/>
        <w:ind w:left="4248" w:firstLine="708"/>
      </w:pPr>
    </w:p>
    <w:p w14:paraId="418CE371" w14:textId="77777777" w:rsidR="00BB0891" w:rsidRPr="00B04CF6" w:rsidRDefault="00BB0891" w:rsidP="00BB0891">
      <w:pPr>
        <w:spacing w:after="60" w:line="240" w:lineRule="auto"/>
        <w:ind w:left="4248" w:firstLine="708"/>
      </w:pPr>
    </w:p>
    <w:p w14:paraId="54FE3027" w14:textId="77777777" w:rsidR="00BB0891" w:rsidRPr="00B04CF6" w:rsidRDefault="00BB0891" w:rsidP="00BB0891">
      <w:pPr>
        <w:spacing w:after="60" w:line="240" w:lineRule="auto"/>
        <w:ind w:left="4248" w:firstLine="708"/>
      </w:pPr>
    </w:p>
    <w:p w14:paraId="368A3AA9" w14:textId="77777777" w:rsidR="00BB0891" w:rsidRPr="00B04CF6" w:rsidRDefault="00BB0891" w:rsidP="00BB0891">
      <w:pPr>
        <w:spacing w:after="60" w:line="240" w:lineRule="auto"/>
        <w:ind w:left="4248" w:firstLine="708"/>
      </w:pPr>
    </w:p>
    <w:p w14:paraId="6FF92DD9" w14:textId="77777777" w:rsidR="00BB0891" w:rsidRPr="00B04CF6" w:rsidRDefault="00BB0891" w:rsidP="00BB0891">
      <w:pPr>
        <w:spacing w:after="60" w:line="240" w:lineRule="auto"/>
        <w:ind w:left="4248" w:firstLine="708"/>
      </w:pPr>
    </w:p>
    <w:p w14:paraId="4560D079" w14:textId="77777777" w:rsidR="00BB0891" w:rsidRPr="00B04CF6" w:rsidRDefault="00BB0891" w:rsidP="00BB0891">
      <w:pPr>
        <w:spacing w:after="60" w:line="240" w:lineRule="auto"/>
        <w:ind w:left="4248" w:firstLine="708"/>
      </w:pPr>
    </w:p>
    <w:p w14:paraId="2E2A8880" w14:textId="77777777" w:rsidR="00BB0891" w:rsidRPr="00B04CF6" w:rsidRDefault="00BB0891" w:rsidP="00BB0891">
      <w:pPr>
        <w:spacing w:after="60" w:line="240" w:lineRule="auto"/>
        <w:ind w:left="4248" w:firstLine="708"/>
      </w:pPr>
    </w:p>
    <w:p w14:paraId="30C36879" w14:textId="77777777" w:rsidR="00BB0891" w:rsidRPr="00B04CF6" w:rsidRDefault="00BB0891" w:rsidP="00BB0891">
      <w:pPr>
        <w:spacing w:after="60" w:line="240" w:lineRule="auto"/>
        <w:ind w:left="4248" w:firstLine="708"/>
      </w:pPr>
    </w:p>
    <w:p w14:paraId="538BB8DB" w14:textId="77777777" w:rsidR="00BB0891" w:rsidRPr="00B04CF6" w:rsidRDefault="00BB0891" w:rsidP="00BB0891">
      <w:pPr>
        <w:spacing w:after="60" w:line="240" w:lineRule="auto"/>
        <w:ind w:left="4248" w:firstLine="708"/>
      </w:pPr>
    </w:p>
    <w:p w14:paraId="323F8DAA" w14:textId="77777777" w:rsidR="00BB0891" w:rsidRPr="00B04CF6" w:rsidRDefault="00BB0891" w:rsidP="00BB0891">
      <w:pPr>
        <w:spacing w:after="60" w:line="240" w:lineRule="auto"/>
        <w:ind w:left="4248" w:firstLine="708"/>
      </w:pPr>
    </w:p>
    <w:p w14:paraId="4B2A8002" w14:textId="77777777" w:rsidR="00BB0891" w:rsidRPr="00B04CF6" w:rsidRDefault="00BB0891" w:rsidP="00BB0891">
      <w:pPr>
        <w:spacing w:after="60" w:line="240" w:lineRule="auto"/>
        <w:ind w:left="4248" w:firstLine="708"/>
      </w:pPr>
    </w:p>
    <w:p w14:paraId="387DB0FB" w14:textId="77777777" w:rsidR="00BB0891" w:rsidRPr="00B04CF6" w:rsidRDefault="00BB0891" w:rsidP="00BB0891">
      <w:pPr>
        <w:spacing w:after="60" w:line="240" w:lineRule="auto"/>
        <w:ind w:left="4248" w:firstLine="708"/>
      </w:pPr>
    </w:p>
    <w:p w14:paraId="48FB685F" w14:textId="77777777" w:rsidR="00BB0891" w:rsidRPr="00B04CF6" w:rsidRDefault="00BB0891" w:rsidP="00BB0891">
      <w:pPr>
        <w:spacing w:after="60" w:line="240" w:lineRule="auto"/>
        <w:ind w:left="4248" w:firstLine="708"/>
      </w:pPr>
    </w:p>
    <w:p w14:paraId="6FDFE085" w14:textId="77777777" w:rsidR="00BB0891" w:rsidRPr="00B04CF6" w:rsidRDefault="00BB0891" w:rsidP="00BB0891">
      <w:pPr>
        <w:spacing w:after="60" w:line="240" w:lineRule="auto"/>
        <w:ind w:left="4248" w:firstLine="708"/>
      </w:pPr>
    </w:p>
    <w:p w14:paraId="7AB5509D" w14:textId="77777777" w:rsidR="00BB0891" w:rsidRPr="00B04CF6" w:rsidRDefault="00BB0891" w:rsidP="00BB0891">
      <w:pPr>
        <w:spacing w:after="60" w:line="240" w:lineRule="auto"/>
        <w:ind w:left="4248" w:firstLine="708"/>
      </w:pPr>
    </w:p>
    <w:p w14:paraId="18E29272" w14:textId="77777777" w:rsidR="00BB0891" w:rsidRPr="00B04CF6" w:rsidRDefault="00BB0891" w:rsidP="00BB0891">
      <w:pPr>
        <w:spacing w:after="60" w:line="240" w:lineRule="auto"/>
        <w:ind w:left="4248" w:firstLine="708"/>
      </w:pPr>
    </w:p>
    <w:p w14:paraId="4718D92F" w14:textId="77777777" w:rsidR="00BB0891" w:rsidRPr="00B04CF6" w:rsidRDefault="00BB0891" w:rsidP="00BB0891">
      <w:pPr>
        <w:spacing w:after="60" w:line="240" w:lineRule="auto"/>
        <w:ind w:left="4248" w:firstLine="708"/>
      </w:pPr>
    </w:p>
    <w:p w14:paraId="1F50BBA4" w14:textId="77777777" w:rsidR="00BB0891" w:rsidRPr="00B04CF6" w:rsidRDefault="00BB0891" w:rsidP="00BB0891">
      <w:pPr>
        <w:spacing w:after="60" w:line="240" w:lineRule="auto"/>
        <w:ind w:left="4248" w:firstLine="708"/>
      </w:pPr>
    </w:p>
    <w:p w14:paraId="773B34B4" w14:textId="77777777" w:rsidR="00BB0891" w:rsidRPr="00B04CF6" w:rsidRDefault="00BB0891" w:rsidP="00BB0891">
      <w:pPr>
        <w:spacing w:after="60" w:line="240" w:lineRule="auto"/>
        <w:ind w:left="4248" w:firstLine="708"/>
      </w:pPr>
    </w:p>
    <w:p w14:paraId="3561CB16" w14:textId="77777777" w:rsidR="00BB0891" w:rsidRPr="00B04CF6" w:rsidRDefault="00BB0891" w:rsidP="00BB0891">
      <w:pPr>
        <w:spacing w:after="60" w:line="240" w:lineRule="auto"/>
        <w:ind w:left="4248" w:firstLine="708"/>
      </w:pPr>
    </w:p>
    <w:p w14:paraId="03B8E1D7" w14:textId="77777777" w:rsidR="00BB0891" w:rsidRPr="00B04CF6" w:rsidRDefault="00BB0891" w:rsidP="00BB0891">
      <w:pPr>
        <w:spacing w:after="60" w:line="240" w:lineRule="auto"/>
        <w:ind w:left="4248" w:firstLine="708"/>
      </w:pPr>
    </w:p>
    <w:p w14:paraId="66BC9639" w14:textId="77777777" w:rsidR="00BB0891" w:rsidRPr="00B04CF6" w:rsidRDefault="00BB0891" w:rsidP="00BB0891">
      <w:pPr>
        <w:spacing w:after="60" w:line="240" w:lineRule="auto"/>
        <w:ind w:left="4248" w:firstLine="708"/>
      </w:pPr>
    </w:p>
    <w:p w14:paraId="0D33E780" w14:textId="77777777" w:rsidR="0048076C" w:rsidRPr="00B04CF6" w:rsidRDefault="0048076C" w:rsidP="00BB0891">
      <w:pPr>
        <w:spacing w:after="60" w:line="240" w:lineRule="auto"/>
        <w:ind w:left="4248" w:firstLine="708"/>
      </w:pPr>
    </w:p>
    <w:p w14:paraId="02572CD6" w14:textId="77777777" w:rsidR="00BB0891" w:rsidRPr="00B04CF6" w:rsidRDefault="00BB0891" w:rsidP="0048076C">
      <w:pPr>
        <w:spacing w:after="60" w:line="240" w:lineRule="auto"/>
        <w:ind w:left="5387" w:firstLine="708"/>
      </w:pPr>
    </w:p>
    <w:p w14:paraId="7BDCF10E" w14:textId="77777777" w:rsidR="00BB0891" w:rsidRPr="00B04CF6" w:rsidRDefault="00BB0891" w:rsidP="005D672B">
      <w:pPr>
        <w:spacing w:after="60" w:line="240" w:lineRule="auto"/>
        <w:ind w:left="5387" w:firstLine="708"/>
      </w:pPr>
      <w:r w:rsidRPr="00B04CF6">
        <w:t>Dedicamos este trabalho</w:t>
      </w:r>
    </w:p>
    <w:p w14:paraId="3D45F0B8" w14:textId="5529D176" w:rsidR="00BB0891" w:rsidRPr="00B04CF6" w:rsidRDefault="0048076C" w:rsidP="005D672B">
      <w:pPr>
        <w:spacing w:after="60" w:line="240" w:lineRule="auto"/>
        <w:ind w:left="5387" w:firstLine="708"/>
      </w:pPr>
      <w:r w:rsidRPr="00B04CF6">
        <w:t>à</w:t>
      </w:r>
      <w:r w:rsidR="00BB0891" w:rsidRPr="00B04CF6">
        <w:t xml:space="preserve"> nossos pais e mestres</w:t>
      </w:r>
      <w:r w:rsidRPr="00B04CF6">
        <w:t>.</w:t>
      </w:r>
    </w:p>
    <w:p w14:paraId="2E31D36B" w14:textId="77777777" w:rsidR="00BB0891" w:rsidRPr="00B04CF6" w:rsidRDefault="00BB0891" w:rsidP="00D836CB">
      <w:pPr>
        <w:spacing w:after="0" w:line="240" w:lineRule="auto"/>
        <w:ind w:firstLine="0"/>
        <w:jc w:val="center"/>
      </w:pPr>
    </w:p>
    <w:p w14:paraId="3EF035D3" w14:textId="77777777" w:rsidR="00A25BE3" w:rsidRPr="00B04CF6" w:rsidRDefault="00A25BE3" w:rsidP="00D836CB">
      <w:pPr>
        <w:spacing w:after="0" w:line="240" w:lineRule="auto"/>
        <w:ind w:firstLine="0"/>
        <w:jc w:val="center"/>
      </w:pPr>
    </w:p>
    <w:p w14:paraId="7E9228A9" w14:textId="77777777" w:rsidR="000A5614" w:rsidRPr="00B04CF6" w:rsidRDefault="000A5614" w:rsidP="00D836CB">
      <w:pPr>
        <w:spacing w:after="0" w:line="240" w:lineRule="auto"/>
        <w:ind w:firstLine="0"/>
        <w:jc w:val="center"/>
      </w:pPr>
    </w:p>
    <w:p w14:paraId="4888733B" w14:textId="77777777" w:rsidR="00BB0891" w:rsidRPr="00B04CF6" w:rsidRDefault="00BB0891" w:rsidP="00D836CB">
      <w:pPr>
        <w:spacing w:after="0" w:line="240" w:lineRule="auto"/>
        <w:ind w:firstLine="0"/>
        <w:jc w:val="center"/>
      </w:pPr>
    </w:p>
    <w:p w14:paraId="72A4A319" w14:textId="425F702D" w:rsidR="00B05FF7" w:rsidRPr="00B04CF6" w:rsidRDefault="00B05FF7" w:rsidP="00D836CB">
      <w:pPr>
        <w:spacing w:after="0" w:line="240" w:lineRule="auto"/>
        <w:ind w:firstLine="0"/>
        <w:jc w:val="center"/>
      </w:pPr>
      <w:r w:rsidRPr="00B04CF6">
        <w:lastRenderedPageBreak/>
        <w:t>AGRADECIMENTOS</w:t>
      </w:r>
    </w:p>
    <w:p w14:paraId="3111E6C7" w14:textId="77777777" w:rsidR="00B05FF7" w:rsidRPr="00B04CF6" w:rsidRDefault="00B05FF7" w:rsidP="00D836CB">
      <w:pPr>
        <w:spacing w:after="0" w:line="240" w:lineRule="auto"/>
        <w:ind w:firstLine="0"/>
        <w:jc w:val="center"/>
      </w:pPr>
    </w:p>
    <w:p w14:paraId="16CF1AF7" w14:textId="77777777" w:rsidR="00B05FF7" w:rsidRPr="00B04CF6" w:rsidRDefault="00B05FF7" w:rsidP="00D836CB">
      <w:pPr>
        <w:spacing w:after="0" w:line="240" w:lineRule="auto"/>
        <w:ind w:firstLine="0"/>
        <w:jc w:val="center"/>
        <w:rPr>
          <w:lang w:eastAsia="pt-BR"/>
        </w:rPr>
      </w:pPr>
    </w:p>
    <w:p w14:paraId="720C29D8" w14:textId="77777777" w:rsidR="00BB0891" w:rsidRPr="00B04CF6" w:rsidRDefault="00BB0891" w:rsidP="00D836CB">
      <w:pPr>
        <w:spacing w:after="0" w:line="240" w:lineRule="auto"/>
        <w:ind w:firstLine="0"/>
        <w:jc w:val="center"/>
      </w:pPr>
    </w:p>
    <w:p w14:paraId="6F10014E" w14:textId="168C699D" w:rsidR="00300D84" w:rsidRPr="00B04CF6" w:rsidRDefault="00BB0891" w:rsidP="00995CFB">
      <w:pPr>
        <w:rPr>
          <w:lang w:eastAsia="pt-BR"/>
        </w:rPr>
      </w:pPr>
      <w:r w:rsidRPr="00B04CF6">
        <w:t xml:space="preserve">Agradecemos </w:t>
      </w:r>
      <w:r w:rsidR="00F2167B" w:rsidRPr="00B04CF6">
        <w:rPr>
          <w:lang w:eastAsia="pt-BR"/>
        </w:rPr>
        <w:t xml:space="preserve">ao professor Ms. </w:t>
      </w:r>
      <w:r w:rsidR="00165BFD" w:rsidRPr="00B04CF6">
        <w:rPr>
          <w:lang w:eastAsia="pt-BR"/>
        </w:rPr>
        <w:t>Antônio de Pádua Ramos Nantes de Castilho</w:t>
      </w:r>
      <w:r w:rsidR="00F2167B" w:rsidRPr="00B04CF6">
        <w:rPr>
          <w:lang w:eastAsia="pt-BR"/>
        </w:rPr>
        <w:t xml:space="preserve">, pela ajuda na escolha do tema; aos professores Marco Aurélio Vinchi de Oliveira e Ms. Paulo César da Silva Emanuel, por todo o apoio dado em relação ao kit RFID, kit Genios e à balança utilizada </w:t>
      </w:r>
      <w:r w:rsidRPr="00B04CF6">
        <w:t>em especial</w:t>
      </w:r>
      <w:r w:rsidR="00F2167B" w:rsidRPr="00B04CF6">
        <w:t>;</w:t>
      </w:r>
      <w:r w:rsidR="007E6A4A" w:rsidRPr="00B04CF6">
        <w:t xml:space="preserve"> à Dra. Dhâmaris Terra de Souza</w:t>
      </w:r>
      <w:r w:rsidR="00F2167B" w:rsidRPr="00B04CF6">
        <w:t xml:space="preserve"> da </w:t>
      </w:r>
      <w:r w:rsidR="00D915B6" w:rsidRPr="00B04CF6">
        <w:t xml:space="preserve">farmácia Nova Fórmula 100 </w:t>
      </w:r>
      <w:r w:rsidR="00F2167B" w:rsidRPr="00B04CF6">
        <w:t xml:space="preserve">por todas as informações fornecidas, que foram base para o protótipo; e agradecemos especialmente </w:t>
      </w:r>
      <w:r w:rsidRPr="00B04CF6">
        <w:t xml:space="preserve">nosso orientador </w:t>
      </w:r>
      <w:r w:rsidRPr="00B04CF6">
        <w:rPr>
          <w:lang w:eastAsia="pt-BR"/>
        </w:rPr>
        <w:t xml:space="preserve">Prof. Ms Eduardo Rosalém Marcelino, </w:t>
      </w:r>
      <w:r w:rsidR="00F2167B" w:rsidRPr="00B04CF6">
        <w:rPr>
          <w:lang w:eastAsia="pt-BR"/>
        </w:rPr>
        <w:t>por todo o suporte e dedicação demonstrados no decorrer desta monografia.</w:t>
      </w:r>
    </w:p>
    <w:p w14:paraId="2E6ED305" w14:textId="77777777" w:rsidR="00BB0891" w:rsidRPr="00B04CF6" w:rsidRDefault="00BB0891" w:rsidP="00995CFB">
      <w:pPr>
        <w:rPr>
          <w:lang w:eastAsia="pt-BR"/>
        </w:rPr>
      </w:pPr>
    </w:p>
    <w:p w14:paraId="26B80343" w14:textId="77777777" w:rsidR="00BB0891" w:rsidRPr="00B04CF6" w:rsidRDefault="00BB0891" w:rsidP="00995CFB">
      <w:pPr>
        <w:ind w:firstLine="0"/>
        <w:rPr>
          <w:lang w:eastAsia="pt-BR"/>
        </w:rPr>
      </w:pPr>
      <w:r w:rsidRPr="00B04CF6">
        <w:rPr>
          <w:lang w:eastAsia="pt-BR"/>
        </w:rPr>
        <w:br w:type="page"/>
      </w:r>
    </w:p>
    <w:p w14:paraId="54F0F0C3" w14:textId="77777777" w:rsidR="00BB0891" w:rsidRPr="00B04CF6" w:rsidRDefault="00BB0891" w:rsidP="00995CFB">
      <w:pPr>
        <w:ind w:firstLine="0"/>
        <w:rPr>
          <w:lang w:eastAsia="pt-BR"/>
        </w:rPr>
      </w:pPr>
    </w:p>
    <w:p w14:paraId="3A5153C3" w14:textId="77777777" w:rsidR="00BB0891" w:rsidRPr="00B04CF6" w:rsidRDefault="00BB0891" w:rsidP="00995CFB">
      <w:pPr>
        <w:ind w:firstLine="0"/>
        <w:rPr>
          <w:lang w:eastAsia="pt-BR"/>
        </w:rPr>
      </w:pPr>
    </w:p>
    <w:p w14:paraId="5D074165" w14:textId="77777777" w:rsidR="00BB0891" w:rsidRPr="00B04CF6" w:rsidRDefault="00BB0891" w:rsidP="00995CFB">
      <w:pPr>
        <w:ind w:firstLine="0"/>
        <w:rPr>
          <w:lang w:eastAsia="pt-BR"/>
        </w:rPr>
      </w:pPr>
    </w:p>
    <w:p w14:paraId="7A64AC8F" w14:textId="77777777" w:rsidR="00BB0891" w:rsidRPr="00B04CF6" w:rsidRDefault="00BB0891" w:rsidP="00995CFB">
      <w:pPr>
        <w:ind w:firstLine="0"/>
        <w:rPr>
          <w:lang w:eastAsia="pt-BR"/>
        </w:rPr>
      </w:pPr>
    </w:p>
    <w:p w14:paraId="033CE73C" w14:textId="77777777" w:rsidR="00BB0891" w:rsidRPr="00B04CF6" w:rsidRDefault="00BB0891" w:rsidP="00995CFB">
      <w:pPr>
        <w:ind w:firstLine="0"/>
        <w:rPr>
          <w:lang w:eastAsia="pt-BR"/>
        </w:rPr>
      </w:pPr>
    </w:p>
    <w:p w14:paraId="527F90E2" w14:textId="77777777" w:rsidR="00BB0891" w:rsidRPr="00B04CF6" w:rsidRDefault="00BB0891" w:rsidP="00995CFB">
      <w:pPr>
        <w:ind w:firstLine="0"/>
        <w:rPr>
          <w:lang w:eastAsia="pt-BR"/>
        </w:rPr>
      </w:pPr>
    </w:p>
    <w:p w14:paraId="02E60EC4" w14:textId="77777777" w:rsidR="00BB0891" w:rsidRPr="00B04CF6" w:rsidRDefault="00BB0891" w:rsidP="00995CFB">
      <w:pPr>
        <w:ind w:firstLine="0"/>
        <w:rPr>
          <w:lang w:eastAsia="pt-BR"/>
        </w:rPr>
      </w:pPr>
    </w:p>
    <w:p w14:paraId="4ED12575" w14:textId="77777777" w:rsidR="00BB0891" w:rsidRPr="00B04CF6" w:rsidRDefault="00BB0891" w:rsidP="00995CFB">
      <w:pPr>
        <w:ind w:firstLine="0"/>
        <w:rPr>
          <w:lang w:eastAsia="pt-BR"/>
        </w:rPr>
      </w:pPr>
    </w:p>
    <w:p w14:paraId="4896D272" w14:textId="77777777" w:rsidR="00BB0891" w:rsidRPr="00B04CF6" w:rsidRDefault="00BB0891" w:rsidP="00995CFB">
      <w:pPr>
        <w:ind w:firstLine="0"/>
        <w:rPr>
          <w:lang w:eastAsia="pt-BR"/>
        </w:rPr>
      </w:pPr>
    </w:p>
    <w:p w14:paraId="5D144132" w14:textId="77777777" w:rsidR="00BB0891" w:rsidRPr="00B04CF6" w:rsidRDefault="00BB0891" w:rsidP="00995CFB">
      <w:pPr>
        <w:ind w:firstLine="0"/>
        <w:rPr>
          <w:lang w:eastAsia="pt-BR"/>
        </w:rPr>
      </w:pPr>
    </w:p>
    <w:p w14:paraId="6D15F693" w14:textId="77777777" w:rsidR="00BB0891" w:rsidRPr="00B04CF6" w:rsidRDefault="00BB0891" w:rsidP="00995CFB">
      <w:pPr>
        <w:ind w:firstLine="0"/>
        <w:rPr>
          <w:lang w:eastAsia="pt-BR"/>
        </w:rPr>
      </w:pPr>
    </w:p>
    <w:p w14:paraId="7EA15651" w14:textId="77777777" w:rsidR="00BB0891" w:rsidRPr="00B04CF6" w:rsidRDefault="00BB0891" w:rsidP="00995CFB">
      <w:pPr>
        <w:ind w:firstLine="0"/>
        <w:rPr>
          <w:lang w:eastAsia="pt-BR"/>
        </w:rPr>
      </w:pPr>
    </w:p>
    <w:p w14:paraId="0E795771" w14:textId="77777777" w:rsidR="00BB0891" w:rsidRPr="00B04CF6" w:rsidRDefault="00BB0891" w:rsidP="00995CFB">
      <w:pPr>
        <w:ind w:firstLine="0"/>
        <w:rPr>
          <w:lang w:eastAsia="pt-BR"/>
        </w:rPr>
      </w:pPr>
    </w:p>
    <w:p w14:paraId="601C40D2" w14:textId="77777777" w:rsidR="00BB0891" w:rsidRPr="00B04CF6" w:rsidRDefault="00BB0891" w:rsidP="00995CFB">
      <w:pPr>
        <w:ind w:firstLine="0"/>
        <w:rPr>
          <w:lang w:eastAsia="pt-BR"/>
        </w:rPr>
      </w:pPr>
    </w:p>
    <w:p w14:paraId="36EFB006" w14:textId="77777777" w:rsidR="00BB0891" w:rsidRPr="00B04CF6" w:rsidRDefault="00BB0891" w:rsidP="00995CFB">
      <w:pPr>
        <w:ind w:firstLine="0"/>
        <w:rPr>
          <w:lang w:eastAsia="pt-BR"/>
        </w:rPr>
      </w:pPr>
    </w:p>
    <w:p w14:paraId="2440BA10" w14:textId="77777777" w:rsidR="00BB0891" w:rsidRPr="00B04CF6" w:rsidRDefault="00BB0891" w:rsidP="00995CFB">
      <w:pPr>
        <w:ind w:firstLine="0"/>
        <w:rPr>
          <w:lang w:eastAsia="pt-BR"/>
        </w:rPr>
      </w:pPr>
    </w:p>
    <w:p w14:paraId="622EB028" w14:textId="77777777" w:rsidR="00BB0891" w:rsidRPr="00B04CF6" w:rsidRDefault="00BB0891" w:rsidP="00995CFB">
      <w:pPr>
        <w:ind w:firstLine="0"/>
        <w:rPr>
          <w:lang w:eastAsia="pt-BR"/>
        </w:rPr>
      </w:pPr>
    </w:p>
    <w:p w14:paraId="3428DF26" w14:textId="77777777" w:rsidR="00BB0891" w:rsidRPr="00B04CF6" w:rsidRDefault="00BB0891" w:rsidP="00995CFB">
      <w:pPr>
        <w:ind w:firstLine="0"/>
        <w:rPr>
          <w:lang w:eastAsia="pt-BR"/>
        </w:rPr>
      </w:pPr>
    </w:p>
    <w:p w14:paraId="3346C13A" w14:textId="77777777" w:rsidR="00BB0891" w:rsidRPr="00B04CF6" w:rsidRDefault="00BB0891" w:rsidP="00995CFB">
      <w:pPr>
        <w:ind w:firstLine="0"/>
        <w:rPr>
          <w:lang w:eastAsia="pt-BR"/>
        </w:rPr>
      </w:pPr>
    </w:p>
    <w:p w14:paraId="3C6F9B19" w14:textId="77777777" w:rsidR="00BB0891" w:rsidRPr="00B04CF6" w:rsidRDefault="00BB0891" w:rsidP="00995CFB">
      <w:pPr>
        <w:ind w:firstLine="0"/>
        <w:rPr>
          <w:lang w:eastAsia="pt-BR"/>
        </w:rPr>
      </w:pPr>
    </w:p>
    <w:p w14:paraId="209DDD6F" w14:textId="77777777" w:rsidR="00BB0891" w:rsidRPr="00B04CF6" w:rsidRDefault="00BB0891" w:rsidP="00BB0891">
      <w:pPr>
        <w:spacing w:after="60"/>
        <w:jc w:val="right"/>
        <w:rPr>
          <w:i/>
          <w:lang w:val="en-US" w:eastAsia="pt-BR"/>
        </w:rPr>
      </w:pPr>
      <w:r w:rsidRPr="00B04CF6">
        <w:rPr>
          <w:i/>
          <w:lang w:val="en-US" w:eastAsia="pt-BR"/>
        </w:rPr>
        <w:t>“Success consists of going from failure</w:t>
      </w:r>
    </w:p>
    <w:p w14:paraId="6344AC83" w14:textId="09B82F88" w:rsidR="00BB0891" w:rsidRPr="00B04CF6" w:rsidRDefault="00BB0891" w:rsidP="00BB0891">
      <w:pPr>
        <w:spacing w:after="60"/>
        <w:jc w:val="right"/>
        <w:rPr>
          <w:i/>
          <w:lang w:val="en-US" w:eastAsia="pt-BR"/>
        </w:rPr>
      </w:pPr>
      <w:r w:rsidRPr="00B04CF6">
        <w:rPr>
          <w:i/>
          <w:lang w:val="en-US" w:eastAsia="pt-BR"/>
        </w:rPr>
        <w:t>to</w:t>
      </w:r>
      <w:r w:rsidR="00D4699F" w:rsidRPr="00B04CF6">
        <w:rPr>
          <w:i/>
          <w:lang w:val="en-US" w:eastAsia="pt-BR"/>
        </w:rPr>
        <w:t xml:space="preserve"> </w:t>
      </w:r>
      <w:r w:rsidRPr="00B04CF6">
        <w:rPr>
          <w:i/>
          <w:lang w:val="en-US" w:eastAsia="pt-BR"/>
        </w:rPr>
        <w:t>failure without loss of enthusiasm.”</w:t>
      </w:r>
    </w:p>
    <w:p w14:paraId="5C9AF87A" w14:textId="77777777" w:rsidR="00BB0891" w:rsidRPr="00B04CF6" w:rsidRDefault="00BB0891" w:rsidP="00BB0891">
      <w:pPr>
        <w:spacing w:after="60"/>
        <w:jc w:val="right"/>
        <w:rPr>
          <w:lang w:eastAsia="pt-BR"/>
        </w:rPr>
      </w:pPr>
      <w:r w:rsidRPr="00B04CF6">
        <w:rPr>
          <w:lang w:eastAsia="pt-BR"/>
        </w:rPr>
        <w:t>Winston Churchill</w:t>
      </w:r>
    </w:p>
    <w:p w14:paraId="03C7A8D8" w14:textId="77777777" w:rsidR="00B05FF7" w:rsidRPr="00B04CF6" w:rsidRDefault="00B05FF7" w:rsidP="00995CFB">
      <w:pPr>
        <w:ind w:firstLine="0"/>
      </w:pPr>
      <w:r w:rsidRPr="00B04CF6">
        <w:lastRenderedPageBreak/>
        <w:t>RESUMO</w:t>
      </w:r>
    </w:p>
    <w:p w14:paraId="0B0A94ED" w14:textId="77777777" w:rsidR="00A25BE3" w:rsidRPr="00B04CF6" w:rsidRDefault="00A25BE3" w:rsidP="00995CFB">
      <w:pPr>
        <w:ind w:firstLine="0"/>
      </w:pPr>
    </w:p>
    <w:p w14:paraId="1D370246" w14:textId="224830BF" w:rsidR="000A1D31" w:rsidRPr="00B04CF6" w:rsidRDefault="00C07C5C">
      <w:pPr>
        <w:ind w:firstLine="0"/>
        <w:rPr>
          <w:color w:val="FF0000"/>
        </w:rPr>
      </w:pPr>
      <w:r w:rsidRPr="00B04CF6">
        <w:tab/>
        <w:t>O Controle de estoque e</w:t>
      </w:r>
      <w:r w:rsidR="000A1D31" w:rsidRPr="00B04CF6">
        <w:t xml:space="preserve"> controle de dados </w:t>
      </w:r>
      <w:r w:rsidRPr="00B04CF6">
        <w:t xml:space="preserve">de </w:t>
      </w:r>
      <w:r w:rsidR="00565AE2" w:rsidRPr="00B04CF6">
        <w:t xml:space="preserve">substâncias </w:t>
      </w:r>
      <w:r w:rsidRPr="00B04CF6">
        <w:t xml:space="preserve">utilizados em uma receita médica dentro de uma farmácia de manipulação é feito manualmente, </w:t>
      </w:r>
      <w:r w:rsidR="00A25BE3" w:rsidRPr="00B04CF6">
        <w:t>tornando o</w:t>
      </w:r>
      <w:r w:rsidRPr="00B04CF6">
        <w:t xml:space="preserve"> farmacêutico responsável </w:t>
      </w:r>
      <w:r w:rsidR="00A25BE3" w:rsidRPr="00B04CF6">
        <w:t>pela pesagem e anotação</w:t>
      </w:r>
      <w:r w:rsidRPr="00B04CF6">
        <w:t xml:space="preserve"> </w:t>
      </w:r>
      <w:r w:rsidR="00A25BE3" w:rsidRPr="00B04CF6">
        <w:t>d</w:t>
      </w:r>
      <w:r w:rsidRPr="00B04CF6">
        <w:t xml:space="preserve">o peso inicial, </w:t>
      </w:r>
      <w:r w:rsidR="00FB02A6" w:rsidRPr="00B04CF6">
        <w:t xml:space="preserve">peso </w:t>
      </w:r>
      <w:r w:rsidRPr="00B04CF6">
        <w:t>final e</w:t>
      </w:r>
      <w:r w:rsidR="00FB02A6" w:rsidRPr="00B04CF6">
        <w:t xml:space="preserve"> peso</w:t>
      </w:r>
      <w:r w:rsidRPr="00B04CF6">
        <w:t xml:space="preserve"> </w:t>
      </w:r>
      <w:r w:rsidR="00FB02A6" w:rsidRPr="00B04CF6">
        <w:t xml:space="preserve">do </w:t>
      </w:r>
      <w:r w:rsidRPr="00B04CF6">
        <w:t>produto</w:t>
      </w:r>
      <w:r w:rsidR="00FB02A6" w:rsidRPr="00B04CF6">
        <w:t xml:space="preserve"> que foi perdido</w:t>
      </w:r>
      <w:r w:rsidRPr="00B04CF6">
        <w:t>,</w:t>
      </w:r>
      <w:r w:rsidR="00A25BE3" w:rsidRPr="00B04CF6">
        <w:t xml:space="preserve"> abrindo brechas para erros humanos e mesmo falsificação de dados. A implementação de um sistema de Auto-ID automatizaria o procedimento, diminuindo o tempo do processo e inserindo uma forma de controle d</w:t>
      </w:r>
      <w:r w:rsidR="00565AE2" w:rsidRPr="00B04CF6">
        <w:t xml:space="preserve">as matérias primas. </w:t>
      </w:r>
      <w:r w:rsidR="00A25BE3" w:rsidRPr="00B04CF6">
        <w:t xml:space="preserve">Entre as várias tecnologias existentes, a tecnologia RFID </w:t>
      </w:r>
      <w:r w:rsidR="00565AE2" w:rsidRPr="00B04CF6">
        <w:t>foi escolhida</w:t>
      </w:r>
      <w:r w:rsidR="00A25BE3" w:rsidRPr="00B04CF6">
        <w:t xml:space="preserve"> para </w:t>
      </w:r>
      <w:r w:rsidR="00111E90" w:rsidRPr="00B04CF6">
        <w:t>suprir estas necessidades</w:t>
      </w:r>
      <w:r w:rsidR="00A25BE3" w:rsidRPr="00B04CF6">
        <w:t>, pois possui os recursos necessários para automatizar o sistema de entrada de dados e de controle de traslado de</w:t>
      </w:r>
      <w:r w:rsidR="00565AE2" w:rsidRPr="00B04CF6">
        <w:t xml:space="preserve"> substâncias</w:t>
      </w:r>
      <w:r w:rsidR="00A25BE3" w:rsidRPr="00B04CF6">
        <w:t xml:space="preserve"> enquanto </w:t>
      </w:r>
      <w:r w:rsidR="00111E90" w:rsidRPr="00B04CF6">
        <w:t>estes ainda estão em seus</w:t>
      </w:r>
      <w:r w:rsidR="00A410EC" w:rsidRPr="00B04CF6">
        <w:t xml:space="preserve"> c</w:t>
      </w:r>
      <w:r w:rsidR="00A25BE3" w:rsidRPr="00B04CF6">
        <w:t xml:space="preserve">ontainers. </w:t>
      </w:r>
      <w:r w:rsidR="00F2167B" w:rsidRPr="00B04CF6">
        <w:t>Utilizando a tecnologia RFID em conjunto com o microcontrolador PIC e interfaceamento com Balança Semi-Analítica e PC</w:t>
      </w:r>
      <w:r w:rsidR="00300D84" w:rsidRPr="00B04CF6">
        <w:t xml:space="preserve">, foi desenvolvido um protótipo de sistema de controle de produtos dentro do laboratório. </w:t>
      </w:r>
      <w:r w:rsidR="00D915B6" w:rsidRPr="00B04CF6">
        <w:t>Os estudos realizados não são definitivos, fazendo-se necessário pesquisas futuras para uma melhor compreensão das situações nas quais a aplicação da tecnologia é ou não favorável.</w:t>
      </w:r>
    </w:p>
    <w:p w14:paraId="0DCCEB5C" w14:textId="42CED79C" w:rsidR="008E1D80" w:rsidRPr="00BA5013" w:rsidRDefault="00FE4D2F">
      <w:pPr>
        <w:ind w:firstLine="0"/>
      </w:pPr>
      <w:r w:rsidRPr="00BA5013">
        <w:rPr>
          <w:lang w:eastAsia="pt-BR"/>
        </w:rPr>
        <w:t>Palavras-Chave: Auto-ID, Controle de Estoque, RFID</w:t>
      </w:r>
      <w:r w:rsidR="00565AE2" w:rsidRPr="00BA5013">
        <w:rPr>
          <w:lang w:eastAsia="pt-BR"/>
        </w:rPr>
        <w:t>, Farmácia de Manipulação.</w:t>
      </w:r>
    </w:p>
    <w:p w14:paraId="1CE59F39" w14:textId="301A16EA" w:rsidR="00FE4D2F" w:rsidRPr="00B04CF6" w:rsidRDefault="00FE4D2F">
      <w:r w:rsidRPr="00BA5013">
        <w:br w:type="page"/>
      </w:r>
    </w:p>
    <w:p w14:paraId="096DD409" w14:textId="77777777" w:rsidR="00B05FF7" w:rsidRPr="00B04CF6" w:rsidRDefault="00B05FF7" w:rsidP="00995CFB">
      <w:pPr>
        <w:ind w:firstLine="0"/>
        <w:rPr>
          <w:lang w:val="en-US" w:eastAsia="pt-BR"/>
        </w:rPr>
      </w:pPr>
      <w:r w:rsidRPr="00B04CF6">
        <w:rPr>
          <w:lang w:val="en-US" w:eastAsia="pt-BR"/>
        </w:rPr>
        <w:lastRenderedPageBreak/>
        <w:t>ABSTRACT</w:t>
      </w:r>
    </w:p>
    <w:p w14:paraId="0911A07C" w14:textId="53252FC9" w:rsidR="000A1D31" w:rsidRPr="00B04CF6" w:rsidRDefault="00565AE2" w:rsidP="009E115D">
      <w:pPr>
        <w:pStyle w:val="PadraoTCC"/>
        <w:rPr>
          <w:lang w:val="en-US"/>
        </w:rPr>
      </w:pPr>
      <w:r w:rsidRPr="00B04CF6">
        <w:rPr>
          <w:lang w:val="en-US"/>
        </w:rPr>
        <w:t>Inventory control</w:t>
      </w:r>
      <w:r w:rsidR="000A1D31" w:rsidRPr="00B04CF6">
        <w:rPr>
          <w:lang w:val="en-US"/>
        </w:rPr>
        <w:t xml:space="preserve"> and data handling of </w:t>
      </w:r>
      <w:r w:rsidRPr="00B04CF6">
        <w:rPr>
          <w:lang w:val="en-US"/>
        </w:rPr>
        <w:t>substances</w:t>
      </w:r>
      <w:r w:rsidR="000A1D31" w:rsidRPr="00B04CF6">
        <w:rPr>
          <w:lang w:val="en-US"/>
        </w:rPr>
        <w:t xml:space="preserve"> used in a prescription inside of a pharmacy is done manually, making the pharmacist responsible for weighing and recording the initial weight, final weight and weight that was lost in the process, opening it to human errors and even data</w:t>
      </w:r>
      <w:r w:rsidRPr="00B04CF6">
        <w:rPr>
          <w:lang w:val="en-US"/>
        </w:rPr>
        <w:t xml:space="preserve"> falsification</w:t>
      </w:r>
      <w:r w:rsidR="000A1D31" w:rsidRPr="00B04CF6">
        <w:rPr>
          <w:lang w:val="en-US"/>
        </w:rPr>
        <w:t xml:space="preserve">. The implementation of a system of Auto - </w:t>
      </w:r>
      <w:r w:rsidRPr="00B04CF6">
        <w:rPr>
          <w:lang w:val="en-US"/>
        </w:rPr>
        <w:t>ID would automate the procedure</w:t>
      </w:r>
      <w:r w:rsidR="000A1D31" w:rsidRPr="00B04CF6">
        <w:rPr>
          <w:lang w:val="en-US"/>
        </w:rPr>
        <w:t xml:space="preserve">, reducing the process time and </w:t>
      </w:r>
      <w:r w:rsidRPr="00B04CF6">
        <w:rPr>
          <w:lang w:val="en-US"/>
        </w:rPr>
        <w:t>creating a form of control over the substances</w:t>
      </w:r>
      <w:r w:rsidR="000A1D31" w:rsidRPr="00B04CF6">
        <w:rPr>
          <w:lang w:val="en-US"/>
        </w:rPr>
        <w:t>. Among th</w:t>
      </w:r>
      <w:r w:rsidRPr="00B04CF6">
        <w:rPr>
          <w:lang w:val="en-US"/>
        </w:rPr>
        <w:t>e various existing technologies</w:t>
      </w:r>
      <w:r w:rsidR="000A1D31" w:rsidRPr="00B04CF6">
        <w:rPr>
          <w:lang w:val="en-US"/>
        </w:rPr>
        <w:t xml:space="preserve">, RFID </w:t>
      </w:r>
      <w:r w:rsidRPr="00B04CF6">
        <w:rPr>
          <w:lang w:val="en-US"/>
        </w:rPr>
        <w:t>was chosen</w:t>
      </w:r>
      <w:r w:rsidR="000A1D31" w:rsidRPr="00B04CF6">
        <w:rPr>
          <w:lang w:val="en-US"/>
        </w:rPr>
        <w:t xml:space="preserve"> to meet th</w:t>
      </w:r>
      <w:r w:rsidRPr="00B04CF6">
        <w:rPr>
          <w:lang w:val="en-US"/>
        </w:rPr>
        <w:t>ose</w:t>
      </w:r>
      <w:r w:rsidR="000A1D31" w:rsidRPr="00B04CF6">
        <w:rPr>
          <w:lang w:val="en-US"/>
        </w:rPr>
        <w:t xml:space="preserve"> needs</w:t>
      </w:r>
      <w:r w:rsidRPr="00B04CF6">
        <w:rPr>
          <w:lang w:val="en-US"/>
        </w:rPr>
        <w:t>,</w:t>
      </w:r>
      <w:r w:rsidR="000A1D31" w:rsidRPr="00B04CF6">
        <w:rPr>
          <w:lang w:val="en-US"/>
        </w:rPr>
        <w:t xml:space="preserve"> because it has the </w:t>
      </w:r>
      <w:r w:rsidRPr="00B04CF6">
        <w:rPr>
          <w:lang w:val="en-US"/>
        </w:rPr>
        <w:t>n</w:t>
      </w:r>
      <w:r w:rsidR="000A1D31" w:rsidRPr="00B04CF6">
        <w:rPr>
          <w:lang w:val="en-US"/>
        </w:rPr>
        <w:t>ecessary</w:t>
      </w:r>
      <w:r w:rsidRPr="00B04CF6">
        <w:rPr>
          <w:lang w:val="en-US"/>
        </w:rPr>
        <w:t xml:space="preserve"> resources</w:t>
      </w:r>
      <w:r w:rsidR="000A1D31" w:rsidRPr="00B04CF6">
        <w:rPr>
          <w:lang w:val="en-US"/>
        </w:rPr>
        <w:t xml:space="preserve"> to automate the system for data entry and </w:t>
      </w:r>
      <w:r w:rsidRPr="00B04CF6">
        <w:rPr>
          <w:lang w:val="en-US"/>
        </w:rPr>
        <w:t xml:space="preserve">goods transfer control, </w:t>
      </w:r>
      <w:r w:rsidR="000A1D31" w:rsidRPr="00B04CF6">
        <w:rPr>
          <w:lang w:val="en-US"/>
        </w:rPr>
        <w:t>while they are still in</w:t>
      </w:r>
      <w:r w:rsidRPr="00B04CF6">
        <w:rPr>
          <w:lang w:val="en-US"/>
        </w:rPr>
        <w:t>side</w:t>
      </w:r>
      <w:r w:rsidR="000A1D31" w:rsidRPr="00B04CF6">
        <w:rPr>
          <w:lang w:val="en-US"/>
        </w:rPr>
        <w:t xml:space="preserve"> their containers</w:t>
      </w:r>
      <w:r w:rsidRPr="00B04CF6">
        <w:rPr>
          <w:lang w:val="en-US"/>
        </w:rPr>
        <w:t>. RFID technology application alongside the</w:t>
      </w:r>
      <w:r w:rsidR="000A1D31" w:rsidRPr="00B04CF6">
        <w:rPr>
          <w:lang w:val="en-US"/>
        </w:rPr>
        <w:t xml:space="preserve"> PIC microcontroller</w:t>
      </w:r>
      <w:r w:rsidRPr="00B04CF6">
        <w:rPr>
          <w:lang w:val="en-US"/>
        </w:rPr>
        <w:t xml:space="preserve">, a serial </w:t>
      </w:r>
      <w:r w:rsidR="000A1D31" w:rsidRPr="00B04CF6">
        <w:rPr>
          <w:lang w:val="en-US"/>
        </w:rPr>
        <w:t>interfac</w:t>
      </w:r>
      <w:r w:rsidRPr="00B04CF6">
        <w:rPr>
          <w:lang w:val="en-US"/>
        </w:rPr>
        <w:t>e</w:t>
      </w:r>
      <w:r w:rsidR="000A1D31" w:rsidRPr="00B04CF6">
        <w:rPr>
          <w:lang w:val="en-US"/>
        </w:rPr>
        <w:t xml:space="preserve"> with </w:t>
      </w:r>
      <w:r w:rsidRPr="00B04CF6">
        <w:rPr>
          <w:lang w:val="en-US"/>
        </w:rPr>
        <w:t xml:space="preserve">the </w:t>
      </w:r>
      <w:r w:rsidR="000A1D31" w:rsidRPr="00B04CF6">
        <w:rPr>
          <w:lang w:val="en-US"/>
        </w:rPr>
        <w:t xml:space="preserve">Semi - Analytical Balance and </w:t>
      </w:r>
      <w:r w:rsidRPr="00B04CF6">
        <w:rPr>
          <w:lang w:val="en-US"/>
        </w:rPr>
        <w:t xml:space="preserve">a </w:t>
      </w:r>
      <w:r w:rsidR="000A1D31" w:rsidRPr="00B04CF6">
        <w:rPr>
          <w:lang w:val="en-US"/>
        </w:rPr>
        <w:t>PC</w:t>
      </w:r>
      <w:r w:rsidRPr="00B04CF6">
        <w:rPr>
          <w:lang w:val="en-US"/>
        </w:rPr>
        <w:t xml:space="preserve"> enabled development of</w:t>
      </w:r>
      <w:r w:rsidR="000A1D31" w:rsidRPr="00B04CF6">
        <w:rPr>
          <w:lang w:val="en-US"/>
        </w:rPr>
        <w:t xml:space="preserve"> a </w:t>
      </w:r>
      <w:r w:rsidRPr="00B04CF6">
        <w:rPr>
          <w:lang w:val="en-US"/>
        </w:rPr>
        <w:t xml:space="preserve">product control system </w:t>
      </w:r>
      <w:r w:rsidR="000A1D31" w:rsidRPr="00B04CF6">
        <w:rPr>
          <w:lang w:val="en-US"/>
        </w:rPr>
        <w:t xml:space="preserve">prototype within the laboratory. </w:t>
      </w:r>
      <w:r w:rsidR="00F77977" w:rsidRPr="00B04CF6">
        <w:rPr>
          <w:lang w:val="en-US"/>
        </w:rPr>
        <w:t xml:space="preserve">The study is not definitive, </w:t>
      </w:r>
      <w:r w:rsidR="00D915B6" w:rsidRPr="00B04CF6">
        <w:rPr>
          <w:lang w:val="en-US"/>
        </w:rPr>
        <w:t>further research is necessary to understand in which cases the use of the technology is or not satisfactory.</w:t>
      </w:r>
    </w:p>
    <w:p w14:paraId="7D553279" w14:textId="53664BF7" w:rsidR="000A1D31" w:rsidRPr="00B04CF6" w:rsidRDefault="000A1D31" w:rsidP="009E115D">
      <w:pPr>
        <w:pStyle w:val="PadraoTCC"/>
        <w:rPr>
          <w:lang w:val="en-US"/>
        </w:rPr>
      </w:pPr>
      <w:r w:rsidRPr="00B04CF6">
        <w:rPr>
          <w:lang w:val="en-US"/>
        </w:rPr>
        <w:t xml:space="preserve">Keywords: Auto-ID, </w:t>
      </w:r>
      <w:r w:rsidR="00565AE2" w:rsidRPr="00B04CF6">
        <w:rPr>
          <w:lang w:val="en-US"/>
        </w:rPr>
        <w:t>RFID, Inventory Control, Pharmacy.</w:t>
      </w:r>
    </w:p>
    <w:p w14:paraId="556C05CE" w14:textId="487E4CE9" w:rsidR="00B05FF7" w:rsidRPr="00B04CF6" w:rsidRDefault="00B05FF7" w:rsidP="009E115D">
      <w:pPr>
        <w:pStyle w:val="PadraoTCC"/>
        <w:rPr>
          <w:rStyle w:val="hps"/>
          <w:color w:val="000000"/>
          <w:lang w:val="en-US"/>
        </w:rPr>
      </w:pPr>
      <w:r w:rsidRPr="00B04CF6">
        <w:rPr>
          <w:lang w:val="en-US"/>
        </w:rPr>
        <w:br/>
      </w:r>
      <w:r w:rsidRPr="00B04CF6">
        <w:rPr>
          <w:lang w:val="en-US"/>
        </w:rPr>
        <w:br/>
      </w:r>
    </w:p>
    <w:p w14:paraId="2C2793F1" w14:textId="77777777" w:rsidR="00B05FF7" w:rsidRPr="00B04CF6" w:rsidRDefault="00291DC0" w:rsidP="009E115D">
      <w:pPr>
        <w:rPr>
          <w:rFonts w:eastAsia="Times New Roman"/>
          <w:color w:val="000000"/>
          <w:lang w:val="en-US"/>
        </w:rPr>
      </w:pPr>
      <w:r w:rsidRPr="00B04CF6">
        <w:rPr>
          <w:lang w:val="en-US"/>
        </w:rPr>
        <w:tab/>
      </w:r>
    </w:p>
    <w:p w14:paraId="056351CE" w14:textId="77777777" w:rsidR="00B05FF7" w:rsidRPr="00B04CF6" w:rsidRDefault="00B05FF7" w:rsidP="009E115D">
      <w:pPr>
        <w:rPr>
          <w:lang w:val="en-US" w:eastAsia="pt-BR"/>
        </w:rPr>
      </w:pPr>
    </w:p>
    <w:p w14:paraId="4E4609BA" w14:textId="77777777" w:rsidR="00B05FF7" w:rsidRPr="00B04CF6" w:rsidRDefault="00B05FF7" w:rsidP="009E115D">
      <w:pPr>
        <w:rPr>
          <w:lang w:val="en-US" w:eastAsia="pt-BR"/>
        </w:rPr>
      </w:pPr>
    </w:p>
    <w:p w14:paraId="6FEFFFC1" w14:textId="77777777" w:rsidR="00B05FF7" w:rsidRPr="00B04CF6" w:rsidRDefault="00B05FF7" w:rsidP="009E115D">
      <w:pPr>
        <w:rPr>
          <w:lang w:val="en-US" w:eastAsia="pt-BR"/>
        </w:rPr>
      </w:pPr>
    </w:p>
    <w:p w14:paraId="6533917D" w14:textId="77777777" w:rsidR="00B05FF7" w:rsidRPr="00B04CF6" w:rsidRDefault="00B05FF7" w:rsidP="009E115D">
      <w:pPr>
        <w:rPr>
          <w:lang w:val="en-US" w:eastAsia="pt-BR"/>
        </w:rPr>
      </w:pPr>
    </w:p>
    <w:p w14:paraId="0661445A" w14:textId="77777777" w:rsidR="00D22405" w:rsidRPr="00B04CF6" w:rsidRDefault="00D22405" w:rsidP="009E115D">
      <w:pPr>
        <w:rPr>
          <w:lang w:val="en-US" w:eastAsia="pt-BR"/>
        </w:rPr>
      </w:pPr>
      <w:r w:rsidRPr="00B04CF6">
        <w:rPr>
          <w:lang w:val="en-US" w:eastAsia="pt-BR"/>
        </w:rPr>
        <w:br w:type="page"/>
      </w:r>
    </w:p>
    <w:p w14:paraId="5C87DF4D" w14:textId="2066F016" w:rsidR="00B05FF7" w:rsidRPr="00B04CF6" w:rsidRDefault="00B05FF7" w:rsidP="009E115D">
      <w:pPr>
        <w:rPr>
          <w:lang w:val="en-US"/>
        </w:rPr>
      </w:pPr>
      <w:r w:rsidRPr="00B04CF6">
        <w:rPr>
          <w:lang w:val="en-US"/>
        </w:rPr>
        <w:lastRenderedPageBreak/>
        <w:t xml:space="preserve">LISTA DE </w:t>
      </w:r>
      <w:r w:rsidR="00F42EAC" w:rsidRPr="00B04CF6">
        <w:rPr>
          <w:lang w:val="en-US"/>
        </w:rPr>
        <w:t>TABELAS</w:t>
      </w:r>
    </w:p>
    <w:p w14:paraId="68EE4C87" w14:textId="55769001" w:rsidR="007B3E11" w:rsidRPr="00B04CF6" w:rsidDel="0049439A" w:rsidRDefault="007B3E11" w:rsidP="009E115D">
      <w:pPr>
        <w:rPr>
          <w:del w:id="0" w:author="Ivan" w:date="2014-06-02T23:03:00Z"/>
          <w:lang w:val="en-US"/>
        </w:rPr>
      </w:pPr>
    </w:p>
    <w:p w14:paraId="5BE31121" w14:textId="77777777" w:rsidR="0049439A" w:rsidRDefault="00F42EAC">
      <w:pPr>
        <w:pStyle w:val="ndicedeilustraes"/>
        <w:rPr>
          <w:ins w:id="1" w:author="Ivan" w:date="2014-06-02T23:03:00Z"/>
          <w:rFonts w:asciiTheme="minorHAnsi" w:eastAsiaTheme="minorEastAsia" w:hAnsiTheme="minorHAnsi" w:cstheme="minorBidi"/>
          <w:noProof/>
          <w:sz w:val="22"/>
          <w:szCs w:val="22"/>
          <w:lang w:eastAsia="pt-BR"/>
        </w:rPr>
      </w:pPr>
      <w:r w:rsidRPr="00B04CF6">
        <w:fldChar w:fldCharType="begin"/>
      </w:r>
      <w:r w:rsidRPr="00B04CF6">
        <w:instrText xml:space="preserve"> TOC \h \z \c "Tabela" </w:instrText>
      </w:r>
      <w:r w:rsidRPr="00B04CF6">
        <w:fldChar w:fldCharType="separate"/>
      </w:r>
      <w:ins w:id="2" w:author="Ivan" w:date="2014-06-02T23:03:00Z">
        <w:r w:rsidR="0049439A" w:rsidRPr="004D6F36">
          <w:rPr>
            <w:rStyle w:val="Hyperlink"/>
            <w:noProof/>
          </w:rPr>
          <w:fldChar w:fldCharType="begin"/>
        </w:r>
        <w:r w:rsidR="0049439A" w:rsidRPr="004D6F36">
          <w:rPr>
            <w:rStyle w:val="Hyperlink"/>
            <w:noProof/>
          </w:rPr>
          <w:instrText xml:space="preserve"> </w:instrText>
        </w:r>
        <w:r w:rsidR="0049439A">
          <w:rPr>
            <w:noProof/>
          </w:rPr>
          <w:instrText>HYPERLINK \l "_Toc389513569"</w:instrText>
        </w:r>
        <w:r w:rsidR="0049439A" w:rsidRPr="004D6F36">
          <w:rPr>
            <w:rStyle w:val="Hyperlink"/>
            <w:noProof/>
          </w:rPr>
          <w:instrText xml:space="preserve"> </w:instrText>
        </w:r>
        <w:r w:rsidR="0049439A" w:rsidRPr="004D6F36">
          <w:rPr>
            <w:rStyle w:val="Hyperlink"/>
            <w:noProof/>
          </w:rPr>
        </w:r>
        <w:r w:rsidR="0049439A" w:rsidRPr="004D6F36">
          <w:rPr>
            <w:rStyle w:val="Hyperlink"/>
            <w:noProof/>
          </w:rPr>
          <w:fldChar w:fldCharType="separate"/>
        </w:r>
        <w:r w:rsidR="0049439A" w:rsidRPr="004D6F36">
          <w:rPr>
            <w:rStyle w:val="Hyperlink"/>
            <w:noProof/>
          </w:rPr>
          <w:t>Tabela 1 - Tabela comparativa dos Sistemas de Auto-ID</w:t>
        </w:r>
        <w:r w:rsidR="0049439A">
          <w:rPr>
            <w:noProof/>
            <w:webHidden/>
          </w:rPr>
          <w:tab/>
        </w:r>
        <w:r w:rsidR="0049439A">
          <w:rPr>
            <w:noProof/>
            <w:webHidden/>
          </w:rPr>
          <w:fldChar w:fldCharType="begin"/>
        </w:r>
        <w:r w:rsidR="0049439A">
          <w:rPr>
            <w:noProof/>
            <w:webHidden/>
          </w:rPr>
          <w:instrText xml:space="preserve"> PAGEREF _Toc389513569 \h </w:instrText>
        </w:r>
        <w:r w:rsidR="0049439A">
          <w:rPr>
            <w:noProof/>
            <w:webHidden/>
          </w:rPr>
        </w:r>
      </w:ins>
      <w:r w:rsidR="0049439A">
        <w:rPr>
          <w:noProof/>
          <w:webHidden/>
        </w:rPr>
        <w:fldChar w:fldCharType="separate"/>
      </w:r>
      <w:ins w:id="3" w:author="Ivan" w:date="2014-06-02T23:45:00Z">
        <w:r w:rsidR="000975FC">
          <w:rPr>
            <w:noProof/>
            <w:webHidden/>
          </w:rPr>
          <w:t>12</w:t>
        </w:r>
      </w:ins>
      <w:ins w:id="4" w:author="Ivan" w:date="2014-06-02T23:03:00Z">
        <w:r w:rsidR="0049439A">
          <w:rPr>
            <w:noProof/>
            <w:webHidden/>
          </w:rPr>
          <w:fldChar w:fldCharType="end"/>
        </w:r>
        <w:r w:rsidR="0049439A" w:rsidRPr="004D6F36">
          <w:rPr>
            <w:rStyle w:val="Hyperlink"/>
            <w:noProof/>
          </w:rPr>
          <w:fldChar w:fldCharType="end"/>
        </w:r>
      </w:ins>
    </w:p>
    <w:p w14:paraId="31150604" w14:textId="77777777" w:rsidR="0049439A" w:rsidRDefault="0049439A">
      <w:pPr>
        <w:pStyle w:val="ndicedeilustraes"/>
        <w:rPr>
          <w:ins w:id="5" w:author="Ivan" w:date="2014-06-02T23:03:00Z"/>
          <w:rFonts w:asciiTheme="minorHAnsi" w:eastAsiaTheme="minorEastAsia" w:hAnsiTheme="minorHAnsi" w:cstheme="minorBidi"/>
          <w:noProof/>
          <w:sz w:val="22"/>
          <w:szCs w:val="22"/>
          <w:lang w:eastAsia="pt-BR"/>
        </w:rPr>
      </w:pPr>
      <w:ins w:id="6" w:author="Ivan" w:date="2014-06-02T23:03:00Z">
        <w:r w:rsidRPr="004D6F36">
          <w:rPr>
            <w:rStyle w:val="Hyperlink"/>
            <w:noProof/>
          </w:rPr>
          <w:fldChar w:fldCharType="begin"/>
        </w:r>
        <w:r w:rsidRPr="004D6F36">
          <w:rPr>
            <w:rStyle w:val="Hyperlink"/>
            <w:noProof/>
          </w:rPr>
          <w:instrText xml:space="preserve"> </w:instrText>
        </w:r>
        <w:r>
          <w:rPr>
            <w:noProof/>
          </w:rPr>
          <w:instrText>HYPERLINK \l "_Toc389513570"</w:instrText>
        </w:r>
        <w:r w:rsidRPr="004D6F36">
          <w:rPr>
            <w:rStyle w:val="Hyperlink"/>
            <w:noProof/>
          </w:rPr>
          <w:instrText xml:space="preserve"> </w:instrText>
        </w:r>
        <w:r w:rsidRPr="004D6F36">
          <w:rPr>
            <w:rStyle w:val="Hyperlink"/>
            <w:noProof/>
          </w:rPr>
        </w:r>
        <w:r w:rsidRPr="004D6F36">
          <w:rPr>
            <w:rStyle w:val="Hyperlink"/>
            <w:noProof/>
          </w:rPr>
          <w:fldChar w:fldCharType="separate"/>
        </w:r>
        <w:r w:rsidRPr="004D6F36">
          <w:rPr>
            <w:rStyle w:val="Hyperlink"/>
            <w:noProof/>
          </w:rPr>
          <w:t>Tabela 2 - A evolução do RFID</w:t>
        </w:r>
        <w:r>
          <w:rPr>
            <w:noProof/>
            <w:webHidden/>
          </w:rPr>
          <w:tab/>
        </w:r>
        <w:r>
          <w:rPr>
            <w:noProof/>
            <w:webHidden/>
          </w:rPr>
          <w:fldChar w:fldCharType="begin"/>
        </w:r>
        <w:r>
          <w:rPr>
            <w:noProof/>
            <w:webHidden/>
          </w:rPr>
          <w:instrText xml:space="preserve"> PAGEREF _Toc389513570 \h </w:instrText>
        </w:r>
        <w:r>
          <w:rPr>
            <w:noProof/>
            <w:webHidden/>
          </w:rPr>
        </w:r>
      </w:ins>
      <w:r>
        <w:rPr>
          <w:noProof/>
          <w:webHidden/>
        </w:rPr>
        <w:fldChar w:fldCharType="separate"/>
      </w:r>
      <w:ins w:id="7" w:author="Ivan" w:date="2014-06-02T23:45:00Z">
        <w:r w:rsidR="000975FC">
          <w:rPr>
            <w:noProof/>
            <w:webHidden/>
          </w:rPr>
          <w:t>15</w:t>
        </w:r>
      </w:ins>
      <w:ins w:id="8" w:author="Ivan" w:date="2014-06-02T23:03:00Z">
        <w:r>
          <w:rPr>
            <w:noProof/>
            <w:webHidden/>
          </w:rPr>
          <w:fldChar w:fldCharType="end"/>
        </w:r>
        <w:r w:rsidRPr="004D6F36">
          <w:rPr>
            <w:rStyle w:val="Hyperlink"/>
            <w:noProof/>
          </w:rPr>
          <w:fldChar w:fldCharType="end"/>
        </w:r>
      </w:ins>
    </w:p>
    <w:p w14:paraId="0E9497EE" w14:textId="77777777" w:rsidR="0049439A" w:rsidRDefault="0049439A">
      <w:pPr>
        <w:pStyle w:val="ndicedeilustraes"/>
        <w:rPr>
          <w:ins w:id="9" w:author="Ivan" w:date="2014-06-02T23:03:00Z"/>
          <w:rFonts w:asciiTheme="minorHAnsi" w:eastAsiaTheme="minorEastAsia" w:hAnsiTheme="minorHAnsi" w:cstheme="minorBidi"/>
          <w:noProof/>
          <w:sz w:val="22"/>
          <w:szCs w:val="22"/>
          <w:lang w:eastAsia="pt-BR"/>
        </w:rPr>
      </w:pPr>
      <w:ins w:id="10" w:author="Ivan" w:date="2014-06-02T23:03:00Z">
        <w:r w:rsidRPr="004D6F36">
          <w:rPr>
            <w:rStyle w:val="Hyperlink"/>
            <w:noProof/>
          </w:rPr>
          <w:fldChar w:fldCharType="begin"/>
        </w:r>
        <w:r w:rsidRPr="004D6F36">
          <w:rPr>
            <w:rStyle w:val="Hyperlink"/>
            <w:noProof/>
          </w:rPr>
          <w:instrText xml:space="preserve"> </w:instrText>
        </w:r>
        <w:r>
          <w:rPr>
            <w:noProof/>
          </w:rPr>
          <w:instrText>HYPERLINK \l "_Toc389513571"</w:instrText>
        </w:r>
        <w:r w:rsidRPr="004D6F36">
          <w:rPr>
            <w:rStyle w:val="Hyperlink"/>
            <w:noProof/>
          </w:rPr>
          <w:instrText xml:space="preserve"> </w:instrText>
        </w:r>
        <w:r w:rsidRPr="004D6F36">
          <w:rPr>
            <w:rStyle w:val="Hyperlink"/>
            <w:noProof/>
          </w:rPr>
        </w:r>
        <w:r w:rsidRPr="004D6F36">
          <w:rPr>
            <w:rStyle w:val="Hyperlink"/>
            <w:noProof/>
          </w:rPr>
          <w:fldChar w:fldCharType="separate"/>
        </w:r>
        <w:r w:rsidRPr="004D6F36">
          <w:rPr>
            <w:rStyle w:val="Hyperlink"/>
            <w:noProof/>
          </w:rPr>
          <w:t>Tabela 3 - Frequência utilizada atualmente pelos sistemas RFID.</w:t>
        </w:r>
        <w:r>
          <w:rPr>
            <w:noProof/>
            <w:webHidden/>
          </w:rPr>
          <w:tab/>
        </w:r>
        <w:r>
          <w:rPr>
            <w:noProof/>
            <w:webHidden/>
          </w:rPr>
          <w:fldChar w:fldCharType="begin"/>
        </w:r>
        <w:r>
          <w:rPr>
            <w:noProof/>
            <w:webHidden/>
          </w:rPr>
          <w:instrText xml:space="preserve"> PAGEREF _Toc389513571 \h </w:instrText>
        </w:r>
        <w:r>
          <w:rPr>
            <w:noProof/>
            <w:webHidden/>
          </w:rPr>
        </w:r>
      </w:ins>
      <w:r>
        <w:rPr>
          <w:noProof/>
          <w:webHidden/>
        </w:rPr>
        <w:fldChar w:fldCharType="separate"/>
      </w:r>
      <w:ins w:id="11" w:author="Ivan" w:date="2014-06-02T23:45:00Z">
        <w:r w:rsidR="000975FC">
          <w:rPr>
            <w:noProof/>
            <w:webHidden/>
          </w:rPr>
          <w:t>18</w:t>
        </w:r>
      </w:ins>
      <w:ins w:id="12" w:author="Ivan" w:date="2014-06-02T23:03:00Z">
        <w:r>
          <w:rPr>
            <w:noProof/>
            <w:webHidden/>
          </w:rPr>
          <w:fldChar w:fldCharType="end"/>
        </w:r>
        <w:r w:rsidRPr="004D6F36">
          <w:rPr>
            <w:rStyle w:val="Hyperlink"/>
            <w:noProof/>
          </w:rPr>
          <w:fldChar w:fldCharType="end"/>
        </w:r>
      </w:ins>
    </w:p>
    <w:p w14:paraId="75953C15" w14:textId="77777777" w:rsidR="0049439A" w:rsidRDefault="0049439A">
      <w:pPr>
        <w:pStyle w:val="ndicedeilustraes"/>
        <w:rPr>
          <w:ins w:id="13" w:author="Ivan" w:date="2014-06-02T23:03:00Z"/>
          <w:rFonts w:asciiTheme="minorHAnsi" w:eastAsiaTheme="minorEastAsia" w:hAnsiTheme="minorHAnsi" w:cstheme="minorBidi"/>
          <w:noProof/>
          <w:sz w:val="22"/>
          <w:szCs w:val="22"/>
          <w:lang w:eastAsia="pt-BR"/>
        </w:rPr>
      </w:pPr>
      <w:ins w:id="14" w:author="Ivan" w:date="2014-06-02T23:03:00Z">
        <w:r w:rsidRPr="004D6F36">
          <w:rPr>
            <w:rStyle w:val="Hyperlink"/>
            <w:noProof/>
          </w:rPr>
          <w:fldChar w:fldCharType="begin"/>
        </w:r>
        <w:r w:rsidRPr="004D6F36">
          <w:rPr>
            <w:rStyle w:val="Hyperlink"/>
            <w:noProof/>
          </w:rPr>
          <w:instrText xml:space="preserve"> </w:instrText>
        </w:r>
        <w:r>
          <w:rPr>
            <w:noProof/>
          </w:rPr>
          <w:instrText>HYPERLINK \l "_Toc389513572"</w:instrText>
        </w:r>
        <w:r w:rsidRPr="004D6F36">
          <w:rPr>
            <w:rStyle w:val="Hyperlink"/>
            <w:noProof/>
          </w:rPr>
          <w:instrText xml:space="preserve"> </w:instrText>
        </w:r>
        <w:r w:rsidRPr="004D6F36">
          <w:rPr>
            <w:rStyle w:val="Hyperlink"/>
            <w:noProof/>
          </w:rPr>
        </w:r>
        <w:r w:rsidRPr="004D6F36">
          <w:rPr>
            <w:rStyle w:val="Hyperlink"/>
            <w:noProof/>
          </w:rPr>
          <w:fldChar w:fldCharType="separate"/>
        </w:r>
        <w:r w:rsidRPr="004D6F36">
          <w:rPr>
            <w:rStyle w:val="Hyperlink"/>
            <w:noProof/>
          </w:rPr>
          <w:t>Tabela 4 - Comparativo entre RFID e Código de Barras</w:t>
        </w:r>
        <w:r>
          <w:rPr>
            <w:noProof/>
            <w:webHidden/>
          </w:rPr>
          <w:tab/>
        </w:r>
        <w:r>
          <w:rPr>
            <w:noProof/>
            <w:webHidden/>
          </w:rPr>
          <w:fldChar w:fldCharType="begin"/>
        </w:r>
        <w:r>
          <w:rPr>
            <w:noProof/>
            <w:webHidden/>
          </w:rPr>
          <w:instrText xml:space="preserve"> PAGEREF _Toc389513572 \h </w:instrText>
        </w:r>
        <w:r>
          <w:rPr>
            <w:noProof/>
            <w:webHidden/>
          </w:rPr>
        </w:r>
      </w:ins>
      <w:r>
        <w:rPr>
          <w:noProof/>
          <w:webHidden/>
        </w:rPr>
        <w:fldChar w:fldCharType="separate"/>
      </w:r>
      <w:ins w:id="15" w:author="Ivan" w:date="2014-06-02T23:45:00Z">
        <w:r w:rsidR="000975FC">
          <w:rPr>
            <w:noProof/>
            <w:webHidden/>
          </w:rPr>
          <w:t>20</w:t>
        </w:r>
      </w:ins>
      <w:ins w:id="16" w:author="Ivan" w:date="2014-06-02T23:03:00Z">
        <w:r>
          <w:rPr>
            <w:noProof/>
            <w:webHidden/>
          </w:rPr>
          <w:fldChar w:fldCharType="end"/>
        </w:r>
        <w:r w:rsidRPr="004D6F36">
          <w:rPr>
            <w:rStyle w:val="Hyperlink"/>
            <w:noProof/>
          </w:rPr>
          <w:fldChar w:fldCharType="end"/>
        </w:r>
      </w:ins>
    </w:p>
    <w:p w14:paraId="792EDB6D" w14:textId="77777777" w:rsidR="0049439A" w:rsidRDefault="0049439A">
      <w:pPr>
        <w:pStyle w:val="ndicedeilustraes"/>
        <w:rPr>
          <w:ins w:id="17" w:author="Ivan" w:date="2014-06-02T23:03:00Z"/>
          <w:rFonts w:asciiTheme="minorHAnsi" w:eastAsiaTheme="minorEastAsia" w:hAnsiTheme="minorHAnsi" w:cstheme="minorBidi"/>
          <w:noProof/>
          <w:sz w:val="22"/>
          <w:szCs w:val="22"/>
          <w:lang w:eastAsia="pt-BR"/>
        </w:rPr>
      </w:pPr>
      <w:ins w:id="18" w:author="Ivan" w:date="2014-06-02T23:03:00Z">
        <w:r w:rsidRPr="004D6F36">
          <w:rPr>
            <w:rStyle w:val="Hyperlink"/>
            <w:noProof/>
          </w:rPr>
          <w:fldChar w:fldCharType="begin"/>
        </w:r>
        <w:r w:rsidRPr="004D6F36">
          <w:rPr>
            <w:rStyle w:val="Hyperlink"/>
            <w:noProof/>
          </w:rPr>
          <w:instrText xml:space="preserve"> </w:instrText>
        </w:r>
        <w:r>
          <w:rPr>
            <w:noProof/>
          </w:rPr>
          <w:instrText>HYPERLINK \l "_Toc389513573"</w:instrText>
        </w:r>
        <w:r w:rsidRPr="004D6F36">
          <w:rPr>
            <w:rStyle w:val="Hyperlink"/>
            <w:noProof/>
          </w:rPr>
          <w:instrText xml:space="preserve"> </w:instrText>
        </w:r>
        <w:r w:rsidRPr="004D6F36">
          <w:rPr>
            <w:rStyle w:val="Hyperlink"/>
            <w:noProof/>
          </w:rPr>
        </w:r>
        <w:r w:rsidRPr="004D6F36">
          <w:rPr>
            <w:rStyle w:val="Hyperlink"/>
            <w:noProof/>
          </w:rPr>
          <w:fldChar w:fldCharType="separate"/>
        </w:r>
        <w:r w:rsidRPr="004D6F36">
          <w:rPr>
            <w:rStyle w:val="Hyperlink"/>
            <w:noProof/>
          </w:rPr>
          <w:t>Tabela 5 - Módulos desejados e graus de necessidade</w:t>
        </w:r>
        <w:r>
          <w:rPr>
            <w:noProof/>
            <w:webHidden/>
          </w:rPr>
          <w:tab/>
        </w:r>
        <w:r>
          <w:rPr>
            <w:noProof/>
            <w:webHidden/>
          </w:rPr>
          <w:fldChar w:fldCharType="begin"/>
        </w:r>
        <w:r>
          <w:rPr>
            <w:noProof/>
            <w:webHidden/>
          </w:rPr>
          <w:instrText xml:space="preserve"> PAGEREF _Toc389513573 \h </w:instrText>
        </w:r>
        <w:r>
          <w:rPr>
            <w:noProof/>
            <w:webHidden/>
          </w:rPr>
        </w:r>
      </w:ins>
      <w:r>
        <w:rPr>
          <w:noProof/>
          <w:webHidden/>
        </w:rPr>
        <w:fldChar w:fldCharType="separate"/>
      </w:r>
      <w:ins w:id="19" w:author="Ivan" w:date="2014-06-02T23:45:00Z">
        <w:r w:rsidR="000975FC">
          <w:rPr>
            <w:noProof/>
            <w:webHidden/>
          </w:rPr>
          <w:t>29</w:t>
        </w:r>
      </w:ins>
      <w:ins w:id="20" w:author="Ivan" w:date="2014-06-02T23:03:00Z">
        <w:r>
          <w:rPr>
            <w:noProof/>
            <w:webHidden/>
          </w:rPr>
          <w:fldChar w:fldCharType="end"/>
        </w:r>
        <w:r w:rsidRPr="004D6F36">
          <w:rPr>
            <w:rStyle w:val="Hyperlink"/>
            <w:noProof/>
          </w:rPr>
          <w:fldChar w:fldCharType="end"/>
        </w:r>
      </w:ins>
    </w:p>
    <w:p w14:paraId="15A4D0B9" w14:textId="77777777" w:rsidR="0049439A" w:rsidRDefault="0049439A">
      <w:pPr>
        <w:pStyle w:val="ndicedeilustraes"/>
        <w:rPr>
          <w:ins w:id="21" w:author="Ivan" w:date="2014-06-02T23:03:00Z"/>
          <w:rFonts w:asciiTheme="minorHAnsi" w:eastAsiaTheme="minorEastAsia" w:hAnsiTheme="minorHAnsi" w:cstheme="minorBidi"/>
          <w:noProof/>
          <w:sz w:val="22"/>
          <w:szCs w:val="22"/>
          <w:lang w:eastAsia="pt-BR"/>
        </w:rPr>
      </w:pPr>
      <w:ins w:id="22" w:author="Ivan" w:date="2014-06-02T23:03:00Z">
        <w:r w:rsidRPr="004D6F36">
          <w:rPr>
            <w:rStyle w:val="Hyperlink"/>
            <w:noProof/>
          </w:rPr>
          <w:fldChar w:fldCharType="begin"/>
        </w:r>
        <w:r w:rsidRPr="004D6F36">
          <w:rPr>
            <w:rStyle w:val="Hyperlink"/>
            <w:noProof/>
          </w:rPr>
          <w:instrText xml:space="preserve"> </w:instrText>
        </w:r>
        <w:r>
          <w:rPr>
            <w:noProof/>
          </w:rPr>
          <w:instrText>HYPERLINK \l "_Toc389513574"</w:instrText>
        </w:r>
        <w:r w:rsidRPr="004D6F36">
          <w:rPr>
            <w:rStyle w:val="Hyperlink"/>
            <w:noProof/>
          </w:rPr>
          <w:instrText xml:space="preserve"> </w:instrText>
        </w:r>
        <w:r w:rsidRPr="004D6F36">
          <w:rPr>
            <w:rStyle w:val="Hyperlink"/>
            <w:noProof/>
          </w:rPr>
        </w:r>
        <w:r w:rsidRPr="004D6F36">
          <w:rPr>
            <w:rStyle w:val="Hyperlink"/>
            <w:noProof/>
          </w:rPr>
          <w:fldChar w:fldCharType="separate"/>
        </w:r>
        <w:r w:rsidRPr="004D6F36">
          <w:rPr>
            <w:rStyle w:val="Hyperlink"/>
            <w:noProof/>
          </w:rPr>
          <w:t>Tabela 6 - RS232C: Nome da conexão e pino correspondente</w:t>
        </w:r>
        <w:r>
          <w:rPr>
            <w:noProof/>
            <w:webHidden/>
          </w:rPr>
          <w:tab/>
        </w:r>
        <w:r>
          <w:rPr>
            <w:noProof/>
            <w:webHidden/>
          </w:rPr>
          <w:fldChar w:fldCharType="begin"/>
        </w:r>
        <w:r>
          <w:rPr>
            <w:noProof/>
            <w:webHidden/>
          </w:rPr>
          <w:instrText xml:space="preserve"> PAGEREF _Toc389513574 \h </w:instrText>
        </w:r>
        <w:r>
          <w:rPr>
            <w:noProof/>
            <w:webHidden/>
          </w:rPr>
        </w:r>
      </w:ins>
      <w:r>
        <w:rPr>
          <w:noProof/>
          <w:webHidden/>
        </w:rPr>
        <w:fldChar w:fldCharType="separate"/>
      </w:r>
      <w:ins w:id="23" w:author="Ivan" w:date="2014-06-02T23:45:00Z">
        <w:r w:rsidR="000975FC">
          <w:rPr>
            <w:noProof/>
            <w:webHidden/>
          </w:rPr>
          <w:t>35</w:t>
        </w:r>
      </w:ins>
      <w:ins w:id="24" w:author="Ivan" w:date="2014-06-02T23:03:00Z">
        <w:r>
          <w:rPr>
            <w:noProof/>
            <w:webHidden/>
          </w:rPr>
          <w:fldChar w:fldCharType="end"/>
        </w:r>
        <w:r w:rsidRPr="004D6F36">
          <w:rPr>
            <w:rStyle w:val="Hyperlink"/>
            <w:noProof/>
          </w:rPr>
          <w:fldChar w:fldCharType="end"/>
        </w:r>
      </w:ins>
    </w:p>
    <w:p w14:paraId="6EE800E0" w14:textId="77777777" w:rsidR="0049439A" w:rsidRDefault="0049439A">
      <w:pPr>
        <w:pStyle w:val="ndicedeilustraes"/>
        <w:rPr>
          <w:ins w:id="25" w:author="Ivan" w:date="2014-06-02T23:03:00Z"/>
          <w:rFonts w:asciiTheme="minorHAnsi" w:eastAsiaTheme="minorEastAsia" w:hAnsiTheme="minorHAnsi" w:cstheme="minorBidi"/>
          <w:noProof/>
          <w:sz w:val="22"/>
          <w:szCs w:val="22"/>
          <w:lang w:eastAsia="pt-BR"/>
        </w:rPr>
      </w:pPr>
      <w:ins w:id="26" w:author="Ivan" w:date="2014-06-02T23:03:00Z">
        <w:r w:rsidRPr="004D6F36">
          <w:rPr>
            <w:rStyle w:val="Hyperlink"/>
            <w:noProof/>
          </w:rPr>
          <w:fldChar w:fldCharType="begin"/>
        </w:r>
        <w:r w:rsidRPr="004D6F36">
          <w:rPr>
            <w:rStyle w:val="Hyperlink"/>
            <w:noProof/>
          </w:rPr>
          <w:instrText xml:space="preserve"> </w:instrText>
        </w:r>
        <w:r>
          <w:rPr>
            <w:noProof/>
          </w:rPr>
          <w:instrText>HYPERLINK \l "_Toc389513575"</w:instrText>
        </w:r>
        <w:r w:rsidRPr="004D6F36">
          <w:rPr>
            <w:rStyle w:val="Hyperlink"/>
            <w:noProof/>
          </w:rPr>
          <w:instrText xml:space="preserve"> </w:instrText>
        </w:r>
        <w:r w:rsidRPr="004D6F36">
          <w:rPr>
            <w:rStyle w:val="Hyperlink"/>
            <w:noProof/>
          </w:rPr>
        </w:r>
        <w:r w:rsidRPr="004D6F36">
          <w:rPr>
            <w:rStyle w:val="Hyperlink"/>
            <w:noProof/>
          </w:rPr>
          <w:fldChar w:fldCharType="separate"/>
        </w:r>
        <w:r w:rsidRPr="004D6F36">
          <w:rPr>
            <w:rStyle w:val="Hyperlink"/>
            <w:noProof/>
          </w:rPr>
          <w:t>Tabela 7 - Pinos principais e suas funções</w:t>
        </w:r>
        <w:r>
          <w:rPr>
            <w:noProof/>
            <w:webHidden/>
          </w:rPr>
          <w:tab/>
        </w:r>
        <w:r>
          <w:rPr>
            <w:noProof/>
            <w:webHidden/>
          </w:rPr>
          <w:fldChar w:fldCharType="begin"/>
        </w:r>
        <w:r>
          <w:rPr>
            <w:noProof/>
            <w:webHidden/>
          </w:rPr>
          <w:instrText xml:space="preserve"> PAGEREF _Toc389513575 \h </w:instrText>
        </w:r>
        <w:r>
          <w:rPr>
            <w:noProof/>
            <w:webHidden/>
          </w:rPr>
        </w:r>
      </w:ins>
      <w:r>
        <w:rPr>
          <w:noProof/>
          <w:webHidden/>
        </w:rPr>
        <w:fldChar w:fldCharType="separate"/>
      </w:r>
      <w:ins w:id="27" w:author="Ivan" w:date="2014-06-02T23:45:00Z">
        <w:r w:rsidR="000975FC">
          <w:rPr>
            <w:noProof/>
            <w:webHidden/>
          </w:rPr>
          <w:t>36</w:t>
        </w:r>
      </w:ins>
      <w:ins w:id="28" w:author="Ivan" w:date="2014-06-02T23:03:00Z">
        <w:r>
          <w:rPr>
            <w:noProof/>
            <w:webHidden/>
          </w:rPr>
          <w:fldChar w:fldCharType="end"/>
        </w:r>
        <w:r w:rsidRPr="004D6F36">
          <w:rPr>
            <w:rStyle w:val="Hyperlink"/>
            <w:noProof/>
          </w:rPr>
          <w:fldChar w:fldCharType="end"/>
        </w:r>
      </w:ins>
    </w:p>
    <w:p w14:paraId="68E6FA74" w14:textId="77777777" w:rsidR="00CF1530" w:rsidRPr="00B04CF6" w:rsidDel="0049439A" w:rsidRDefault="00CF1530" w:rsidP="00A30652">
      <w:pPr>
        <w:pStyle w:val="ndicedeilustraes"/>
        <w:rPr>
          <w:del w:id="29" w:author="Ivan" w:date="2014-06-02T23:03:00Z"/>
          <w:rFonts w:asciiTheme="minorHAnsi" w:eastAsiaTheme="minorEastAsia" w:hAnsiTheme="minorHAnsi" w:cstheme="minorBidi"/>
          <w:noProof/>
          <w:sz w:val="22"/>
          <w:szCs w:val="22"/>
          <w:lang w:eastAsia="pt-BR"/>
        </w:rPr>
      </w:pPr>
      <w:del w:id="30" w:author="Ivan" w:date="2014-06-02T23:03:00Z">
        <w:r w:rsidRPr="0049439A" w:rsidDel="0049439A">
          <w:rPr>
            <w:noProof/>
            <w:rPrChange w:id="31" w:author="Ivan" w:date="2014-06-02T23:03:00Z">
              <w:rPr>
                <w:rStyle w:val="Hyperlink"/>
                <w:noProof/>
              </w:rPr>
            </w:rPrChange>
          </w:rPr>
          <w:delText>Tabela 1 - Tabela comparativa dos Sistemas de Auto-ID</w:delText>
        </w:r>
        <w:r w:rsidRPr="00B04CF6" w:rsidDel="0049439A">
          <w:rPr>
            <w:noProof/>
            <w:webHidden/>
          </w:rPr>
          <w:tab/>
        </w:r>
        <w:r w:rsidR="006167B1" w:rsidDel="0049439A">
          <w:rPr>
            <w:noProof/>
            <w:webHidden/>
          </w:rPr>
          <w:delText>10</w:delText>
        </w:r>
      </w:del>
    </w:p>
    <w:p w14:paraId="00232C68" w14:textId="51DDA5E3" w:rsidR="00CF1530" w:rsidRPr="00B04CF6" w:rsidDel="0049439A" w:rsidRDefault="00CF1530" w:rsidP="00A30652">
      <w:pPr>
        <w:pStyle w:val="ndicedeilustraes"/>
        <w:rPr>
          <w:del w:id="32" w:author="Ivan" w:date="2014-06-02T23:03:00Z"/>
          <w:rFonts w:asciiTheme="minorHAnsi" w:eastAsiaTheme="minorEastAsia" w:hAnsiTheme="minorHAnsi" w:cstheme="minorBidi"/>
          <w:noProof/>
          <w:sz w:val="22"/>
          <w:szCs w:val="22"/>
          <w:lang w:eastAsia="pt-BR"/>
        </w:rPr>
      </w:pPr>
      <w:del w:id="33" w:author="Ivan" w:date="2014-06-02T23:03:00Z">
        <w:r w:rsidRPr="0049439A" w:rsidDel="0049439A">
          <w:rPr>
            <w:noProof/>
            <w:rPrChange w:id="34" w:author="Ivan" w:date="2014-06-02T23:03:00Z">
              <w:rPr>
                <w:rStyle w:val="Hyperlink"/>
                <w:noProof/>
              </w:rPr>
            </w:rPrChange>
          </w:rPr>
          <w:delText>Tabela 2 - A evolução do RFID</w:delText>
        </w:r>
        <w:r w:rsidRPr="00B04CF6" w:rsidDel="0049439A">
          <w:rPr>
            <w:noProof/>
            <w:webHidden/>
          </w:rPr>
          <w:tab/>
        </w:r>
        <w:r w:rsidR="006167B1" w:rsidDel="0049439A">
          <w:rPr>
            <w:noProof/>
            <w:webHidden/>
          </w:rPr>
          <w:delText>13</w:delText>
        </w:r>
      </w:del>
    </w:p>
    <w:p w14:paraId="606B3359" w14:textId="77777777" w:rsidR="00CF1530" w:rsidRPr="00B04CF6" w:rsidDel="0049439A" w:rsidRDefault="00CF1530" w:rsidP="00A30652">
      <w:pPr>
        <w:pStyle w:val="ndicedeilustraes"/>
        <w:rPr>
          <w:del w:id="35" w:author="Ivan" w:date="2014-06-02T23:03:00Z"/>
          <w:rFonts w:asciiTheme="minorHAnsi" w:eastAsiaTheme="minorEastAsia" w:hAnsiTheme="minorHAnsi" w:cstheme="minorBidi"/>
          <w:noProof/>
          <w:sz w:val="22"/>
          <w:szCs w:val="22"/>
          <w:lang w:eastAsia="pt-BR"/>
        </w:rPr>
      </w:pPr>
      <w:del w:id="36" w:author="Ivan" w:date="2014-06-02T23:03:00Z">
        <w:r w:rsidRPr="0049439A" w:rsidDel="0049439A">
          <w:rPr>
            <w:noProof/>
            <w:rPrChange w:id="37" w:author="Ivan" w:date="2014-06-02T23:03:00Z">
              <w:rPr>
                <w:rStyle w:val="Hyperlink"/>
                <w:noProof/>
              </w:rPr>
            </w:rPrChange>
          </w:rPr>
          <w:delText>Tabela 3 - Frequência utilizada atualmente pelos sistemas RFID.</w:delText>
        </w:r>
        <w:r w:rsidRPr="00B04CF6" w:rsidDel="0049439A">
          <w:rPr>
            <w:noProof/>
            <w:webHidden/>
          </w:rPr>
          <w:tab/>
        </w:r>
        <w:r w:rsidR="006167B1" w:rsidDel="0049439A">
          <w:rPr>
            <w:noProof/>
            <w:webHidden/>
          </w:rPr>
          <w:delText>16</w:delText>
        </w:r>
      </w:del>
    </w:p>
    <w:p w14:paraId="0B9DC590" w14:textId="77777777" w:rsidR="00CF1530" w:rsidRPr="00B04CF6" w:rsidDel="0049439A" w:rsidRDefault="00CF1530" w:rsidP="00A30652">
      <w:pPr>
        <w:pStyle w:val="ndicedeilustraes"/>
        <w:rPr>
          <w:del w:id="38" w:author="Ivan" w:date="2014-06-02T23:03:00Z"/>
          <w:rFonts w:asciiTheme="minorHAnsi" w:eastAsiaTheme="minorEastAsia" w:hAnsiTheme="minorHAnsi" w:cstheme="minorBidi"/>
          <w:noProof/>
          <w:sz w:val="22"/>
          <w:szCs w:val="22"/>
          <w:lang w:eastAsia="pt-BR"/>
        </w:rPr>
      </w:pPr>
      <w:del w:id="39" w:author="Ivan" w:date="2014-06-02T23:03:00Z">
        <w:r w:rsidRPr="0049439A" w:rsidDel="0049439A">
          <w:rPr>
            <w:noProof/>
            <w:rPrChange w:id="40" w:author="Ivan" w:date="2014-06-02T23:03:00Z">
              <w:rPr>
                <w:rStyle w:val="Hyperlink"/>
                <w:noProof/>
              </w:rPr>
            </w:rPrChange>
          </w:rPr>
          <w:delText>Tabela 4 - Comparativo entre RFID e Código de Barras</w:delText>
        </w:r>
        <w:r w:rsidRPr="00B04CF6" w:rsidDel="0049439A">
          <w:rPr>
            <w:noProof/>
            <w:webHidden/>
          </w:rPr>
          <w:tab/>
        </w:r>
        <w:r w:rsidR="006167B1" w:rsidDel="0049439A">
          <w:rPr>
            <w:noProof/>
            <w:webHidden/>
          </w:rPr>
          <w:delText>18</w:delText>
        </w:r>
      </w:del>
    </w:p>
    <w:p w14:paraId="3EB0DA36" w14:textId="77777777" w:rsidR="00CF1530" w:rsidRPr="00B04CF6" w:rsidDel="0049439A" w:rsidRDefault="00CF1530" w:rsidP="00A30652">
      <w:pPr>
        <w:pStyle w:val="ndicedeilustraes"/>
        <w:rPr>
          <w:del w:id="41" w:author="Ivan" w:date="2014-06-02T23:03:00Z"/>
          <w:rFonts w:asciiTheme="minorHAnsi" w:eastAsiaTheme="minorEastAsia" w:hAnsiTheme="minorHAnsi" w:cstheme="minorBidi"/>
          <w:noProof/>
          <w:sz w:val="22"/>
          <w:szCs w:val="22"/>
          <w:lang w:eastAsia="pt-BR"/>
        </w:rPr>
      </w:pPr>
      <w:del w:id="42" w:author="Ivan" w:date="2014-06-02T23:03:00Z">
        <w:r w:rsidRPr="0049439A" w:rsidDel="0049439A">
          <w:rPr>
            <w:noProof/>
            <w:rPrChange w:id="43" w:author="Ivan" w:date="2014-06-02T23:03:00Z">
              <w:rPr>
                <w:rStyle w:val="Hyperlink"/>
                <w:noProof/>
              </w:rPr>
            </w:rPrChange>
          </w:rPr>
          <w:delText>Tabela 5 - Módulos desejados e graus de necessidade</w:delText>
        </w:r>
        <w:r w:rsidRPr="00B04CF6" w:rsidDel="0049439A">
          <w:rPr>
            <w:noProof/>
            <w:webHidden/>
          </w:rPr>
          <w:tab/>
        </w:r>
        <w:r w:rsidR="006167B1" w:rsidDel="0049439A">
          <w:rPr>
            <w:noProof/>
            <w:webHidden/>
          </w:rPr>
          <w:delText>27</w:delText>
        </w:r>
      </w:del>
    </w:p>
    <w:p w14:paraId="21B02C9A" w14:textId="77777777" w:rsidR="00CF1530" w:rsidRPr="00B04CF6" w:rsidDel="0049439A" w:rsidRDefault="00CF1530" w:rsidP="00A30652">
      <w:pPr>
        <w:pStyle w:val="ndicedeilustraes"/>
        <w:rPr>
          <w:del w:id="44" w:author="Ivan" w:date="2014-06-02T23:03:00Z"/>
          <w:rFonts w:asciiTheme="minorHAnsi" w:eastAsiaTheme="minorEastAsia" w:hAnsiTheme="minorHAnsi" w:cstheme="minorBidi"/>
          <w:noProof/>
          <w:sz w:val="22"/>
          <w:szCs w:val="22"/>
          <w:lang w:eastAsia="pt-BR"/>
        </w:rPr>
      </w:pPr>
      <w:del w:id="45" w:author="Ivan" w:date="2014-06-02T23:03:00Z">
        <w:r w:rsidRPr="0049439A" w:rsidDel="0049439A">
          <w:rPr>
            <w:noProof/>
            <w:rPrChange w:id="46" w:author="Ivan" w:date="2014-06-02T23:03:00Z">
              <w:rPr>
                <w:rStyle w:val="Hyperlink"/>
                <w:noProof/>
              </w:rPr>
            </w:rPrChange>
          </w:rPr>
          <w:delText>Tabela 6 - RS232C: Nome da conexão e pino correspondente</w:delText>
        </w:r>
        <w:r w:rsidRPr="00B04CF6" w:rsidDel="0049439A">
          <w:rPr>
            <w:noProof/>
            <w:webHidden/>
          </w:rPr>
          <w:tab/>
        </w:r>
        <w:r w:rsidR="006167B1" w:rsidDel="0049439A">
          <w:rPr>
            <w:noProof/>
            <w:webHidden/>
          </w:rPr>
          <w:delText>33</w:delText>
        </w:r>
      </w:del>
    </w:p>
    <w:p w14:paraId="7EABC165" w14:textId="32835FD6" w:rsidR="00CF1530" w:rsidRPr="00B04CF6" w:rsidDel="0049439A" w:rsidRDefault="00CF1530" w:rsidP="00A30652">
      <w:pPr>
        <w:pStyle w:val="ndicedeilustraes"/>
        <w:rPr>
          <w:del w:id="47" w:author="Ivan" w:date="2014-06-02T23:03:00Z"/>
          <w:rFonts w:asciiTheme="minorHAnsi" w:eastAsiaTheme="minorEastAsia" w:hAnsiTheme="minorHAnsi" w:cstheme="minorBidi"/>
          <w:noProof/>
          <w:sz w:val="22"/>
          <w:szCs w:val="22"/>
          <w:lang w:eastAsia="pt-BR"/>
        </w:rPr>
      </w:pPr>
      <w:del w:id="48" w:author="Ivan" w:date="2014-06-02T23:03:00Z">
        <w:r w:rsidRPr="0049439A" w:rsidDel="0049439A">
          <w:rPr>
            <w:noProof/>
            <w:rPrChange w:id="49" w:author="Ivan" w:date="2014-06-02T23:03:00Z">
              <w:rPr>
                <w:rStyle w:val="Hyperlink"/>
                <w:noProof/>
              </w:rPr>
            </w:rPrChange>
          </w:rPr>
          <w:delText>Tabela 7 - Pinos principais e suas funções</w:delText>
        </w:r>
        <w:r w:rsidRPr="00B04CF6" w:rsidDel="0049439A">
          <w:rPr>
            <w:noProof/>
            <w:webHidden/>
          </w:rPr>
          <w:tab/>
        </w:r>
        <w:r w:rsidR="006167B1" w:rsidDel="0049439A">
          <w:rPr>
            <w:noProof/>
            <w:webHidden/>
          </w:rPr>
          <w:delText>34</w:delText>
        </w:r>
      </w:del>
    </w:p>
    <w:p w14:paraId="3655553F" w14:textId="28A701A8" w:rsidR="00B05FF7" w:rsidRPr="00BA5013" w:rsidRDefault="00F42EAC" w:rsidP="009E115D">
      <w:r w:rsidRPr="00B04CF6">
        <w:fldChar w:fldCharType="end"/>
      </w:r>
    </w:p>
    <w:p w14:paraId="328A52DE" w14:textId="77777777" w:rsidR="00B77ED6" w:rsidRPr="00BA5013" w:rsidRDefault="008A1CC9" w:rsidP="00995CFB">
      <w:pPr>
        <w:ind w:firstLine="708"/>
        <w:rPr>
          <w:lang w:val="en-US"/>
        </w:rPr>
      </w:pPr>
      <w:r w:rsidRPr="00BA5013">
        <w:rPr>
          <w:lang w:val="en-US"/>
        </w:rPr>
        <w:br w:type="page"/>
      </w:r>
    </w:p>
    <w:p w14:paraId="3751309E" w14:textId="77777777" w:rsidR="00B77ED6" w:rsidRPr="00B04CF6" w:rsidRDefault="00B77ED6" w:rsidP="00B77ED6">
      <w:pPr>
        <w:ind w:firstLine="708"/>
        <w:rPr>
          <w:lang w:val="en-US"/>
        </w:rPr>
      </w:pPr>
      <w:r w:rsidRPr="00BA5013">
        <w:rPr>
          <w:lang w:val="en-US"/>
        </w:rPr>
        <w:lastRenderedPageBreak/>
        <w:t>LISTA DE FIGURAS</w:t>
      </w:r>
    </w:p>
    <w:p w14:paraId="1B8822DC" w14:textId="77777777" w:rsidR="00657DD4" w:rsidRDefault="00CC3DCD">
      <w:pPr>
        <w:pStyle w:val="ndicedeilustraes"/>
        <w:rPr>
          <w:ins w:id="50" w:author="Ivan" w:date="2014-06-02T23:42:00Z"/>
          <w:rFonts w:asciiTheme="minorHAnsi" w:eastAsiaTheme="minorEastAsia" w:hAnsiTheme="minorHAnsi" w:cstheme="minorBidi"/>
          <w:noProof/>
          <w:sz w:val="22"/>
          <w:szCs w:val="22"/>
          <w:lang w:eastAsia="pt-BR"/>
        </w:rPr>
      </w:pPr>
      <w:r w:rsidRPr="00B04CF6">
        <w:rPr>
          <w:lang w:val="en-US"/>
        </w:rPr>
        <w:fldChar w:fldCharType="begin"/>
      </w:r>
      <w:r w:rsidRPr="00B04CF6">
        <w:rPr>
          <w:lang w:val="en-US"/>
        </w:rPr>
        <w:instrText xml:space="preserve"> TOC \h \z \c "Figura" </w:instrText>
      </w:r>
      <w:r w:rsidRPr="00B04CF6">
        <w:rPr>
          <w:lang w:val="en-US"/>
        </w:rPr>
        <w:fldChar w:fldCharType="separate"/>
      </w:r>
      <w:ins w:id="51" w:author="Ivan" w:date="2014-06-02T23:42:00Z">
        <w:r w:rsidR="00657DD4" w:rsidRPr="00243AF2">
          <w:rPr>
            <w:rStyle w:val="Hyperlink"/>
            <w:noProof/>
          </w:rPr>
          <w:fldChar w:fldCharType="begin"/>
        </w:r>
        <w:r w:rsidR="00657DD4" w:rsidRPr="00243AF2">
          <w:rPr>
            <w:rStyle w:val="Hyperlink"/>
            <w:noProof/>
          </w:rPr>
          <w:instrText xml:space="preserve"> </w:instrText>
        </w:r>
        <w:r w:rsidR="00657DD4">
          <w:rPr>
            <w:noProof/>
          </w:rPr>
          <w:instrText>HYPERLINK \l "_Toc389515856"</w:instrText>
        </w:r>
        <w:r w:rsidR="00657DD4" w:rsidRPr="00243AF2">
          <w:rPr>
            <w:rStyle w:val="Hyperlink"/>
            <w:noProof/>
          </w:rPr>
          <w:instrText xml:space="preserve"> </w:instrText>
        </w:r>
        <w:r w:rsidR="00657DD4" w:rsidRPr="00243AF2">
          <w:rPr>
            <w:rStyle w:val="Hyperlink"/>
            <w:noProof/>
          </w:rPr>
        </w:r>
        <w:r w:rsidR="00657DD4" w:rsidRPr="00243AF2">
          <w:rPr>
            <w:rStyle w:val="Hyperlink"/>
            <w:noProof/>
          </w:rPr>
          <w:fldChar w:fldCharType="separate"/>
        </w:r>
        <w:r w:rsidR="00657DD4" w:rsidRPr="00243AF2">
          <w:rPr>
            <w:rStyle w:val="Hyperlink"/>
            <w:noProof/>
          </w:rPr>
          <w:t>Figura 1 - Diferentes sistemas Auto-ID existentes</w:t>
        </w:r>
        <w:r w:rsidR="00657DD4">
          <w:rPr>
            <w:noProof/>
            <w:webHidden/>
          </w:rPr>
          <w:tab/>
        </w:r>
        <w:r w:rsidR="00657DD4">
          <w:rPr>
            <w:noProof/>
            <w:webHidden/>
          </w:rPr>
          <w:fldChar w:fldCharType="begin"/>
        </w:r>
        <w:r w:rsidR="00657DD4">
          <w:rPr>
            <w:noProof/>
            <w:webHidden/>
          </w:rPr>
          <w:instrText xml:space="preserve"> PAGEREF _Toc389515856 \h </w:instrText>
        </w:r>
        <w:r w:rsidR="00657DD4">
          <w:rPr>
            <w:noProof/>
            <w:webHidden/>
          </w:rPr>
        </w:r>
      </w:ins>
      <w:r w:rsidR="00657DD4">
        <w:rPr>
          <w:noProof/>
          <w:webHidden/>
        </w:rPr>
        <w:fldChar w:fldCharType="separate"/>
      </w:r>
      <w:ins w:id="52" w:author="Ivan" w:date="2014-06-02T23:45:00Z">
        <w:r w:rsidR="000975FC">
          <w:rPr>
            <w:noProof/>
            <w:webHidden/>
          </w:rPr>
          <w:t>5</w:t>
        </w:r>
      </w:ins>
      <w:ins w:id="53" w:author="Ivan" w:date="2014-06-02T23:42:00Z">
        <w:r w:rsidR="00657DD4">
          <w:rPr>
            <w:noProof/>
            <w:webHidden/>
          </w:rPr>
          <w:fldChar w:fldCharType="end"/>
        </w:r>
        <w:r w:rsidR="00657DD4" w:rsidRPr="00243AF2">
          <w:rPr>
            <w:rStyle w:val="Hyperlink"/>
            <w:noProof/>
          </w:rPr>
          <w:fldChar w:fldCharType="end"/>
        </w:r>
      </w:ins>
    </w:p>
    <w:p w14:paraId="50AE1788" w14:textId="77777777" w:rsidR="00657DD4" w:rsidRDefault="00657DD4">
      <w:pPr>
        <w:pStyle w:val="ndicedeilustraes"/>
        <w:rPr>
          <w:ins w:id="54" w:author="Ivan" w:date="2014-06-02T23:42:00Z"/>
          <w:rFonts w:asciiTheme="minorHAnsi" w:eastAsiaTheme="minorEastAsia" w:hAnsiTheme="minorHAnsi" w:cstheme="minorBidi"/>
          <w:noProof/>
          <w:sz w:val="22"/>
          <w:szCs w:val="22"/>
          <w:lang w:eastAsia="pt-BR"/>
        </w:rPr>
      </w:pPr>
      <w:ins w:id="55"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"_Toc389515857"</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2 - Exemplo de código de barras EAN-13</w:t>
        </w:r>
        <w:r>
          <w:rPr>
            <w:noProof/>
            <w:webHidden/>
          </w:rPr>
          <w:tab/>
        </w:r>
        <w:r>
          <w:rPr>
            <w:noProof/>
            <w:webHidden/>
          </w:rPr>
          <w:fldChar w:fldCharType="begin"/>
        </w:r>
        <w:r>
          <w:rPr>
            <w:noProof/>
            <w:webHidden/>
          </w:rPr>
          <w:instrText xml:space="preserve"> PAGEREF _Toc389515857 \h </w:instrText>
        </w:r>
        <w:r>
          <w:rPr>
            <w:noProof/>
            <w:webHidden/>
          </w:rPr>
        </w:r>
      </w:ins>
      <w:r>
        <w:rPr>
          <w:noProof/>
          <w:webHidden/>
        </w:rPr>
        <w:fldChar w:fldCharType="separate"/>
      </w:r>
      <w:ins w:id="56" w:author="Ivan" w:date="2014-06-02T23:45:00Z">
        <w:r w:rsidR="000975FC">
          <w:rPr>
            <w:noProof/>
            <w:webHidden/>
          </w:rPr>
          <w:t>6</w:t>
        </w:r>
      </w:ins>
      <w:ins w:id="57" w:author="Ivan" w:date="2014-06-02T23:42:00Z">
        <w:r>
          <w:rPr>
            <w:noProof/>
            <w:webHidden/>
          </w:rPr>
          <w:fldChar w:fldCharType="end"/>
        </w:r>
        <w:r w:rsidRPr="00243AF2">
          <w:rPr>
            <w:rStyle w:val="Hyperlink"/>
            <w:noProof/>
          </w:rPr>
          <w:fldChar w:fldCharType="end"/>
        </w:r>
      </w:ins>
    </w:p>
    <w:p w14:paraId="41C98C6E" w14:textId="77777777" w:rsidR="00657DD4" w:rsidRDefault="00657DD4">
      <w:pPr>
        <w:pStyle w:val="ndicedeilustraes"/>
        <w:rPr>
          <w:ins w:id="58" w:author="Ivan" w:date="2014-06-02T23:42:00Z"/>
          <w:rFonts w:asciiTheme="minorHAnsi" w:eastAsiaTheme="minorEastAsia" w:hAnsiTheme="minorHAnsi" w:cstheme="minorBidi"/>
          <w:noProof/>
          <w:sz w:val="22"/>
          <w:szCs w:val="22"/>
          <w:lang w:eastAsia="pt-BR"/>
        </w:rPr>
      </w:pPr>
      <w:ins w:id="59"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"_Toc389515858"</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3 - Exemplo de QR Code</w:t>
        </w:r>
        <w:r>
          <w:rPr>
            <w:noProof/>
            <w:webHidden/>
          </w:rPr>
          <w:tab/>
        </w:r>
        <w:r>
          <w:rPr>
            <w:noProof/>
            <w:webHidden/>
          </w:rPr>
          <w:fldChar w:fldCharType="begin"/>
        </w:r>
        <w:r>
          <w:rPr>
            <w:noProof/>
            <w:webHidden/>
          </w:rPr>
          <w:instrText xml:space="preserve"> PAGEREF _Toc389515858 \h </w:instrText>
        </w:r>
        <w:r>
          <w:rPr>
            <w:noProof/>
            <w:webHidden/>
          </w:rPr>
        </w:r>
      </w:ins>
      <w:r>
        <w:rPr>
          <w:noProof/>
          <w:webHidden/>
        </w:rPr>
        <w:fldChar w:fldCharType="separate"/>
      </w:r>
      <w:ins w:id="60" w:author="Ivan" w:date="2014-06-02T23:45:00Z">
        <w:r w:rsidR="000975FC">
          <w:rPr>
            <w:noProof/>
            <w:webHidden/>
          </w:rPr>
          <w:t>7</w:t>
        </w:r>
      </w:ins>
      <w:ins w:id="61" w:author="Ivan" w:date="2014-06-02T23:42:00Z">
        <w:r>
          <w:rPr>
            <w:noProof/>
            <w:webHidden/>
          </w:rPr>
          <w:fldChar w:fldCharType="end"/>
        </w:r>
        <w:r w:rsidRPr="00243AF2">
          <w:rPr>
            <w:rStyle w:val="Hyperlink"/>
            <w:noProof/>
          </w:rPr>
          <w:fldChar w:fldCharType="end"/>
        </w:r>
      </w:ins>
    </w:p>
    <w:p w14:paraId="6C1D317F" w14:textId="77777777" w:rsidR="00657DD4" w:rsidRDefault="00657DD4">
      <w:pPr>
        <w:pStyle w:val="ndicedeilustraes"/>
        <w:rPr>
          <w:ins w:id="62" w:author="Ivan" w:date="2014-06-02T23:42:00Z"/>
          <w:rFonts w:asciiTheme="minorHAnsi" w:eastAsiaTheme="minorEastAsia" w:hAnsiTheme="minorHAnsi" w:cstheme="minorBidi"/>
          <w:noProof/>
          <w:sz w:val="22"/>
          <w:szCs w:val="22"/>
          <w:lang w:eastAsia="pt-BR"/>
        </w:rPr>
      </w:pPr>
      <w:ins w:id="63"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"_Toc389515859"</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4 - Separação de texto de uma imagem</w:t>
        </w:r>
        <w:r>
          <w:rPr>
            <w:noProof/>
            <w:webHidden/>
          </w:rPr>
          <w:tab/>
        </w:r>
        <w:r>
          <w:rPr>
            <w:noProof/>
            <w:webHidden/>
          </w:rPr>
          <w:fldChar w:fldCharType="begin"/>
        </w:r>
        <w:r>
          <w:rPr>
            <w:noProof/>
            <w:webHidden/>
          </w:rPr>
          <w:instrText xml:space="preserve"> PAGEREF _Toc389515859 \h </w:instrText>
        </w:r>
        <w:r>
          <w:rPr>
            <w:noProof/>
            <w:webHidden/>
          </w:rPr>
        </w:r>
      </w:ins>
      <w:r>
        <w:rPr>
          <w:noProof/>
          <w:webHidden/>
        </w:rPr>
        <w:fldChar w:fldCharType="separate"/>
      </w:r>
      <w:ins w:id="64" w:author="Ivan" w:date="2014-06-02T23:45:00Z">
        <w:r w:rsidR="000975FC">
          <w:rPr>
            <w:noProof/>
            <w:webHidden/>
          </w:rPr>
          <w:t>9</w:t>
        </w:r>
      </w:ins>
      <w:ins w:id="65" w:author="Ivan" w:date="2014-06-02T23:42:00Z">
        <w:r>
          <w:rPr>
            <w:noProof/>
            <w:webHidden/>
          </w:rPr>
          <w:fldChar w:fldCharType="end"/>
        </w:r>
        <w:r w:rsidRPr="00243AF2">
          <w:rPr>
            <w:rStyle w:val="Hyperlink"/>
            <w:noProof/>
          </w:rPr>
          <w:fldChar w:fldCharType="end"/>
        </w:r>
      </w:ins>
    </w:p>
    <w:p w14:paraId="3700D7AA" w14:textId="77777777" w:rsidR="00657DD4" w:rsidRDefault="00657DD4">
      <w:pPr>
        <w:pStyle w:val="ndicedeilustraes"/>
        <w:rPr>
          <w:ins w:id="66" w:author="Ivan" w:date="2014-06-02T23:42:00Z"/>
          <w:rFonts w:asciiTheme="minorHAnsi" w:eastAsiaTheme="minorEastAsia" w:hAnsiTheme="minorHAnsi" w:cstheme="minorBidi"/>
          <w:noProof/>
          <w:sz w:val="22"/>
          <w:szCs w:val="22"/>
          <w:lang w:eastAsia="pt-BR"/>
        </w:rPr>
      </w:pPr>
      <w:ins w:id="67"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"_Toc389515860"</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5 - Siri, sistema de reconhecimento e reprodução de linguagem natural.</w:t>
        </w:r>
        <w:r>
          <w:rPr>
            <w:noProof/>
            <w:webHidden/>
          </w:rPr>
          <w:tab/>
        </w:r>
        <w:r>
          <w:rPr>
            <w:noProof/>
            <w:webHidden/>
          </w:rPr>
          <w:fldChar w:fldCharType="begin"/>
        </w:r>
        <w:r>
          <w:rPr>
            <w:noProof/>
            <w:webHidden/>
          </w:rPr>
          <w:instrText xml:space="preserve"> PAGEREF _Toc389515860 \h </w:instrText>
        </w:r>
        <w:r>
          <w:rPr>
            <w:noProof/>
            <w:webHidden/>
          </w:rPr>
        </w:r>
      </w:ins>
      <w:r>
        <w:rPr>
          <w:noProof/>
          <w:webHidden/>
        </w:rPr>
        <w:fldChar w:fldCharType="separate"/>
      </w:r>
      <w:ins w:id="68" w:author="Ivan" w:date="2014-06-02T23:45:00Z">
        <w:r w:rsidR="000975FC">
          <w:rPr>
            <w:noProof/>
            <w:webHidden/>
          </w:rPr>
          <w:t>10</w:t>
        </w:r>
      </w:ins>
      <w:ins w:id="69" w:author="Ivan" w:date="2014-06-02T23:42:00Z">
        <w:r>
          <w:rPr>
            <w:noProof/>
            <w:webHidden/>
          </w:rPr>
          <w:fldChar w:fldCharType="end"/>
        </w:r>
        <w:r w:rsidRPr="00243AF2">
          <w:rPr>
            <w:rStyle w:val="Hyperlink"/>
            <w:noProof/>
          </w:rPr>
          <w:fldChar w:fldCharType="end"/>
        </w:r>
      </w:ins>
    </w:p>
    <w:p w14:paraId="365E586B" w14:textId="77777777" w:rsidR="00657DD4" w:rsidRDefault="00657DD4">
      <w:pPr>
        <w:pStyle w:val="ndicedeilustraes"/>
        <w:rPr>
          <w:ins w:id="70" w:author="Ivan" w:date="2014-06-02T23:42:00Z"/>
          <w:rFonts w:asciiTheme="minorHAnsi" w:eastAsiaTheme="minorEastAsia" w:hAnsiTheme="minorHAnsi" w:cstheme="minorBidi"/>
          <w:noProof/>
          <w:sz w:val="22"/>
          <w:szCs w:val="22"/>
          <w:lang w:eastAsia="pt-BR"/>
        </w:rPr>
      </w:pPr>
      <w:ins w:id="71"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"_Toc389515861"</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6 - Diferentes designs de smart cards</w:t>
        </w:r>
        <w:r>
          <w:rPr>
            <w:noProof/>
            <w:webHidden/>
          </w:rPr>
          <w:tab/>
        </w:r>
        <w:r>
          <w:rPr>
            <w:noProof/>
            <w:webHidden/>
          </w:rPr>
          <w:fldChar w:fldCharType="begin"/>
        </w:r>
        <w:r>
          <w:rPr>
            <w:noProof/>
            <w:webHidden/>
          </w:rPr>
          <w:instrText xml:space="preserve"> PAGEREF _Toc389515861 \h </w:instrText>
        </w:r>
        <w:r>
          <w:rPr>
            <w:noProof/>
            <w:webHidden/>
          </w:rPr>
        </w:r>
      </w:ins>
      <w:r>
        <w:rPr>
          <w:noProof/>
          <w:webHidden/>
        </w:rPr>
        <w:fldChar w:fldCharType="separate"/>
      </w:r>
      <w:ins w:id="72" w:author="Ivan" w:date="2014-06-02T23:45:00Z">
        <w:r w:rsidR="000975FC">
          <w:rPr>
            <w:noProof/>
            <w:webHidden/>
          </w:rPr>
          <w:t>11</w:t>
        </w:r>
      </w:ins>
      <w:ins w:id="73" w:author="Ivan" w:date="2014-06-02T23:42:00Z">
        <w:r>
          <w:rPr>
            <w:noProof/>
            <w:webHidden/>
          </w:rPr>
          <w:fldChar w:fldCharType="end"/>
        </w:r>
        <w:r w:rsidRPr="00243AF2">
          <w:rPr>
            <w:rStyle w:val="Hyperlink"/>
            <w:noProof/>
          </w:rPr>
          <w:fldChar w:fldCharType="end"/>
        </w:r>
      </w:ins>
    </w:p>
    <w:p w14:paraId="5C72DB88" w14:textId="77777777" w:rsidR="00657DD4" w:rsidRDefault="00657DD4">
      <w:pPr>
        <w:pStyle w:val="ndicedeilustraes"/>
        <w:rPr>
          <w:ins w:id="74" w:author="Ivan" w:date="2014-06-02T23:42:00Z"/>
          <w:rFonts w:asciiTheme="minorHAnsi" w:eastAsiaTheme="minorEastAsia" w:hAnsiTheme="minorHAnsi" w:cstheme="minorBidi"/>
          <w:noProof/>
          <w:sz w:val="22"/>
          <w:szCs w:val="22"/>
          <w:lang w:eastAsia="pt-BR"/>
        </w:rPr>
      </w:pPr>
      <w:ins w:id="75"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"_Toc389515862"</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7 - Sistema RFID padrão</w:t>
        </w:r>
        <w:r>
          <w:rPr>
            <w:noProof/>
            <w:webHidden/>
          </w:rPr>
          <w:tab/>
        </w:r>
        <w:r>
          <w:rPr>
            <w:noProof/>
            <w:webHidden/>
          </w:rPr>
          <w:fldChar w:fldCharType="begin"/>
        </w:r>
        <w:r>
          <w:rPr>
            <w:noProof/>
            <w:webHidden/>
          </w:rPr>
          <w:instrText xml:space="preserve"> PAGEREF _Toc389515862 \h </w:instrText>
        </w:r>
        <w:r>
          <w:rPr>
            <w:noProof/>
            <w:webHidden/>
          </w:rPr>
        </w:r>
      </w:ins>
      <w:r>
        <w:rPr>
          <w:noProof/>
          <w:webHidden/>
        </w:rPr>
        <w:fldChar w:fldCharType="separate"/>
      </w:r>
      <w:ins w:id="76" w:author="Ivan" w:date="2014-06-02T23:45:00Z">
        <w:r w:rsidR="000975FC">
          <w:rPr>
            <w:noProof/>
            <w:webHidden/>
          </w:rPr>
          <w:t>16</w:t>
        </w:r>
      </w:ins>
      <w:ins w:id="77" w:author="Ivan" w:date="2014-06-02T23:42:00Z">
        <w:r>
          <w:rPr>
            <w:noProof/>
            <w:webHidden/>
          </w:rPr>
          <w:fldChar w:fldCharType="end"/>
        </w:r>
        <w:r w:rsidRPr="00243AF2">
          <w:rPr>
            <w:rStyle w:val="Hyperlink"/>
            <w:noProof/>
          </w:rPr>
          <w:fldChar w:fldCharType="end"/>
        </w:r>
      </w:ins>
    </w:p>
    <w:p w14:paraId="3D5CE85E" w14:textId="77777777" w:rsidR="00657DD4" w:rsidRDefault="00657DD4">
      <w:pPr>
        <w:pStyle w:val="ndicedeilustraes"/>
        <w:rPr>
          <w:ins w:id="78" w:author="Ivan" w:date="2014-06-02T23:42:00Z"/>
          <w:rFonts w:asciiTheme="minorHAnsi" w:eastAsiaTheme="minorEastAsia" w:hAnsiTheme="minorHAnsi" w:cstheme="minorBidi"/>
          <w:noProof/>
          <w:sz w:val="22"/>
          <w:szCs w:val="22"/>
          <w:lang w:eastAsia="pt-BR"/>
        </w:rPr>
      </w:pPr>
      <w:ins w:id="79"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"_Toc389515863"</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8 - Chip e antena embutidos</w:t>
        </w:r>
        <w:r>
          <w:rPr>
            <w:noProof/>
            <w:webHidden/>
          </w:rPr>
          <w:tab/>
        </w:r>
        <w:r>
          <w:rPr>
            <w:noProof/>
            <w:webHidden/>
          </w:rPr>
          <w:fldChar w:fldCharType="begin"/>
        </w:r>
        <w:r>
          <w:rPr>
            <w:noProof/>
            <w:webHidden/>
          </w:rPr>
          <w:instrText xml:space="preserve"> PAGEREF _Toc389515863 \h </w:instrText>
        </w:r>
        <w:r>
          <w:rPr>
            <w:noProof/>
            <w:webHidden/>
          </w:rPr>
        </w:r>
      </w:ins>
      <w:r>
        <w:rPr>
          <w:noProof/>
          <w:webHidden/>
        </w:rPr>
        <w:fldChar w:fldCharType="separate"/>
      </w:r>
      <w:ins w:id="80" w:author="Ivan" w:date="2014-06-02T23:45:00Z">
        <w:r w:rsidR="000975FC">
          <w:rPr>
            <w:noProof/>
            <w:webHidden/>
          </w:rPr>
          <w:t>17</w:t>
        </w:r>
      </w:ins>
      <w:ins w:id="81" w:author="Ivan" w:date="2014-06-02T23:42:00Z">
        <w:r>
          <w:rPr>
            <w:noProof/>
            <w:webHidden/>
          </w:rPr>
          <w:fldChar w:fldCharType="end"/>
        </w:r>
        <w:r w:rsidRPr="00243AF2">
          <w:rPr>
            <w:rStyle w:val="Hyperlink"/>
            <w:noProof/>
          </w:rPr>
          <w:fldChar w:fldCharType="end"/>
        </w:r>
      </w:ins>
    </w:p>
    <w:p w14:paraId="304B3092" w14:textId="77777777" w:rsidR="00657DD4" w:rsidRDefault="00657DD4">
      <w:pPr>
        <w:pStyle w:val="ndicedeilustraes"/>
        <w:rPr>
          <w:ins w:id="82" w:author="Ivan" w:date="2014-06-02T23:42:00Z"/>
          <w:rFonts w:asciiTheme="minorHAnsi" w:eastAsiaTheme="minorEastAsia" w:hAnsiTheme="minorHAnsi" w:cstheme="minorBidi"/>
          <w:noProof/>
          <w:sz w:val="22"/>
          <w:szCs w:val="22"/>
          <w:lang w:eastAsia="pt-BR"/>
        </w:rPr>
      </w:pPr>
      <w:ins w:id="83"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"_Toc389515864"</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 xml:space="preserve">Figura 9 - Exemplo de </w:t>
        </w:r>
        <w:r w:rsidRPr="00243AF2">
          <w:rPr>
            <w:rStyle w:val="Hyperlink"/>
            <w:i/>
            <w:noProof/>
          </w:rPr>
          <w:t>tag</w:t>
        </w:r>
        <w:r w:rsidRPr="00243AF2">
          <w:rPr>
            <w:rStyle w:val="Hyperlink"/>
            <w:noProof/>
          </w:rPr>
          <w:t xml:space="preserve"> finalizada</w:t>
        </w:r>
        <w:r>
          <w:rPr>
            <w:noProof/>
            <w:webHidden/>
          </w:rPr>
          <w:tab/>
        </w:r>
        <w:r>
          <w:rPr>
            <w:noProof/>
            <w:webHidden/>
          </w:rPr>
          <w:fldChar w:fldCharType="begin"/>
        </w:r>
        <w:r>
          <w:rPr>
            <w:noProof/>
            <w:webHidden/>
          </w:rPr>
          <w:instrText xml:space="preserve"> PAGEREF _Toc389515864 \h </w:instrText>
        </w:r>
        <w:r>
          <w:rPr>
            <w:noProof/>
            <w:webHidden/>
          </w:rPr>
        </w:r>
      </w:ins>
      <w:r>
        <w:rPr>
          <w:noProof/>
          <w:webHidden/>
        </w:rPr>
        <w:fldChar w:fldCharType="separate"/>
      </w:r>
      <w:ins w:id="84" w:author="Ivan" w:date="2014-06-02T23:45:00Z">
        <w:r w:rsidR="000975FC">
          <w:rPr>
            <w:noProof/>
            <w:webHidden/>
          </w:rPr>
          <w:t>17</w:t>
        </w:r>
      </w:ins>
      <w:ins w:id="85" w:author="Ivan" w:date="2014-06-02T23:42:00Z">
        <w:r>
          <w:rPr>
            <w:noProof/>
            <w:webHidden/>
          </w:rPr>
          <w:fldChar w:fldCharType="end"/>
        </w:r>
        <w:r w:rsidRPr="00243AF2">
          <w:rPr>
            <w:rStyle w:val="Hyperlink"/>
            <w:noProof/>
          </w:rPr>
          <w:fldChar w:fldCharType="end"/>
        </w:r>
      </w:ins>
    </w:p>
    <w:p w14:paraId="4F932362" w14:textId="77777777" w:rsidR="00657DD4" w:rsidRDefault="00657DD4">
      <w:pPr>
        <w:pStyle w:val="ndicedeilustraes"/>
        <w:rPr>
          <w:ins w:id="86" w:author="Ivan" w:date="2014-06-02T23:42:00Z"/>
          <w:rFonts w:asciiTheme="minorHAnsi" w:eastAsiaTheme="minorEastAsia" w:hAnsiTheme="minorHAnsi" w:cstheme="minorBidi"/>
          <w:noProof/>
          <w:sz w:val="22"/>
          <w:szCs w:val="22"/>
          <w:lang w:eastAsia="pt-BR"/>
        </w:rPr>
      </w:pPr>
      <w:ins w:id="87"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"_Toc389515865"</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 xml:space="preserve">Figura 10 - IF5: leitor fixo, IP4: leitor portátil, PM4i: impressora de </w:t>
        </w:r>
        <w:r w:rsidRPr="00243AF2">
          <w:rPr>
            <w:rStyle w:val="Hyperlink"/>
            <w:i/>
            <w:noProof/>
          </w:rPr>
          <w:t>tags</w:t>
        </w:r>
        <w:r>
          <w:rPr>
            <w:noProof/>
            <w:webHidden/>
          </w:rPr>
          <w:tab/>
        </w:r>
        <w:r>
          <w:rPr>
            <w:noProof/>
            <w:webHidden/>
          </w:rPr>
          <w:fldChar w:fldCharType="begin"/>
        </w:r>
        <w:r>
          <w:rPr>
            <w:noProof/>
            <w:webHidden/>
          </w:rPr>
          <w:instrText xml:space="preserve"> PAGEREF _Toc389515865 \h </w:instrText>
        </w:r>
        <w:r>
          <w:rPr>
            <w:noProof/>
            <w:webHidden/>
          </w:rPr>
        </w:r>
      </w:ins>
      <w:r>
        <w:rPr>
          <w:noProof/>
          <w:webHidden/>
        </w:rPr>
        <w:fldChar w:fldCharType="separate"/>
      </w:r>
      <w:ins w:id="88" w:author="Ivan" w:date="2014-06-02T23:45:00Z">
        <w:r w:rsidR="000975FC">
          <w:rPr>
            <w:noProof/>
            <w:webHidden/>
          </w:rPr>
          <w:t>18</w:t>
        </w:r>
      </w:ins>
      <w:ins w:id="89" w:author="Ivan" w:date="2014-06-02T23:42:00Z">
        <w:r>
          <w:rPr>
            <w:noProof/>
            <w:webHidden/>
          </w:rPr>
          <w:fldChar w:fldCharType="end"/>
        </w:r>
        <w:r w:rsidRPr="00243AF2">
          <w:rPr>
            <w:rStyle w:val="Hyperlink"/>
            <w:noProof/>
          </w:rPr>
          <w:fldChar w:fldCharType="end"/>
        </w:r>
      </w:ins>
    </w:p>
    <w:p w14:paraId="5AC15857" w14:textId="77777777" w:rsidR="00657DD4" w:rsidRDefault="00657DD4">
      <w:pPr>
        <w:pStyle w:val="ndicedeilustraes"/>
        <w:rPr>
          <w:ins w:id="90" w:author="Ivan" w:date="2014-06-02T23:42:00Z"/>
          <w:rFonts w:asciiTheme="minorHAnsi" w:eastAsiaTheme="minorEastAsia" w:hAnsiTheme="minorHAnsi" w:cstheme="minorBidi"/>
          <w:noProof/>
          <w:sz w:val="22"/>
          <w:szCs w:val="22"/>
          <w:lang w:eastAsia="pt-BR"/>
        </w:rPr>
      </w:pPr>
      <w:ins w:id="91"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"_Toc389515866"</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11 - Componentes do sistema RFID</w:t>
        </w:r>
        <w:r>
          <w:rPr>
            <w:noProof/>
            <w:webHidden/>
          </w:rPr>
          <w:tab/>
        </w:r>
        <w:r>
          <w:rPr>
            <w:noProof/>
            <w:webHidden/>
          </w:rPr>
          <w:fldChar w:fldCharType="begin"/>
        </w:r>
        <w:r>
          <w:rPr>
            <w:noProof/>
            <w:webHidden/>
          </w:rPr>
          <w:instrText xml:space="preserve"> PAGEREF _Toc389515866 \h </w:instrText>
        </w:r>
        <w:r>
          <w:rPr>
            <w:noProof/>
            <w:webHidden/>
          </w:rPr>
        </w:r>
      </w:ins>
      <w:r>
        <w:rPr>
          <w:noProof/>
          <w:webHidden/>
        </w:rPr>
        <w:fldChar w:fldCharType="separate"/>
      </w:r>
      <w:ins w:id="92" w:author="Ivan" w:date="2014-06-02T23:45:00Z">
        <w:r w:rsidR="000975FC">
          <w:rPr>
            <w:noProof/>
            <w:webHidden/>
          </w:rPr>
          <w:t>19</w:t>
        </w:r>
      </w:ins>
      <w:ins w:id="93" w:author="Ivan" w:date="2014-06-02T23:42:00Z">
        <w:r>
          <w:rPr>
            <w:noProof/>
            <w:webHidden/>
          </w:rPr>
          <w:fldChar w:fldCharType="end"/>
        </w:r>
        <w:r w:rsidRPr="00243AF2">
          <w:rPr>
            <w:rStyle w:val="Hyperlink"/>
            <w:noProof/>
          </w:rPr>
          <w:fldChar w:fldCharType="end"/>
        </w:r>
      </w:ins>
    </w:p>
    <w:p w14:paraId="4666F778" w14:textId="77777777" w:rsidR="00657DD4" w:rsidRDefault="00657DD4">
      <w:pPr>
        <w:pStyle w:val="ndicedeilustraes"/>
        <w:rPr>
          <w:ins w:id="94" w:author="Ivan" w:date="2014-06-02T23:42:00Z"/>
          <w:rFonts w:asciiTheme="minorHAnsi" w:eastAsiaTheme="minorEastAsia" w:hAnsiTheme="minorHAnsi" w:cstheme="minorBidi"/>
          <w:noProof/>
          <w:sz w:val="22"/>
          <w:szCs w:val="22"/>
          <w:lang w:eastAsia="pt-BR"/>
        </w:rPr>
      </w:pPr>
      <w:ins w:id="95"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"_Toc389515867"</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12 - O sinal do leitor é recebido por todas as etiquetas na sua área de ação.</w:t>
        </w:r>
        <w:r>
          <w:rPr>
            <w:noProof/>
            <w:webHidden/>
          </w:rPr>
          <w:tab/>
        </w:r>
        <w:r>
          <w:rPr>
            <w:noProof/>
            <w:webHidden/>
          </w:rPr>
          <w:fldChar w:fldCharType="begin"/>
        </w:r>
        <w:r>
          <w:rPr>
            <w:noProof/>
            <w:webHidden/>
          </w:rPr>
          <w:instrText xml:space="preserve"> PAGEREF _Toc389515867 \h </w:instrText>
        </w:r>
        <w:r>
          <w:rPr>
            <w:noProof/>
            <w:webHidden/>
          </w:rPr>
        </w:r>
      </w:ins>
      <w:r>
        <w:rPr>
          <w:noProof/>
          <w:webHidden/>
        </w:rPr>
        <w:fldChar w:fldCharType="separate"/>
      </w:r>
      <w:ins w:id="96" w:author="Ivan" w:date="2014-06-02T23:45:00Z">
        <w:r w:rsidR="000975FC">
          <w:rPr>
            <w:noProof/>
            <w:webHidden/>
          </w:rPr>
          <w:t>21</w:t>
        </w:r>
      </w:ins>
      <w:ins w:id="97" w:author="Ivan" w:date="2014-06-02T23:42:00Z">
        <w:r>
          <w:rPr>
            <w:noProof/>
            <w:webHidden/>
          </w:rPr>
          <w:fldChar w:fldCharType="end"/>
        </w:r>
        <w:r w:rsidRPr="00243AF2">
          <w:rPr>
            <w:rStyle w:val="Hyperlink"/>
            <w:noProof/>
          </w:rPr>
          <w:fldChar w:fldCharType="end"/>
        </w:r>
      </w:ins>
    </w:p>
    <w:p w14:paraId="773085B7" w14:textId="77777777" w:rsidR="00657DD4" w:rsidRDefault="00657DD4">
      <w:pPr>
        <w:pStyle w:val="ndicedeilustraes"/>
        <w:rPr>
          <w:ins w:id="98" w:author="Ivan" w:date="2014-06-02T23:42:00Z"/>
          <w:rFonts w:asciiTheme="minorHAnsi" w:eastAsiaTheme="minorEastAsia" w:hAnsiTheme="minorHAnsi" w:cstheme="minorBidi"/>
          <w:noProof/>
          <w:sz w:val="22"/>
          <w:szCs w:val="22"/>
          <w:lang w:eastAsia="pt-BR"/>
        </w:rPr>
      </w:pPr>
      <w:ins w:id="99"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"_Toc389515868"</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13 - Acesso múltiplo a um leitor.</w:t>
        </w:r>
        <w:r>
          <w:rPr>
            <w:noProof/>
            <w:webHidden/>
          </w:rPr>
          <w:tab/>
        </w:r>
        <w:r>
          <w:rPr>
            <w:noProof/>
            <w:webHidden/>
          </w:rPr>
          <w:fldChar w:fldCharType="begin"/>
        </w:r>
        <w:r>
          <w:rPr>
            <w:noProof/>
            <w:webHidden/>
          </w:rPr>
          <w:instrText xml:space="preserve"> PAGEREF _Toc389515868 \h </w:instrText>
        </w:r>
        <w:r>
          <w:rPr>
            <w:noProof/>
            <w:webHidden/>
          </w:rPr>
        </w:r>
      </w:ins>
      <w:r>
        <w:rPr>
          <w:noProof/>
          <w:webHidden/>
        </w:rPr>
        <w:fldChar w:fldCharType="separate"/>
      </w:r>
      <w:ins w:id="100" w:author="Ivan" w:date="2014-06-02T23:45:00Z">
        <w:r w:rsidR="000975FC">
          <w:rPr>
            <w:noProof/>
            <w:webHidden/>
          </w:rPr>
          <w:t>22</w:t>
        </w:r>
      </w:ins>
      <w:ins w:id="101" w:author="Ivan" w:date="2014-06-02T23:42:00Z">
        <w:r>
          <w:rPr>
            <w:noProof/>
            <w:webHidden/>
          </w:rPr>
          <w:fldChar w:fldCharType="end"/>
        </w:r>
        <w:r w:rsidRPr="00243AF2">
          <w:rPr>
            <w:rStyle w:val="Hyperlink"/>
            <w:noProof/>
          </w:rPr>
          <w:fldChar w:fldCharType="end"/>
        </w:r>
      </w:ins>
    </w:p>
    <w:p w14:paraId="1B86B67E" w14:textId="77777777" w:rsidR="00657DD4" w:rsidRDefault="00657DD4">
      <w:pPr>
        <w:pStyle w:val="ndicedeilustraes"/>
        <w:rPr>
          <w:ins w:id="102" w:author="Ivan" w:date="2014-06-02T23:42:00Z"/>
          <w:rFonts w:asciiTheme="minorHAnsi" w:eastAsiaTheme="minorEastAsia" w:hAnsiTheme="minorHAnsi" w:cstheme="minorBidi"/>
          <w:noProof/>
          <w:sz w:val="22"/>
          <w:szCs w:val="22"/>
          <w:lang w:eastAsia="pt-BR"/>
        </w:rPr>
      </w:pPr>
      <w:ins w:id="103"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"_Toc389515869"</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14 - 4 Procedimentos mais comuns para evitar colisão de dados</w:t>
        </w:r>
        <w:r>
          <w:rPr>
            <w:noProof/>
            <w:webHidden/>
          </w:rPr>
          <w:tab/>
        </w:r>
        <w:r>
          <w:rPr>
            <w:noProof/>
            <w:webHidden/>
          </w:rPr>
          <w:fldChar w:fldCharType="begin"/>
        </w:r>
        <w:r>
          <w:rPr>
            <w:noProof/>
            <w:webHidden/>
          </w:rPr>
          <w:instrText xml:space="preserve"> PAGEREF _Toc389515869 \h </w:instrText>
        </w:r>
        <w:r>
          <w:rPr>
            <w:noProof/>
            <w:webHidden/>
          </w:rPr>
        </w:r>
      </w:ins>
      <w:r>
        <w:rPr>
          <w:noProof/>
          <w:webHidden/>
        </w:rPr>
        <w:fldChar w:fldCharType="separate"/>
      </w:r>
      <w:ins w:id="104" w:author="Ivan" w:date="2014-06-02T23:45:00Z">
        <w:r w:rsidR="000975FC">
          <w:rPr>
            <w:noProof/>
            <w:webHidden/>
          </w:rPr>
          <w:t>23</w:t>
        </w:r>
      </w:ins>
      <w:ins w:id="105" w:author="Ivan" w:date="2014-06-02T23:42:00Z">
        <w:r>
          <w:rPr>
            <w:noProof/>
            <w:webHidden/>
          </w:rPr>
          <w:fldChar w:fldCharType="end"/>
        </w:r>
        <w:r w:rsidRPr="00243AF2">
          <w:rPr>
            <w:rStyle w:val="Hyperlink"/>
            <w:noProof/>
          </w:rPr>
          <w:fldChar w:fldCharType="end"/>
        </w:r>
      </w:ins>
    </w:p>
    <w:p w14:paraId="1A13C0BD" w14:textId="77777777" w:rsidR="00657DD4" w:rsidRDefault="00657DD4">
      <w:pPr>
        <w:pStyle w:val="ndicedeilustraes"/>
        <w:rPr>
          <w:ins w:id="106" w:author="Ivan" w:date="2014-06-02T23:42:00Z"/>
          <w:rFonts w:asciiTheme="minorHAnsi" w:eastAsiaTheme="minorEastAsia" w:hAnsiTheme="minorHAnsi" w:cstheme="minorBidi"/>
          <w:noProof/>
          <w:sz w:val="22"/>
          <w:szCs w:val="22"/>
          <w:lang w:eastAsia="pt-BR"/>
        </w:rPr>
      </w:pPr>
      <w:ins w:id="107"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"_Toc389515870"</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15 - Esquema binário baseado em árvore de busca.</w:t>
        </w:r>
        <w:r>
          <w:rPr>
            <w:noProof/>
            <w:webHidden/>
          </w:rPr>
          <w:tab/>
        </w:r>
        <w:r>
          <w:rPr>
            <w:noProof/>
            <w:webHidden/>
          </w:rPr>
          <w:fldChar w:fldCharType="begin"/>
        </w:r>
        <w:r>
          <w:rPr>
            <w:noProof/>
            <w:webHidden/>
          </w:rPr>
          <w:instrText xml:space="preserve"> PAGEREF _Toc389515870 \h </w:instrText>
        </w:r>
        <w:r>
          <w:rPr>
            <w:noProof/>
            <w:webHidden/>
          </w:rPr>
        </w:r>
      </w:ins>
      <w:r>
        <w:rPr>
          <w:noProof/>
          <w:webHidden/>
        </w:rPr>
        <w:fldChar w:fldCharType="separate"/>
      </w:r>
      <w:ins w:id="108" w:author="Ivan" w:date="2014-06-02T23:45:00Z">
        <w:r w:rsidR="000975FC">
          <w:rPr>
            <w:noProof/>
            <w:webHidden/>
          </w:rPr>
          <w:t>24</w:t>
        </w:r>
      </w:ins>
      <w:ins w:id="109" w:author="Ivan" w:date="2014-06-02T23:42:00Z">
        <w:r>
          <w:rPr>
            <w:noProof/>
            <w:webHidden/>
          </w:rPr>
          <w:fldChar w:fldCharType="end"/>
        </w:r>
        <w:r w:rsidRPr="00243AF2">
          <w:rPr>
            <w:rStyle w:val="Hyperlink"/>
            <w:noProof/>
          </w:rPr>
          <w:fldChar w:fldCharType="end"/>
        </w:r>
      </w:ins>
    </w:p>
    <w:p w14:paraId="02D5D8A6" w14:textId="77777777" w:rsidR="00657DD4" w:rsidRDefault="00657DD4">
      <w:pPr>
        <w:pStyle w:val="ndicedeilustraes"/>
        <w:rPr>
          <w:ins w:id="110" w:author="Ivan" w:date="2014-06-02T23:42:00Z"/>
          <w:rFonts w:asciiTheme="minorHAnsi" w:eastAsiaTheme="minorEastAsia" w:hAnsiTheme="minorHAnsi" w:cstheme="minorBidi"/>
          <w:noProof/>
          <w:sz w:val="22"/>
          <w:szCs w:val="22"/>
          <w:lang w:eastAsia="pt-BR"/>
        </w:rPr>
      </w:pPr>
      <w:ins w:id="111"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"_Toc389515871"</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16 - Exemplo de um sistema encaixado.</w:t>
        </w:r>
        <w:r>
          <w:rPr>
            <w:noProof/>
            <w:webHidden/>
          </w:rPr>
          <w:tab/>
        </w:r>
        <w:r>
          <w:rPr>
            <w:noProof/>
            <w:webHidden/>
          </w:rPr>
          <w:fldChar w:fldCharType="begin"/>
        </w:r>
        <w:r>
          <w:rPr>
            <w:noProof/>
            <w:webHidden/>
          </w:rPr>
          <w:instrText xml:space="preserve"> PAGEREF _Toc389515871 \h </w:instrText>
        </w:r>
        <w:r>
          <w:rPr>
            <w:noProof/>
            <w:webHidden/>
          </w:rPr>
        </w:r>
      </w:ins>
      <w:r>
        <w:rPr>
          <w:noProof/>
          <w:webHidden/>
        </w:rPr>
        <w:fldChar w:fldCharType="separate"/>
      </w:r>
      <w:ins w:id="112" w:author="Ivan" w:date="2014-06-02T23:45:00Z">
        <w:r w:rsidR="000975FC">
          <w:rPr>
            <w:noProof/>
            <w:webHidden/>
          </w:rPr>
          <w:t>24</w:t>
        </w:r>
      </w:ins>
      <w:ins w:id="113" w:author="Ivan" w:date="2014-06-02T23:42:00Z">
        <w:r>
          <w:rPr>
            <w:noProof/>
            <w:webHidden/>
          </w:rPr>
          <w:fldChar w:fldCharType="end"/>
        </w:r>
        <w:r w:rsidRPr="00243AF2">
          <w:rPr>
            <w:rStyle w:val="Hyperlink"/>
            <w:noProof/>
          </w:rPr>
          <w:fldChar w:fldCharType="end"/>
        </w:r>
      </w:ins>
    </w:p>
    <w:p w14:paraId="60E4FE71" w14:textId="77777777" w:rsidR="00657DD4" w:rsidRDefault="00657DD4">
      <w:pPr>
        <w:pStyle w:val="ndicedeilustraes"/>
        <w:rPr>
          <w:ins w:id="114" w:author="Ivan" w:date="2014-06-02T23:42:00Z"/>
          <w:rFonts w:asciiTheme="minorHAnsi" w:eastAsiaTheme="minorEastAsia" w:hAnsiTheme="minorHAnsi" w:cstheme="minorBidi"/>
          <w:noProof/>
          <w:sz w:val="22"/>
          <w:szCs w:val="22"/>
          <w:lang w:eastAsia="pt-BR"/>
        </w:rPr>
      </w:pPr>
      <w:ins w:id="115"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"_Toc389515872"</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17 - Exemplo de um salto de frequência.</w:t>
        </w:r>
        <w:r>
          <w:rPr>
            <w:noProof/>
            <w:webHidden/>
          </w:rPr>
          <w:tab/>
        </w:r>
        <w:r>
          <w:rPr>
            <w:noProof/>
            <w:webHidden/>
          </w:rPr>
          <w:fldChar w:fldCharType="begin"/>
        </w:r>
        <w:r>
          <w:rPr>
            <w:noProof/>
            <w:webHidden/>
          </w:rPr>
          <w:instrText xml:space="preserve"> PAGEREF _Toc389515872 \h </w:instrText>
        </w:r>
        <w:r>
          <w:rPr>
            <w:noProof/>
            <w:webHidden/>
          </w:rPr>
        </w:r>
      </w:ins>
      <w:r>
        <w:rPr>
          <w:noProof/>
          <w:webHidden/>
        </w:rPr>
        <w:fldChar w:fldCharType="separate"/>
      </w:r>
      <w:ins w:id="116" w:author="Ivan" w:date="2014-06-02T23:45:00Z">
        <w:r w:rsidR="000975FC">
          <w:rPr>
            <w:noProof/>
            <w:webHidden/>
          </w:rPr>
          <w:t>25</w:t>
        </w:r>
      </w:ins>
      <w:ins w:id="117" w:author="Ivan" w:date="2014-06-02T23:42:00Z">
        <w:r>
          <w:rPr>
            <w:noProof/>
            <w:webHidden/>
          </w:rPr>
          <w:fldChar w:fldCharType="end"/>
        </w:r>
        <w:r w:rsidRPr="00243AF2">
          <w:rPr>
            <w:rStyle w:val="Hyperlink"/>
            <w:noProof/>
          </w:rPr>
          <w:fldChar w:fldCharType="end"/>
        </w:r>
      </w:ins>
    </w:p>
    <w:p w14:paraId="4C02205A" w14:textId="77777777" w:rsidR="00657DD4" w:rsidRDefault="00657DD4">
      <w:pPr>
        <w:pStyle w:val="ndicedeilustraes"/>
        <w:rPr>
          <w:ins w:id="118" w:author="Ivan" w:date="2014-06-02T23:42:00Z"/>
          <w:rFonts w:asciiTheme="minorHAnsi" w:eastAsiaTheme="minorEastAsia" w:hAnsiTheme="minorHAnsi" w:cstheme="minorBidi"/>
          <w:noProof/>
          <w:sz w:val="22"/>
          <w:szCs w:val="22"/>
          <w:lang w:eastAsia="pt-BR"/>
        </w:rPr>
      </w:pPr>
      <w:ins w:id="119"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"_Toc389515873"</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 xml:space="preserve">Figura 18 - Sistema FDMA: vários canais de frequência para transmissões de dados da </w:t>
        </w:r>
        <w:r w:rsidRPr="00243AF2">
          <w:rPr>
            <w:rStyle w:val="Hyperlink"/>
            <w:i/>
            <w:noProof/>
          </w:rPr>
          <w:t>tag</w:t>
        </w:r>
        <w:r w:rsidRPr="00243AF2">
          <w:rPr>
            <w:rStyle w:val="Hyperlink"/>
            <w:noProof/>
          </w:rPr>
          <w:t xml:space="preserve"> para o leitor.</w:t>
        </w:r>
        <w:r>
          <w:rPr>
            <w:noProof/>
            <w:webHidden/>
          </w:rPr>
          <w:tab/>
        </w:r>
        <w:r>
          <w:rPr>
            <w:noProof/>
            <w:webHidden/>
          </w:rPr>
          <w:fldChar w:fldCharType="begin"/>
        </w:r>
        <w:r>
          <w:rPr>
            <w:noProof/>
            <w:webHidden/>
          </w:rPr>
          <w:instrText xml:space="preserve"> PAGEREF _Toc389515873 \h </w:instrText>
        </w:r>
        <w:r>
          <w:rPr>
            <w:noProof/>
            <w:webHidden/>
          </w:rPr>
        </w:r>
      </w:ins>
      <w:r>
        <w:rPr>
          <w:noProof/>
          <w:webHidden/>
        </w:rPr>
        <w:fldChar w:fldCharType="separate"/>
      </w:r>
      <w:ins w:id="120" w:author="Ivan" w:date="2014-06-02T23:45:00Z">
        <w:r w:rsidR="000975FC">
          <w:rPr>
            <w:noProof/>
            <w:webHidden/>
          </w:rPr>
          <w:t>26</w:t>
        </w:r>
      </w:ins>
      <w:ins w:id="121" w:author="Ivan" w:date="2014-06-02T23:42:00Z">
        <w:r>
          <w:rPr>
            <w:noProof/>
            <w:webHidden/>
          </w:rPr>
          <w:fldChar w:fldCharType="end"/>
        </w:r>
        <w:r w:rsidRPr="00243AF2">
          <w:rPr>
            <w:rStyle w:val="Hyperlink"/>
            <w:noProof/>
          </w:rPr>
          <w:fldChar w:fldCharType="end"/>
        </w:r>
      </w:ins>
    </w:p>
    <w:p w14:paraId="089FEB60" w14:textId="77777777" w:rsidR="00657DD4" w:rsidRDefault="00657DD4">
      <w:pPr>
        <w:pStyle w:val="ndicedeilustraes"/>
        <w:rPr>
          <w:ins w:id="122" w:author="Ivan" w:date="2014-06-02T23:42:00Z"/>
          <w:rFonts w:asciiTheme="minorHAnsi" w:eastAsiaTheme="minorEastAsia" w:hAnsiTheme="minorHAnsi" w:cstheme="minorBidi"/>
          <w:noProof/>
          <w:sz w:val="22"/>
          <w:szCs w:val="22"/>
          <w:lang w:eastAsia="pt-BR"/>
        </w:rPr>
      </w:pPr>
      <w:ins w:id="123"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"_Toc389515874"</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19 - Processo de Entrada de produtos no Estoque.</w:t>
        </w:r>
        <w:r>
          <w:rPr>
            <w:noProof/>
            <w:webHidden/>
          </w:rPr>
          <w:tab/>
        </w:r>
        <w:r>
          <w:rPr>
            <w:noProof/>
            <w:webHidden/>
          </w:rPr>
          <w:fldChar w:fldCharType="begin"/>
        </w:r>
        <w:r>
          <w:rPr>
            <w:noProof/>
            <w:webHidden/>
          </w:rPr>
          <w:instrText xml:space="preserve"> PAGEREF _Toc389515874 \h </w:instrText>
        </w:r>
        <w:r>
          <w:rPr>
            <w:noProof/>
            <w:webHidden/>
          </w:rPr>
        </w:r>
      </w:ins>
      <w:r>
        <w:rPr>
          <w:noProof/>
          <w:webHidden/>
        </w:rPr>
        <w:fldChar w:fldCharType="separate"/>
      </w:r>
      <w:ins w:id="124" w:author="Ivan" w:date="2014-06-02T23:45:00Z">
        <w:r w:rsidR="000975FC">
          <w:rPr>
            <w:noProof/>
            <w:webHidden/>
          </w:rPr>
          <w:t>28</w:t>
        </w:r>
      </w:ins>
      <w:ins w:id="125" w:author="Ivan" w:date="2014-06-02T23:42:00Z">
        <w:r>
          <w:rPr>
            <w:noProof/>
            <w:webHidden/>
          </w:rPr>
          <w:fldChar w:fldCharType="end"/>
        </w:r>
        <w:r w:rsidRPr="00243AF2">
          <w:rPr>
            <w:rStyle w:val="Hyperlink"/>
            <w:noProof/>
          </w:rPr>
          <w:fldChar w:fldCharType="end"/>
        </w:r>
      </w:ins>
    </w:p>
    <w:p w14:paraId="7A156AB5" w14:textId="77777777" w:rsidR="00657DD4" w:rsidRDefault="00657DD4">
      <w:pPr>
        <w:pStyle w:val="ndicedeilustraes"/>
        <w:rPr>
          <w:ins w:id="126" w:author="Ivan" w:date="2014-06-02T23:42:00Z"/>
          <w:rFonts w:asciiTheme="minorHAnsi" w:eastAsiaTheme="minorEastAsia" w:hAnsiTheme="minorHAnsi" w:cstheme="minorBidi"/>
          <w:noProof/>
          <w:sz w:val="22"/>
          <w:szCs w:val="22"/>
          <w:lang w:eastAsia="pt-BR"/>
        </w:rPr>
      </w:pPr>
      <w:ins w:id="127"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"_Toc389515875"</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20 – Balança Shimadzu AX200</w:t>
        </w:r>
        <w:r>
          <w:rPr>
            <w:noProof/>
            <w:webHidden/>
          </w:rPr>
          <w:tab/>
        </w:r>
        <w:r>
          <w:rPr>
            <w:noProof/>
            <w:webHidden/>
          </w:rPr>
          <w:fldChar w:fldCharType="begin"/>
        </w:r>
        <w:r>
          <w:rPr>
            <w:noProof/>
            <w:webHidden/>
          </w:rPr>
          <w:instrText xml:space="preserve"> PAGEREF _Toc389515875 \h </w:instrText>
        </w:r>
        <w:r>
          <w:rPr>
            <w:noProof/>
            <w:webHidden/>
          </w:rPr>
        </w:r>
      </w:ins>
      <w:r>
        <w:rPr>
          <w:noProof/>
          <w:webHidden/>
        </w:rPr>
        <w:fldChar w:fldCharType="separate"/>
      </w:r>
      <w:ins w:id="128" w:author="Ivan" w:date="2014-06-02T23:45:00Z">
        <w:r w:rsidR="000975FC">
          <w:rPr>
            <w:noProof/>
            <w:webHidden/>
          </w:rPr>
          <w:t>31</w:t>
        </w:r>
      </w:ins>
      <w:ins w:id="129" w:author="Ivan" w:date="2014-06-02T23:42:00Z">
        <w:r>
          <w:rPr>
            <w:noProof/>
            <w:webHidden/>
          </w:rPr>
          <w:fldChar w:fldCharType="end"/>
        </w:r>
        <w:r w:rsidRPr="00243AF2">
          <w:rPr>
            <w:rStyle w:val="Hyperlink"/>
            <w:noProof/>
          </w:rPr>
          <w:fldChar w:fldCharType="end"/>
        </w:r>
      </w:ins>
    </w:p>
    <w:p w14:paraId="22ABA1BC" w14:textId="77777777" w:rsidR="00657DD4" w:rsidRDefault="00657DD4">
      <w:pPr>
        <w:pStyle w:val="ndicedeilustraes"/>
        <w:rPr>
          <w:ins w:id="130" w:author="Ivan" w:date="2014-06-02T23:42:00Z"/>
          <w:rFonts w:asciiTheme="minorHAnsi" w:eastAsiaTheme="minorEastAsia" w:hAnsiTheme="minorHAnsi" w:cstheme="minorBidi"/>
          <w:noProof/>
          <w:sz w:val="22"/>
          <w:szCs w:val="22"/>
          <w:lang w:eastAsia="pt-BR"/>
        </w:rPr>
      </w:pPr>
      <w:ins w:id="131"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"_Toc389515876"</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21 - Balança Gehaka BG440</w:t>
        </w:r>
        <w:r>
          <w:rPr>
            <w:noProof/>
            <w:webHidden/>
          </w:rPr>
          <w:tab/>
        </w:r>
        <w:r>
          <w:rPr>
            <w:noProof/>
            <w:webHidden/>
          </w:rPr>
          <w:fldChar w:fldCharType="begin"/>
        </w:r>
        <w:r>
          <w:rPr>
            <w:noProof/>
            <w:webHidden/>
          </w:rPr>
          <w:instrText xml:space="preserve"> PAGEREF _Toc389515876 \h </w:instrText>
        </w:r>
        <w:r>
          <w:rPr>
            <w:noProof/>
            <w:webHidden/>
          </w:rPr>
        </w:r>
      </w:ins>
      <w:r>
        <w:rPr>
          <w:noProof/>
          <w:webHidden/>
        </w:rPr>
        <w:fldChar w:fldCharType="separate"/>
      </w:r>
      <w:ins w:id="132" w:author="Ivan" w:date="2014-06-02T23:45:00Z">
        <w:r w:rsidR="000975FC">
          <w:rPr>
            <w:noProof/>
            <w:webHidden/>
          </w:rPr>
          <w:t>32</w:t>
        </w:r>
      </w:ins>
      <w:ins w:id="133" w:author="Ivan" w:date="2014-06-02T23:42:00Z">
        <w:r>
          <w:rPr>
            <w:noProof/>
            <w:webHidden/>
          </w:rPr>
          <w:fldChar w:fldCharType="end"/>
        </w:r>
        <w:r w:rsidRPr="00243AF2">
          <w:rPr>
            <w:rStyle w:val="Hyperlink"/>
            <w:noProof/>
          </w:rPr>
          <w:fldChar w:fldCharType="end"/>
        </w:r>
      </w:ins>
    </w:p>
    <w:p w14:paraId="2D686611" w14:textId="77777777" w:rsidR="00657DD4" w:rsidRDefault="00657DD4">
      <w:pPr>
        <w:pStyle w:val="ndicedeilustraes"/>
        <w:rPr>
          <w:ins w:id="134" w:author="Ivan" w:date="2014-06-02T23:42:00Z"/>
          <w:rFonts w:asciiTheme="minorHAnsi" w:eastAsiaTheme="minorEastAsia" w:hAnsiTheme="minorHAnsi" w:cstheme="minorBidi"/>
          <w:noProof/>
          <w:sz w:val="22"/>
          <w:szCs w:val="22"/>
          <w:lang w:eastAsia="pt-BR"/>
        </w:rPr>
      </w:pPr>
      <w:ins w:id="135" w:author="Ivan" w:date="2014-06-02T23:42:00Z">
        <w:r w:rsidRPr="00243AF2">
          <w:rPr>
            <w:rStyle w:val="Hyperlink"/>
            <w:noProof/>
          </w:rPr>
          <w:lastRenderedPageBreak/>
          <w:fldChar w:fldCharType="begin"/>
        </w:r>
        <w:r w:rsidRPr="00243AF2">
          <w:rPr>
            <w:rStyle w:val="Hyperlink"/>
            <w:noProof/>
          </w:rPr>
          <w:instrText xml:space="preserve"> </w:instrText>
        </w:r>
        <w:r>
          <w:rPr>
            <w:noProof/>
          </w:rPr>
          <w:instrText>HYPERLINK \l "_Toc389515877"</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22 - Placa PICgenios</w:t>
        </w:r>
        <w:r>
          <w:rPr>
            <w:noProof/>
            <w:webHidden/>
          </w:rPr>
          <w:tab/>
        </w:r>
        <w:r>
          <w:rPr>
            <w:noProof/>
            <w:webHidden/>
          </w:rPr>
          <w:fldChar w:fldCharType="begin"/>
        </w:r>
        <w:r>
          <w:rPr>
            <w:noProof/>
            <w:webHidden/>
          </w:rPr>
          <w:instrText xml:space="preserve"> PAGEREF _Toc389515877 \h </w:instrText>
        </w:r>
        <w:r>
          <w:rPr>
            <w:noProof/>
            <w:webHidden/>
          </w:rPr>
        </w:r>
      </w:ins>
      <w:r>
        <w:rPr>
          <w:noProof/>
          <w:webHidden/>
        </w:rPr>
        <w:fldChar w:fldCharType="separate"/>
      </w:r>
      <w:ins w:id="136" w:author="Ivan" w:date="2014-06-02T23:45:00Z">
        <w:r w:rsidR="000975FC">
          <w:rPr>
            <w:noProof/>
            <w:webHidden/>
          </w:rPr>
          <w:t>33</w:t>
        </w:r>
      </w:ins>
      <w:ins w:id="137" w:author="Ivan" w:date="2014-06-02T23:42:00Z">
        <w:r>
          <w:rPr>
            <w:noProof/>
            <w:webHidden/>
          </w:rPr>
          <w:fldChar w:fldCharType="end"/>
        </w:r>
        <w:r w:rsidRPr="00243AF2">
          <w:rPr>
            <w:rStyle w:val="Hyperlink"/>
            <w:noProof/>
          </w:rPr>
          <w:fldChar w:fldCharType="end"/>
        </w:r>
      </w:ins>
    </w:p>
    <w:p w14:paraId="19205991" w14:textId="77777777" w:rsidR="00657DD4" w:rsidRDefault="00657DD4">
      <w:pPr>
        <w:pStyle w:val="ndicedeilustraes"/>
        <w:rPr>
          <w:ins w:id="138" w:author="Ivan" w:date="2014-06-02T23:42:00Z"/>
          <w:rFonts w:asciiTheme="minorHAnsi" w:eastAsiaTheme="minorEastAsia" w:hAnsiTheme="minorHAnsi" w:cstheme="minorBidi"/>
          <w:noProof/>
          <w:sz w:val="22"/>
          <w:szCs w:val="22"/>
          <w:lang w:eastAsia="pt-BR"/>
        </w:rPr>
      </w:pPr>
      <w:ins w:id="139"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"_Toc389515878"</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23 - Leitor RFID e tags utilizadas</w:t>
        </w:r>
        <w:r>
          <w:rPr>
            <w:noProof/>
            <w:webHidden/>
          </w:rPr>
          <w:tab/>
        </w:r>
        <w:r>
          <w:rPr>
            <w:noProof/>
            <w:webHidden/>
          </w:rPr>
          <w:fldChar w:fldCharType="begin"/>
        </w:r>
        <w:r>
          <w:rPr>
            <w:noProof/>
            <w:webHidden/>
          </w:rPr>
          <w:instrText xml:space="preserve"> PAGEREF _Toc389515878 \h </w:instrText>
        </w:r>
        <w:r>
          <w:rPr>
            <w:noProof/>
            <w:webHidden/>
          </w:rPr>
        </w:r>
      </w:ins>
      <w:r>
        <w:rPr>
          <w:noProof/>
          <w:webHidden/>
        </w:rPr>
        <w:fldChar w:fldCharType="separate"/>
      </w:r>
      <w:ins w:id="140" w:author="Ivan" w:date="2014-06-02T23:45:00Z">
        <w:r w:rsidR="000975FC">
          <w:rPr>
            <w:noProof/>
            <w:webHidden/>
          </w:rPr>
          <w:t>34</w:t>
        </w:r>
      </w:ins>
      <w:ins w:id="141" w:author="Ivan" w:date="2014-06-02T23:42:00Z">
        <w:r>
          <w:rPr>
            <w:noProof/>
            <w:webHidden/>
          </w:rPr>
          <w:fldChar w:fldCharType="end"/>
        </w:r>
        <w:r w:rsidRPr="00243AF2">
          <w:rPr>
            <w:rStyle w:val="Hyperlink"/>
            <w:noProof/>
          </w:rPr>
          <w:fldChar w:fldCharType="end"/>
        </w:r>
      </w:ins>
    </w:p>
    <w:p w14:paraId="0918DCC8" w14:textId="77777777" w:rsidR="00657DD4" w:rsidRDefault="00657DD4">
      <w:pPr>
        <w:pStyle w:val="ndicedeilustraes"/>
        <w:rPr>
          <w:ins w:id="142" w:author="Ivan" w:date="2014-06-02T23:42:00Z"/>
          <w:rFonts w:asciiTheme="minorHAnsi" w:eastAsiaTheme="minorEastAsia" w:hAnsiTheme="minorHAnsi" w:cstheme="minorBidi"/>
          <w:noProof/>
          <w:sz w:val="22"/>
          <w:szCs w:val="22"/>
          <w:lang w:eastAsia="pt-BR"/>
        </w:rPr>
      </w:pPr>
      <w:ins w:id="143"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"_Toc389515879"</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24 - Interface Serial Gehaka BG440</w:t>
        </w:r>
        <w:r>
          <w:rPr>
            <w:noProof/>
            <w:webHidden/>
          </w:rPr>
          <w:tab/>
        </w:r>
        <w:r>
          <w:rPr>
            <w:noProof/>
            <w:webHidden/>
          </w:rPr>
          <w:fldChar w:fldCharType="begin"/>
        </w:r>
        <w:r>
          <w:rPr>
            <w:noProof/>
            <w:webHidden/>
          </w:rPr>
          <w:instrText xml:space="preserve"> PAGEREF _Toc389515879 \h </w:instrText>
        </w:r>
        <w:r>
          <w:rPr>
            <w:noProof/>
            <w:webHidden/>
          </w:rPr>
        </w:r>
      </w:ins>
      <w:r>
        <w:rPr>
          <w:noProof/>
          <w:webHidden/>
        </w:rPr>
        <w:fldChar w:fldCharType="separate"/>
      </w:r>
      <w:ins w:id="144" w:author="Ivan" w:date="2014-06-02T23:45:00Z">
        <w:r w:rsidR="000975FC">
          <w:rPr>
            <w:noProof/>
            <w:webHidden/>
          </w:rPr>
          <w:t>35</w:t>
        </w:r>
      </w:ins>
      <w:ins w:id="145" w:author="Ivan" w:date="2014-06-02T23:42:00Z">
        <w:r>
          <w:rPr>
            <w:noProof/>
            <w:webHidden/>
          </w:rPr>
          <w:fldChar w:fldCharType="end"/>
        </w:r>
        <w:r w:rsidRPr="00243AF2">
          <w:rPr>
            <w:rStyle w:val="Hyperlink"/>
            <w:noProof/>
          </w:rPr>
          <w:fldChar w:fldCharType="end"/>
        </w:r>
      </w:ins>
    </w:p>
    <w:p w14:paraId="19DA949D" w14:textId="77777777" w:rsidR="00657DD4" w:rsidRDefault="00657DD4">
      <w:pPr>
        <w:pStyle w:val="ndicedeilustraes"/>
        <w:rPr>
          <w:ins w:id="146" w:author="Ivan" w:date="2014-06-02T23:42:00Z"/>
          <w:rFonts w:asciiTheme="minorHAnsi" w:eastAsiaTheme="minorEastAsia" w:hAnsiTheme="minorHAnsi" w:cstheme="minorBidi"/>
          <w:noProof/>
          <w:sz w:val="22"/>
          <w:szCs w:val="22"/>
          <w:lang w:eastAsia="pt-BR"/>
        </w:rPr>
      </w:pPr>
      <w:ins w:id="147"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"_Toc389515880"</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25 - Interface Serial Shimidazu AX200</w:t>
        </w:r>
        <w:r>
          <w:rPr>
            <w:noProof/>
            <w:webHidden/>
          </w:rPr>
          <w:tab/>
        </w:r>
        <w:r>
          <w:rPr>
            <w:noProof/>
            <w:webHidden/>
          </w:rPr>
          <w:fldChar w:fldCharType="begin"/>
        </w:r>
        <w:r>
          <w:rPr>
            <w:noProof/>
            <w:webHidden/>
          </w:rPr>
          <w:instrText xml:space="preserve"> PAGEREF _Toc389515880 \h </w:instrText>
        </w:r>
        <w:r>
          <w:rPr>
            <w:noProof/>
            <w:webHidden/>
          </w:rPr>
        </w:r>
      </w:ins>
      <w:r>
        <w:rPr>
          <w:noProof/>
          <w:webHidden/>
        </w:rPr>
        <w:fldChar w:fldCharType="separate"/>
      </w:r>
      <w:ins w:id="148" w:author="Ivan" w:date="2014-06-02T23:45:00Z">
        <w:r w:rsidR="000975FC">
          <w:rPr>
            <w:noProof/>
            <w:webHidden/>
          </w:rPr>
          <w:t>35</w:t>
        </w:r>
      </w:ins>
      <w:ins w:id="149" w:author="Ivan" w:date="2014-06-02T23:42:00Z">
        <w:r>
          <w:rPr>
            <w:noProof/>
            <w:webHidden/>
          </w:rPr>
          <w:fldChar w:fldCharType="end"/>
        </w:r>
        <w:r w:rsidRPr="00243AF2">
          <w:rPr>
            <w:rStyle w:val="Hyperlink"/>
            <w:noProof/>
          </w:rPr>
          <w:fldChar w:fldCharType="end"/>
        </w:r>
      </w:ins>
    </w:p>
    <w:p w14:paraId="71840819" w14:textId="77777777" w:rsidR="00657DD4" w:rsidRDefault="00657DD4">
      <w:pPr>
        <w:pStyle w:val="ndicedeilustraes"/>
        <w:rPr>
          <w:ins w:id="150" w:author="Ivan" w:date="2014-06-02T23:42:00Z"/>
          <w:rFonts w:asciiTheme="minorHAnsi" w:eastAsiaTheme="minorEastAsia" w:hAnsiTheme="minorHAnsi" w:cstheme="minorBidi"/>
          <w:noProof/>
          <w:sz w:val="22"/>
          <w:szCs w:val="22"/>
          <w:lang w:eastAsia="pt-BR"/>
        </w:rPr>
      </w:pPr>
      <w:ins w:id="151"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"_Toc389515881"</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26 - Tela de pesagem</w:t>
        </w:r>
        <w:r>
          <w:rPr>
            <w:noProof/>
            <w:webHidden/>
          </w:rPr>
          <w:tab/>
        </w:r>
        <w:r>
          <w:rPr>
            <w:noProof/>
            <w:webHidden/>
          </w:rPr>
          <w:fldChar w:fldCharType="begin"/>
        </w:r>
        <w:r>
          <w:rPr>
            <w:noProof/>
            <w:webHidden/>
          </w:rPr>
          <w:instrText xml:space="preserve"> PAGEREF _Toc389515881 \h </w:instrText>
        </w:r>
        <w:r>
          <w:rPr>
            <w:noProof/>
            <w:webHidden/>
          </w:rPr>
        </w:r>
      </w:ins>
      <w:r>
        <w:rPr>
          <w:noProof/>
          <w:webHidden/>
        </w:rPr>
        <w:fldChar w:fldCharType="separate"/>
      </w:r>
      <w:ins w:id="152" w:author="Ivan" w:date="2014-06-02T23:45:00Z">
        <w:r w:rsidR="000975FC">
          <w:rPr>
            <w:noProof/>
            <w:webHidden/>
          </w:rPr>
          <w:t>38</w:t>
        </w:r>
      </w:ins>
      <w:ins w:id="153" w:author="Ivan" w:date="2014-06-02T23:42:00Z">
        <w:r>
          <w:rPr>
            <w:noProof/>
            <w:webHidden/>
          </w:rPr>
          <w:fldChar w:fldCharType="end"/>
        </w:r>
        <w:r w:rsidRPr="00243AF2">
          <w:rPr>
            <w:rStyle w:val="Hyperlink"/>
            <w:noProof/>
          </w:rPr>
          <w:fldChar w:fldCharType="end"/>
        </w:r>
      </w:ins>
    </w:p>
    <w:p w14:paraId="7137A8B5" w14:textId="77777777" w:rsidR="00657DD4" w:rsidRDefault="00657DD4">
      <w:pPr>
        <w:pStyle w:val="ndicedeilustraes"/>
        <w:rPr>
          <w:ins w:id="154" w:author="Ivan" w:date="2014-06-02T23:42:00Z"/>
          <w:rFonts w:asciiTheme="minorHAnsi" w:eastAsiaTheme="minorEastAsia" w:hAnsiTheme="minorHAnsi" w:cstheme="minorBidi"/>
          <w:noProof/>
          <w:sz w:val="22"/>
          <w:szCs w:val="22"/>
          <w:lang w:eastAsia="pt-BR"/>
        </w:rPr>
      </w:pPr>
      <w:ins w:id="155"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"_Toc389515882"</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27 - Cadastro de Matéria Prima</w:t>
        </w:r>
        <w:r>
          <w:rPr>
            <w:noProof/>
            <w:webHidden/>
          </w:rPr>
          <w:tab/>
        </w:r>
        <w:r>
          <w:rPr>
            <w:noProof/>
            <w:webHidden/>
          </w:rPr>
          <w:fldChar w:fldCharType="begin"/>
        </w:r>
        <w:r>
          <w:rPr>
            <w:noProof/>
            <w:webHidden/>
          </w:rPr>
          <w:instrText xml:space="preserve"> PAGEREF _Toc389515882 \h </w:instrText>
        </w:r>
        <w:r>
          <w:rPr>
            <w:noProof/>
            <w:webHidden/>
          </w:rPr>
        </w:r>
      </w:ins>
      <w:r>
        <w:rPr>
          <w:noProof/>
          <w:webHidden/>
        </w:rPr>
        <w:fldChar w:fldCharType="separate"/>
      </w:r>
      <w:ins w:id="156" w:author="Ivan" w:date="2014-06-02T23:45:00Z">
        <w:r w:rsidR="000975FC">
          <w:rPr>
            <w:noProof/>
            <w:webHidden/>
          </w:rPr>
          <w:t>40</w:t>
        </w:r>
      </w:ins>
      <w:ins w:id="157" w:author="Ivan" w:date="2014-06-02T23:42:00Z">
        <w:r>
          <w:rPr>
            <w:noProof/>
            <w:webHidden/>
          </w:rPr>
          <w:fldChar w:fldCharType="end"/>
        </w:r>
        <w:r w:rsidRPr="00243AF2">
          <w:rPr>
            <w:rStyle w:val="Hyperlink"/>
            <w:noProof/>
          </w:rPr>
          <w:fldChar w:fldCharType="end"/>
        </w:r>
      </w:ins>
    </w:p>
    <w:p w14:paraId="7F500AE1" w14:textId="77777777" w:rsidR="00657DD4" w:rsidRDefault="00657DD4">
      <w:pPr>
        <w:pStyle w:val="ndicedeilustraes"/>
        <w:rPr>
          <w:ins w:id="158" w:author="Ivan" w:date="2014-06-02T23:42:00Z"/>
          <w:rFonts w:asciiTheme="minorHAnsi" w:eastAsiaTheme="minorEastAsia" w:hAnsiTheme="minorHAnsi" w:cstheme="minorBidi"/>
          <w:noProof/>
          <w:sz w:val="22"/>
          <w:szCs w:val="22"/>
          <w:lang w:eastAsia="pt-BR"/>
        </w:rPr>
      </w:pPr>
      <w:ins w:id="159" w:author="Ivan" w:date="2014-06-02T23:42:00Z">
        <w:r w:rsidRPr="00243AF2">
          <w:rPr>
            <w:rStyle w:val="Hyperlink"/>
            <w:noProof/>
          </w:rPr>
          <w:fldChar w:fldCharType="begin"/>
        </w:r>
        <w:r w:rsidRPr="00243AF2">
          <w:rPr>
            <w:rStyle w:val="Hyperlink"/>
            <w:noProof/>
          </w:rPr>
          <w:instrText xml:space="preserve"> </w:instrText>
        </w:r>
        <w:r>
          <w:rPr>
            <w:noProof/>
          </w:rPr>
          <w:instrText>HYPERLINK \l "_Toc389515883"</w:instrText>
        </w:r>
        <w:r w:rsidRPr="00243AF2">
          <w:rPr>
            <w:rStyle w:val="Hyperlink"/>
            <w:noProof/>
          </w:rPr>
          <w:instrText xml:space="preserve"> </w:instrText>
        </w:r>
        <w:r w:rsidRPr="00243AF2">
          <w:rPr>
            <w:rStyle w:val="Hyperlink"/>
            <w:noProof/>
          </w:rPr>
        </w:r>
        <w:r w:rsidRPr="00243AF2">
          <w:rPr>
            <w:rStyle w:val="Hyperlink"/>
            <w:noProof/>
          </w:rPr>
          <w:fldChar w:fldCharType="separate"/>
        </w:r>
        <w:r w:rsidRPr="00243AF2">
          <w:rPr>
            <w:rStyle w:val="Hyperlink"/>
            <w:noProof/>
          </w:rPr>
          <w:t>Figura 28 - Cadastro de Produto</w:t>
        </w:r>
        <w:r>
          <w:rPr>
            <w:noProof/>
            <w:webHidden/>
          </w:rPr>
          <w:tab/>
        </w:r>
        <w:r>
          <w:rPr>
            <w:noProof/>
            <w:webHidden/>
          </w:rPr>
          <w:fldChar w:fldCharType="begin"/>
        </w:r>
        <w:r>
          <w:rPr>
            <w:noProof/>
            <w:webHidden/>
          </w:rPr>
          <w:instrText xml:space="preserve"> PAGEREF _Toc389515883 \h </w:instrText>
        </w:r>
        <w:r>
          <w:rPr>
            <w:noProof/>
            <w:webHidden/>
          </w:rPr>
        </w:r>
      </w:ins>
      <w:r>
        <w:rPr>
          <w:noProof/>
          <w:webHidden/>
        </w:rPr>
        <w:fldChar w:fldCharType="separate"/>
      </w:r>
      <w:ins w:id="160" w:author="Ivan" w:date="2014-06-02T23:45:00Z">
        <w:r w:rsidR="000975FC">
          <w:rPr>
            <w:noProof/>
            <w:webHidden/>
          </w:rPr>
          <w:t>41</w:t>
        </w:r>
      </w:ins>
      <w:ins w:id="161" w:author="Ivan" w:date="2014-06-02T23:42:00Z">
        <w:r>
          <w:rPr>
            <w:noProof/>
            <w:webHidden/>
          </w:rPr>
          <w:fldChar w:fldCharType="end"/>
        </w:r>
        <w:r w:rsidRPr="00243AF2">
          <w:rPr>
            <w:rStyle w:val="Hyperlink"/>
            <w:noProof/>
          </w:rPr>
          <w:fldChar w:fldCharType="end"/>
        </w:r>
      </w:ins>
    </w:p>
    <w:p w14:paraId="6635BC7D" w14:textId="77777777" w:rsidR="00CF1530" w:rsidRPr="00B04CF6" w:rsidDel="0049439A" w:rsidRDefault="00CF1530" w:rsidP="00A30652">
      <w:pPr>
        <w:pStyle w:val="ndicedeilustraes"/>
        <w:rPr>
          <w:del w:id="162" w:author="Ivan" w:date="2014-06-02T23:03:00Z"/>
          <w:rFonts w:asciiTheme="minorHAnsi" w:eastAsiaTheme="minorEastAsia" w:hAnsiTheme="minorHAnsi" w:cstheme="minorBidi"/>
          <w:noProof/>
          <w:sz w:val="22"/>
          <w:szCs w:val="22"/>
          <w:lang w:eastAsia="pt-BR"/>
        </w:rPr>
      </w:pPr>
      <w:del w:id="163" w:author="Ivan" w:date="2014-06-02T23:03:00Z">
        <w:r w:rsidRPr="0049439A" w:rsidDel="0049439A">
          <w:rPr>
            <w:noProof/>
            <w:rPrChange w:id="164" w:author="Ivan" w:date="2014-06-02T23:03:00Z">
              <w:rPr>
                <w:rStyle w:val="Hyperlink"/>
                <w:noProof/>
              </w:rPr>
            </w:rPrChange>
          </w:rPr>
          <w:delText>Figura 1 - Diferentes sistemas Auto-ID existentes</w:delText>
        </w:r>
        <w:r w:rsidRPr="00B04CF6" w:rsidDel="0049439A">
          <w:rPr>
            <w:noProof/>
            <w:webHidden/>
          </w:rPr>
          <w:tab/>
        </w:r>
        <w:r w:rsidR="0049439A" w:rsidDel="0049439A">
          <w:rPr>
            <w:noProof/>
            <w:webHidden/>
          </w:rPr>
          <w:delText>5</w:delText>
        </w:r>
      </w:del>
    </w:p>
    <w:p w14:paraId="368CE812" w14:textId="77777777" w:rsidR="00CF1530" w:rsidRPr="00B04CF6" w:rsidDel="0049439A" w:rsidRDefault="00CF1530" w:rsidP="00A30652">
      <w:pPr>
        <w:pStyle w:val="ndicedeilustraes"/>
        <w:rPr>
          <w:del w:id="165" w:author="Ivan" w:date="2014-06-02T23:03:00Z"/>
          <w:rFonts w:asciiTheme="minorHAnsi" w:eastAsiaTheme="minorEastAsia" w:hAnsiTheme="minorHAnsi" w:cstheme="minorBidi"/>
          <w:noProof/>
          <w:sz w:val="22"/>
          <w:szCs w:val="22"/>
          <w:lang w:eastAsia="pt-BR"/>
        </w:rPr>
      </w:pPr>
      <w:del w:id="166" w:author="Ivan" w:date="2014-06-02T23:03:00Z">
        <w:r w:rsidRPr="0049439A" w:rsidDel="0049439A">
          <w:rPr>
            <w:noProof/>
            <w:rPrChange w:id="167" w:author="Ivan" w:date="2014-06-02T23:03:00Z">
              <w:rPr>
                <w:rStyle w:val="Hyperlink"/>
                <w:noProof/>
              </w:rPr>
            </w:rPrChange>
          </w:rPr>
          <w:delText>Figura 2 - Exemplo de código de barras EAN-13</w:delText>
        </w:r>
        <w:r w:rsidRPr="00B04CF6" w:rsidDel="0049439A">
          <w:rPr>
            <w:noProof/>
            <w:webHidden/>
          </w:rPr>
          <w:tab/>
        </w:r>
        <w:r w:rsidR="0049439A" w:rsidDel="0049439A">
          <w:rPr>
            <w:noProof/>
            <w:webHidden/>
          </w:rPr>
          <w:delText>6</w:delText>
        </w:r>
      </w:del>
    </w:p>
    <w:p w14:paraId="56AFBA27" w14:textId="2D62A31D" w:rsidR="00CF1530" w:rsidRPr="00B04CF6" w:rsidDel="0049439A" w:rsidRDefault="00CF1530">
      <w:pPr>
        <w:pStyle w:val="ndicedeilustraes"/>
        <w:rPr>
          <w:del w:id="168" w:author="Ivan" w:date="2014-06-02T23:03:00Z"/>
          <w:rFonts w:asciiTheme="minorHAnsi" w:eastAsiaTheme="minorEastAsia" w:hAnsiTheme="minorHAnsi" w:cstheme="minorBidi"/>
          <w:noProof/>
          <w:sz w:val="22"/>
          <w:szCs w:val="22"/>
          <w:lang w:eastAsia="pt-BR"/>
        </w:rPr>
      </w:pPr>
      <w:del w:id="169" w:author="Ivan" w:date="2014-06-02T23:03:00Z">
        <w:r w:rsidRPr="0049439A" w:rsidDel="0049439A">
          <w:rPr>
            <w:noProof/>
            <w:rPrChange w:id="170" w:author="Ivan" w:date="2014-06-02T23:03:00Z">
              <w:rPr>
                <w:rStyle w:val="Hyperlink"/>
                <w:noProof/>
              </w:rPr>
            </w:rPrChange>
          </w:rPr>
          <w:delText>Figura 3 - Separação de texto de uma imagem</w:delText>
        </w:r>
        <w:r w:rsidRPr="00B04CF6" w:rsidDel="0049439A">
          <w:rPr>
            <w:noProof/>
            <w:webHidden/>
          </w:rPr>
          <w:tab/>
        </w:r>
        <w:r w:rsidR="006167B1" w:rsidDel="0049439A">
          <w:rPr>
            <w:noProof/>
            <w:webHidden/>
          </w:rPr>
          <w:delText>8</w:delText>
        </w:r>
      </w:del>
    </w:p>
    <w:p w14:paraId="2E854C2D" w14:textId="77777777" w:rsidR="00CF1530" w:rsidRPr="00B04CF6" w:rsidDel="0049439A" w:rsidRDefault="00CF1530" w:rsidP="00A30652">
      <w:pPr>
        <w:pStyle w:val="ndicedeilustraes"/>
        <w:rPr>
          <w:del w:id="171" w:author="Ivan" w:date="2014-06-02T23:03:00Z"/>
          <w:rFonts w:asciiTheme="minorHAnsi" w:eastAsiaTheme="minorEastAsia" w:hAnsiTheme="minorHAnsi" w:cstheme="minorBidi"/>
          <w:noProof/>
          <w:sz w:val="22"/>
          <w:szCs w:val="22"/>
          <w:lang w:eastAsia="pt-BR"/>
        </w:rPr>
      </w:pPr>
      <w:del w:id="172" w:author="Ivan" w:date="2014-06-02T23:03:00Z">
        <w:r w:rsidRPr="0049439A" w:rsidDel="0049439A">
          <w:rPr>
            <w:noProof/>
            <w:rPrChange w:id="173" w:author="Ivan" w:date="2014-06-02T23:03:00Z">
              <w:rPr>
                <w:rStyle w:val="Hyperlink"/>
                <w:noProof/>
              </w:rPr>
            </w:rPrChange>
          </w:rPr>
          <w:delText>Figura 4 - Siri, sistema de reconhecimento e reprodução de linguagem natural.</w:delText>
        </w:r>
        <w:r w:rsidRPr="00B04CF6" w:rsidDel="0049439A">
          <w:rPr>
            <w:noProof/>
            <w:webHidden/>
          </w:rPr>
          <w:tab/>
        </w:r>
        <w:r w:rsidR="006167B1" w:rsidDel="0049439A">
          <w:rPr>
            <w:noProof/>
            <w:webHidden/>
          </w:rPr>
          <w:delText>9</w:delText>
        </w:r>
      </w:del>
    </w:p>
    <w:p w14:paraId="4AC8244D" w14:textId="77777777" w:rsidR="00CF1530" w:rsidRPr="00B04CF6" w:rsidDel="0049439A" w:rsidRDefault="00CF1530" w:rsidP="00A30652">
      <w:pPr>
        <w:pStyle w:val="ndicedeilustraes"/>
        <w:rPr>
          <w:del w:id="174" w:author="Ivan" w:date="2014-06-02T23:03:00Z"/>
          <w:rFonts w:asciiTheme="minorHAnsi" w:eastAsiaTheme="minorEastAsia" w:hAnsiTheme="minorHAnsi" w:cstheme="minorBidi"/>
          <w:noProof/>
          <w:sz w:val="22"/>
          <w:szCs w:val="22"/>
          <w:lang w:eastAsia="pt-BR"/>
        </w:rPr>
      </w:pPr>
      <w:del w:id="175" w:author="Ivan" w:date="2014-06-02T23:03:00Z">
        <w:r w:rsidRPr="0049439A" w:rsidDel="0049439A">
          <w:rPr>
            <w:noProof/>
            <w:rPrChange w:id="176" w:author="Ivan" w:date="2014-06-02T23:03:00Z">
              <w:rPr>
                <w:rStyle w:val="Hyperlink"/>
                <w:noProof/>
              </w:rPr>
            </w:rPrChange>
          </w:rPr>
          <w:delText>Figura 5 - Diferentes designs de smart cards</w:delText>
        </w:r>
        <w:r w:rsidRPr="00B04CF6" w:rsidDel="0049439A">
          <w:rPr>
            <w:noProof/>
            <w:webHidden/>
          </w:rPr>
          <w:tab/>
        </w:r>
        <w:r w:rsidR="006167B1" w:rsidDel="0049439A">
          <w:rPr>
            <w:noProof/>
            <w:webHidden/>
          </w:rPr>
          <w:delText>10</w:delText>
        </w:r>
      </w:del>
    </w:p>
    <w:p w14:paraId="7B258286" w14:textId="77777777" w:rsidR="00CF1530" w:rsidRPr="00B04CF6" w:rsidDel="0049439A" w:rsidRDefault="00CF1530" w:rsidP="00A30652">
      <w:pPr>
        <w:pStyle w:val="ndicedeilustraes"/>
        <w:rPr>
          <w:del w:id="177" w:author="Ivan" w:date="2014-06-02T23:03:00Z"/>
          <w:rFonts w:asciiTheme="minorHAnsi" w:eastAsiaTheme="minorEastAsia" w:hAnsiTheme="minorHAnsi" w:cstheme="minorBidi"/>
          <w:noProof/>
          <w:sz w:val="22"/>
          <w:szCs w:val="22"/>
          <w:lang w:eastAsia="pt-BR"/>
        </w:rPr>
      </w:pPr>
      <w:del w:id="178" w:author="Ivan" w:date="2014-06-02T23:03:00Z">
        <w:r w:rsidRPr="0049439A" w:rsidDel="0049439A">
          <w:rPr>
            <w:noProof/>
            <w:rPrChange w:id="179" w:author="Ivan" w:date="2014-06-02T23:03:00Z">
              <w:rPr>
                <w:rStyle w:val="Hyperlink"/>
                <w:noProof/>
              </w:rPr>
            </w:rPrChange>
          </w:rPr>
          <w:delText>Figura 6 - Sistema RFID padrão</w:delText>
        </w:r>
        <w:r w:rsidRPr="00B04CF6" w:rsidDel="0049439A">
          <w:rPr>
            <w:noProof/>
            <w:webHidden/>
          </w:rPr>
          <w:tab/>
        </w:r>
        <w:r w:rsidR="006167B1" w:rsidDel="0049439A">
          <w:rPr>
            <w:noProof/>
            <w:webHidden/>
          </w:rPr>
          <w:delText>14</w:delText>
        </w:r>
      </w:del>
    </w:p>
    <w:p w14:paraId="690D45BD" w14:textId="77777777" w:rsidR="00CF1530" w:rsidRPr="00B04CF6" w:rsidDel="0049439A" w:rsidRDefault="00CF1530" w:rsidP="00A30652">
      <w:pPr>
        <w:pStyle w:val="ndicedeilustraes"/>
        <w:rPr>
          <w:del w:id="180" w:author="Ivan" w:date="2014-06-02T23:03:00Z"/>
          <w:rFonts w:asciiTheme="minorHAnsi" w:eastAsiaTheme="minorEastAsia" w:hAnsiTheme="minorHAnsi" w:cstheme="minorBidi"/>
          <w:noProof/>
          <w:sz w:val="22"/>
          <w:szCs w:val="22"/>
          <w:lang w:eastAsia="pt-BR"/>
        </w:rPr>
      </w:pPr>
      <w:del w:id="181" w:author="Ivan" w:date="2014-06-02T23:03:00Z">
        <w:r w:rsidRPr="0049439A" w:rsidDel="0049439A">
          <w:rPr>
            <w:noProof/>
            <w:rPrChange w:id="182" w:author="Ivan" w:date="2014-06-02T23:03:00Z">
              <w:rPr>
                <w:rStyle w:val="Hyperlink"/>
                <w:noProof/>
              </w:rPr>
            </w:rPrChange>
          </w:rPr>
          <w:delText>Figura 7 - Chip e antena embutidos</w:delText>
        </w:r>
        <w:r w:rsidRPr="00B04CF6" w:rsidDel="0049439A">
          <w:rPr>
            <w:noProof/>
            <w:webHidden/>
          </w:rPr>
          <w:tab/>
        </w:r>
        <w:r w:rsidR="006167B1" w:rsidDel="0049439A">
          <w:rPr>
            <w:noProof/>
            <w:webHidden/>
          </w:rPr>
          <w:delText>15</w:delText>
        </w:r>
      </w:del>
    </w:p>
    <w:p w14:paraId="3D3955A0" w14:textId="77777777" w:rsidR="00CF1530" w:rsidRPr="00B04CF6" w:rsidDel="0049439A" w:rsidRDefault="00CF1530" w:rsidP="00A30652">
      <w:pPr>
        <w:pStyle w:val="ndicedeilustraes"/>
        <w:rPr>
          <w:del w:id="183" w:author="Ivan" w:date="2014-06-02T23:03:00Z"/>
          <w:rFonts w:asciiTheme="minorHAnsi" w:eastAsiaTheme="minorEastAsia" w:hAnsiTheme="minorHAnsi" w:cstheme="minorBidi"/>
          <w:noProof/>
          <w:sz w:val="22"/>
          <w:szCs w:val="22"/>
          <w:lang w:eastAsia="pt-BR"/>
        </w:rPr>
      </w:pPr>
      <w:del w:id="184" w:author="Ivan" w:date="2014-06-02T23:03:00Z">
        <w:r w:rsidRPr="0049439A" w:rsidDel="0049439A">
          <w:rPr>
            <w:noProof/>
            <w:rPrChange w:id="185" w:author="Ivan" w:date="2014-06-02T23:03:00Z">
              <w:rPr>
                <w:rStyle w:val="Hyperlink"/>
                <w:noProof/>
              </w:rPr>
            </w:rPrChange>
          </w:rPr>
          <w:delText xml:space="preserve">Figura 8 - Exemplo de </w:delText>
        </w:r>
        <w:r w:rsidRPr="0049439A" w:rsidDel="0049439A">
          <w:rPr>
            <w:i/>
            <w:noProof/>
            <w:rPrChange w:id="186" w:author="Ivan" w:date="2014-06-02T23:03:00Z">
              <w:rPr>
                <w:rStyle w:val="Hyperlink"/>
                <w:i/>
                <w:noProof/>
              </w:rPr>
            </w:rPrChange>
          </w:rPr>
          <w:delText>tag</w:delText>
        </w:r>
        <w:r w:rsidRPr="0049439A" w:rsidDel="0049439A">
          <w:rPr>
            <w:noProof/>
            <w:rPrChange w:id="187" w:author="Ivan" w:date="2014-06-02T23:03:00Z">
              <w:rPr>
                <w:rStyle w:val="Hyperlink"/>
                <w:noProof/>
              </w:rPr>
            </w:rPrChange>
          </w:rPr>
          <w:delText xml:space="preserve"> finalizada</w:delText>
        </w:r>
        <w:r w:rsidRPr="00B04CF6" w:rsidDel="0049439A">
          <w:rPr>
            <w:noProof/>
            <w:webHidden/>
          </w:rPr>
          <w:tab/>
        </w:r>
        <w:r w:rsidR="006167B1" w:rsidDel="0049439A">
          <w:rPr>
            <w:noProof/>
            <w:webHidden/>
          </w:rPr>
          <w:delText>15</w:delText>
        </w:r>
      </w:del>
    </w:p>
    <w:p w14:paraId="5B96BF87" w14:textId="77777777" w:rsidR="00CF1530" w:rsidRPr="00B04CF6" w:rsidDel="0049439A" w:rsidRDefault="00CF1530" w:rsidP="00A30652">
      <w:pPr>
        <w:pStyle w:val="ndicedeilustraes"/>
        <w:rPr>
          <w:del w:id="188" w:author="Ivan" w:date="2014-06-02T23:03:00Z"/>
          <w:rFonts w:asciiTheme="minorHAnsi" w:eastAsiaTheme="minorEastAsia" w:hAnsiTheme="minorHAnsi" w:cstheme="minorBidi"/>
          <w:noProof/>
          <w:sz w:val="22"/>
          <w:szCs w:val="22"/>
          <w:lang w:eastAsia="pt-BR"/>
        </w:rPr>
      </w:pPr>
      <w:del w:id="189" w:author="Ivan" w:date="2014-06-02T23:03:00Z">
        <w:r w:rsidRPr="0049439A" w:rsidDel="0049439A">
          <w:rPr>
            <w:noProof/>
            <w:rPrChange w:id="190" w:author="Ivan" w:date="2014-06-02T23:03:00Z">
              <w:rPr>
                <w:rStyle w:val="Hyperlink"/>
                <w:noProof/>
              </w:rPr>
            </w:rPrChange>
          </w:rPr>
          <w:delText xml:space="preserve">Figura 9 - IF5: leitor fixo, IP4: leitor portátil, PM4i: impressora de </w:delText>
        </w:r>
        <w:r w:rsidRPr="0049439A" w:rsidDel="0049439A">
          <w:rPr>
            <w:i/>
            <w:noProof/>
            <w:rPrChange w:id="191" w:author="Ivan" w:date="2014-06-02T23:03:00Z">
              <w:rPr>
                <w:rStyle w:val="Hyperlink"/>
                <w:i/>
                <w:noProof/>
              </w:rPr>
            </w:rPrChange>
          </w:rPr>
          <w:delText>tags</w:delText>
        </w:r>
        <w:r w:rsidRPr="00B04CF6" w:rsidDel="0049439A">
          <w:rPr>
            <w:noProof/>
            <w:webHidden/>
          </w:rPr>
          <w:tab/>
        </w:r>
        <w:r w:rsidR="006167B1" w:rsidDel="0049439A">
          <w:rPr>
            <w:noProof/>
            <w:webHidden/>
          </w:rPr>
          <w:delText>16</w:delText>
        </w:r>
      </w:del>
    </w:p>
    <w:p w14:paraId="413E872B" w14:textId="77777777" w:rsidR="00CF1530" w:rsidRPr="00B04CF6" w:rsidDel="0049439A" w:rsidRDefault="00CF1530" w:rsidP="00A30652">
      <w:pPr>
        <w:pStyle w:val="ndicedeilustraes"/>
        <w:rPr>
          <w:del w:id="192" w:author="Ivan" w:date="2014-06-02T23:03:00Z"/>
          <w:rFonts w:asciiTheme="minorHAnsi" w:eastAsiaTheme="minorEastAsia" w:hAnsiTheme="minorHAnsi" w:cstheme="minorBidi"/>
          <w:noProof/>
          <w:sz w:val="22"/>
          <w:szCs w:val="22"/>
          <w:lang w:eastAsia="pt-BR"/>
        </w:rPr>
      </w:pPr>
      <w:del w:id="193" w:author="Ivan" w:date="2014-06-02T23:03:00Z">
        <w:r w:rsidRPr="0049439A" w:rsidDel="0049439A">
          <w:rPr>
            <w:noProof/>
            <w:rPrChange w:id="194" w:author="Ivan" w:date="2014-06-02T23:03:00Z">
              <w:rPr>
                <w:rStyle w:val="Hyperlink"/>
                <w:noProof/>
              </w:rPr>
            </w:rPrChange>
          </w:rPr>
          <w:delText>Figura 10 - Componentes do sistema RFID</w:delText>
        </w:r>
        <w:r w:rsidRPr="00B04CF6" w:rsidDel="0049439A">
          <w:rPr>
            <w:noProof/>
            <w:webHidden/>
          </w:rPr>
          <w:tab/>
        </w:r>
        <w:r w:rsidR="006167B1" w:rsidDel="0049439A">
          <w:rPr>
            <w:noProof/>
            <w:webHidden/>
          </w:rPr>
          <w:delText>17</w:delText>
        </w:r>
      </w:del>
    </w:p>
    <w:p w14:paraId="16D45065" w14:textId="77777777" w:rsidR="00CF1530" w:rsidRPr="00B04CF6" w:rsidDel="0049439A" w:rsidRDefault="00CF1530" w:rsidP="00A30652">
      <w:pPr>
        <w:pStyle w:val="ndicedeilustraes"/>
        <w:rPr>
          <w:del w:id="195" w:author="Ivan" w:date="2014-06-02T23:03:00Z"/>
          <w:rFonts w:asciiTheme="minorHAnsi" w:eastAsiaTheme="minorEastAsia" w:hAnsiTheme="minorHAnsi" w:cstheme="minorBidi"/>
          <w:noProof/>
          <w:sz w:val="22"/>
          <w:szCs w:val="22"/>
          <w:lang w:eastAsia="pt-BR"/>
        </w:rPr>
      </w:pPr>
      <w:del w:id="196" w:author="Ivan" w:date="2014-06-02T23:03:00Z">
        <w:r w:rsidRPr="0049439A" w:rsidDel="0049439A">
          <w:rPr>
            <w:noProof/>
            <w:rPrChange w:id="197" w:author="Ivan" w:date="2014-06-02T23:03:00Z">
              <w:rPr>
                <w:rStyle w:val="Hyperlink"/>
                <w:noProof/>
              </w:rPr>
            </w:rPrChange>
          </w:rPr>
          <w:delText>Figura 11 - O sinal do leitor é recebido por todas as etiquetas na sua área de ação.</w:delText>
        </w:r>
        <w:r w:rsidRPr="00B04CF6" w:rsidDel="0049439A">
          <w:rPr>
            <w:noProof/>
            <w:webHidden/>
          </w:rPr>
          <w:tab/>
        </w:r>
        <w:r w:rsidR="006167B1" w:rsidDel="0049439A">
          <w:rPr>
            <w:noProof/>
            <w:webHidden/>
          </w:rPr>
          <w:delText>19</w:delText>
        </w:r>
      </w:del>
    </w:p>
    <w:p w14:paraId="6A1CE903" w14:textId="77777777" w:rsidR="00CF1530" w:rsidRPr="00B04CF6" w:rsidDel="0049439A" w:rsidRDefault="00CF1530" w:rsidP="00A30652">
      <w:pPr>
        <w:pStyle w:val="ndicedeilustraes"/>
        <w:rPr>
          <w:del w:id="198" w:author="Ivan" w:date="2014-06-02T23:03:00Z"/>
          <w:rFonts w:asciiTheme="minorHAnsi" w:eastAsiaTheme="minorEastAsia" w:hAnsiTheme="minorHAnsi" w:cstheme="minorBidi"/>
          <w:noProof/>
          <w:sz w:val="22"/>
          <w:szCs w:val="22"/>
          <w:lang w:eastAsia="pt-BR"/>
        </w:rPr>
      </w:pPr>
      <w:del w:id="199" w:author="Ivan" w:date="2014-06-02T23:03:00Z">
        <w:r w:rsidRPr="0049439A" w:rsidDel="0049439A">
          <w:rPr>
            <w:noProof/>
            <w:rPrChange w:id="200" w:author="Ivan" w:date="2014-06-02T23:03:00Z">
              <w:rPr>
                <w:rStyle w:val="Hyperlink"/>
                <w:noProof/>
              </w:rPr>
            </w:rPrChange>
          </w:rPr>
          <w:delText>Figura 12 - Acesso múltiplo a um leitor.</w:delText>
        </w:r>
        <w:r w:rsidRPr="00B04CF6" w:rsidDel="0049439A">
          <w:rPr>
            <w:noProof/>
            <w:webHidden/>
          </w:rPr>
          <w:tab/>
        </w:r>
        <w:r w:rsidR="006167B1" w:rsidDel="0049439A">
          <w:rPr>
            <w:noProof/>
            <w:webHidden/>
          </w:rPr>
          <w:delText>20</w:delText>
        </w:r>
      </w:del>
    </w:p>
    <w:p w14:paraId="72240C60" w14:textId="77777777" w:rsidR="00CF1530" w:rsidRPr="00B04CF6" w:rsidDel="0049439A" w:rsidRDefault="00CF1530" w:rsidP="00A30652">
      <w:pPr>
        <w:pStyle w:val="ndicedeilustraes"/>
        <w:rPr>
          <w:del w:id="201" w:author="Ivan" w:date="2014-06-02T23:03:00Z"/>
          <w:rFonts w:asciiTheme="minorHAnsi" w:eastAsiaTheme="minorEastAsia" w:hAnsiTheme="minorHAnsi" w:cstheme="minorBidi"/>
          <w:noProof/>
          <w:sz w:val="22"/>
          <w:szCs w:val="22"/>
          <w:lang w:eastAsia="pt-BR"/>
        </w:rPr>
      </w:pPr>
      <w:del w:id="202" w:author="Ivan" w:date="2014-06-02T23:03:00Z">
        <w:r w:rsidRPr="0049439A" w:rsidDel="0049439A">
          <w:rPr>
            <w:noProof/>
            <w:rPrChange w:id="203" w:author="Ivan" w:date="2014-06-02T23:03:00Z">
              <w:rPr>
                <w:rStyle w:val="Hyperlink"/>
                <w:noProof/>
              </w:rPr>
            </w:rPrChange>
          </w:rPr>
          <w:delText>Figura 13 - 4 Procedimentos mais comuns para evitar colisão de dados</w:delText>
        </w:r>
        <w:r w:rsidRPr="00B04CF6" w:rsidDel="0049439A">
          <w:rPr>
            <w:noProof/>
            <w:webHidden/>
          </w:rPr>
          <w:tab/>
        </w:r>
        <w:r w:rsidR="006167B1" w:rsidDel="0049439A">
          <w:rPr>
            <w:noProof/>
            <w:webHidden/>
          </w:rPr>
          <w:delText>21</w:delText>
        </w:r>
      </w:del>
    </w:p>
    <w:p w14:paraId="6BFBBB7A" w14:textId="77777777" w:rsidR="00CF1530" w:rsidRPr="00B04CF6" w:rsidDel="0049439A" w:rsidRDefault="00CF1530" w:rsidP="00A30652">
      <w:pPr>
        <w:pStyle w:val="ndicedeilustraes"/>
        <w:rPr>
          <w:del w:id="204" w:author="Ivan" w:date="2014-06-02T23:03:00Z"/>
          <w:rFonts w:asciiTheme="minorHAnsi" w:eastAsiaTheme="minorEastAsia" w:hAnsiTheme="minorHAnsi" w:cstheme="minorBidi"/>
          <w:noProof/>
          <w:sz w:val="22"/>
          <w:szCs w:val="22"/>
          <w:lang w:eastAsia="pt-BR"/>
        </w:rPr>
      </w:pPr>
      <w:del w:id="205" w:author="Ivan" w:date="2014-06-02T23:03:00Z">
        <w:r w:rsidRPr="0049439A" w:rsidDel="0049439A">
          <w:rPr>
            <w:noProof/>
            <w:rPrChange w:id="206" w:author="Ivan" w:date="2014-06-02T23:03:00Z">
              <w:rPr>
                <w:rStyle w:val="Hyperlink"/>
                <w:noProof/>
              </w:rPr>
            </w:rPrChange>
          </w:rPr>
          <w:delText>Figura 14 - Esquema binário baseado em árvore de busca.</w:delText>
        </w:r>
        <w:r w:rsidRPr="00B04CF6" w:rsidDel="0049439A">
          <w:rPr>
            <w:noProof/>
            <w:webHidden/>
          </w:rPr>
          <w:tab/>
        </w:r>
        <w:r w:rsidR="006167B1" w:rsidDel="0049439A">
          <w:rPr>
            <w:noProof/>
            <w:webHidden/>
          </w:rPr>
          <w:delText>22</w:delText>
        </w:r>
      </w:del>
    </w:p>
    <w:p w14:paraId="33543A39" w14:textId="77777777" w:rsidR="00CF1530" w:rsidRPr="00B04CF6" w:rsidDel="0049439A" w:rsidRDefault="00CF1530" w:rsidP="00A30652">
      <w:pPr>
        <w:pStyle w:val="ndicedeilustraes"/>
        <w:rPr>
          <w:del w:id="207" w:author="Ivan" w:date="2014-06-02T23:03:00Z"/>
          <w:rFonts w:asciiTheme="minorHAnsi" w:eastAsiaTheme="minorEastAsia" w:hAnsiTheme="minorHAnsi" w:cstheme="minorBidi"/>
          <w:noProof/>
          <w:sz w:val="22"/>
          <w:szCs w:val="22"/>
          <w:lang w:eastAsia="pt-BR"/>
        </w:rPr>
      </w:pPr>
      <w:del w:id="208" w:author="Ivan" w:date="2014-06-02T23:03:00Z">
        <w:r w:rsidRPr="0049439A" w:rsidDel="0049439A">
          <w:rPr>
            <w:noProof/>
            <w:rPrChange w:id="209" w:author="Ivan" w:date="2014-06-02T23:03:00Z">
              <w:rPr>
                <w:rStyle w:val="Hyperlink"/>
                <w:noProof/>
              </w:rPr>
            </w:rPrChange>
          </w:rPr>
          <w:delText>Figura 15 - Exemplo de um sistema encaixado.</w:delText>
        </w:r>
        <w:r w:rsidRPr="00B04CF6" w:rsidDel="0049439A">
          <w:rPr>
            <w:noProof/>
            <w:webHidden/>
          </w:rPr>
          <w:tab/>
        </w:r>
        <w:r w:rsidR="006167B1" w:rsidDel="0049439A">
          <w:rPr>
            <w:noProof/>
            <w:webHidden/>
          </w:rPr>
          <w:delText>22</w:delText>
        </w:r>
      </w:del>
    </w:p>
    <w:p w14:paraId="414A5CC5" w14:textId="77777777" w:rsidR="00CF1530" w:rsidRPr="00B04CF6" w:rsidDel="0049439A" w:rsidRDefault="00CF1530" w:rsidP="00A30652">
      <w:pPr>
        <w:pStyle w:val="ndicedeilustraes"/>
        <w:rPr>
          <w:del w:id="210" w:author="Ivan" w:date="2014-06-02T23:03:00Z"/>
          <w:rFonts w:asciiTheme="minorHAnsi" w:eastAsiaTheme="minorEastAsia" w:hAnsiTheme="minorHAnsi" w:cstheme="minorBidi"/>
          <w:noProof/>
          <w:sz w:val="22"/>
          <w:szCs w:val="22"/>
          <w:lang w:eastAsia="pt-BR"/>
        </w:rPr>
      </w:pPr>
      <w:del w:id="211" w:author="Ivan" w:date="2014-06-02T23:03:00Z">
        <w:r w:rsidRPr="0049439A" w:rsidDel="0049439A">
          <w:rPr>
            <w:noProof/>
            <w:rPrChange w:id="212" w:author="Ivan" w:date="2014-06-02T23:03:00Z">
              <w:rPr>
                <w:rStyle w:val="Hyperlink"/>
                <w:noProof/>
              </w:rPr>
            </w:rPrChange>
          </w:rPr>
          <w:delText>Figura 16 - Exemplo de um salto de frequência.</w:delText>
        </w:r>
        <w:r w:rsidRPr="00B04CF6" w:rsidDel="0049439A">
          <w:rPr>
            <w:noProof/>
            <w:webHidden/>
          </w:rPr>
          <w:tab/>
        </w:r>
        <w:r w:rsidR="006167B1" w:rsidDel="0049439A">
          <w:rPr>
            <w:noProof/>
            <w:webHidden/>
          </w:rPr>
          <w:delText>23</w:delText>
        </w:r>
      </w:del>
    </w:p>
    <w:p w14:paraId="5CD5D705" w14:textId="77777777" w:rsidR="00CF1530" w:rsidRPr="00B04CF6" w:rsidDel="0049439A" w:rsidRDefault="00CF1530" w:rsidP="00A30652">
      <w:pPr>
        <w:pStyle w:val="ndicedeilustraes"/>
        <w:rPr>
          <w:del w:id="213" w:author="Ivan" w:date="2014-06-02T23:03:00Z"/>
          <w:rFonts w:asciiTheme="minorHAnsi" w:eastAsiaTheme="minorEastAsia" w:hAnsiTheme="minorHAnsi" w:cstheme="minorBidi"/>
          <w:noProof/>
          <w:sz w:val="22"/>
          <w:szCs w:val="22"/>
          <w:lang w:eastAsia="pt-BR"/>
        </w:rPr>
      </w:pPr>
      <w:del w:id="214" w:author="Ivan" w:date="2014-06-02T23:03:00Z">
        <w:r w:rsidRPr="0049439A" w:rsidDel="0049439A">
          <w:rPr>
            <w:noProof/>
            <w:rPrChange w:id="215" w:author="Ivan" w:date="2014-06-02T23:03:00Z">
              <w:rPr>
                <w:rStyle w:val="Hyperlink"/>
                <w:noProof/>
              </w:rPr>
            </w:rPrChange>
          </w:rPr>
          <w:delText xml:space="preserve">Figura 17 - Sistema FDMA: vários canais de frequência para transmissões de dados da </w:delText>
        </w:r>
        <w:r w:rsidRPr="0049439A" w:rsidDel="0049439A">
          <w:rPr>
            <w:i/>
            <w:noProof/>
            <w:rPrChange w:id="216" w:author="Ivan" w:date="2014-06-02T23:03:00Z">
              <w:rPr>
                <w:rStyle w:val="Hyperlink"/>
                <w:i/>
                <w:noProof/>
              </w:rPr>
            </w:rPrChange>
          </w:rPr>
          <w:delText>tag</w:delText>
        </w:r>
        <w:r w:rsidRPr="0049439A" w:rsidDel="0049439A">
          <w:rPr>
            <w:noProof/>
            <w:rPrChange w:id="217" w:author="Ivan" w:date="2014-06-02T23:03:00Z">
              <w:rPr>
                <w:rStyle w:val="Hyperlink"/>
                <w:noProof/>
              </w:rPr>
            </w:rPrChange>
          </w:rPr>
          <w:delText xml:space="preserve"> para o leitor.</w:delText>
        </w:r>
        <w:r w:rsidRPr="00B04CF6" w:rsidDel="0049439A">
          <w:rPr>
            <w:noProof/>
            <w:webHidden/>
          </w:rPr>
          <w:tab/>
        </w:r>
        <w:r w:rsidR="006167B1" w:rsidDel="0049439A">
          <w:rPr>
            <w:noProof/>
            <w:webHidden/>
          </w:rPr>
          <w:delText>24</w:delText>
        </w:r>
      </w:del>
    </w:p>
    <w:p w14:paraId="12A6B269" w14:textId="77777777" w:rsidR="00CF1530" w:rsidRPr="00B04CF6" w:rsidDel="0049439A" w:rsidRDefault="00CF1530" w:rsidP="00A30652">
      <w:pPr>
        <w:pStyle w:val="ndicedeilustraes"/>
        <w:rPr>
          <w:del w:id="218" w:author="Ivan" w:date="2014-06-02T23:03:00Z"/>
          <w:rFonts w:asciiTheme="minorHAnsi" w:eastAsiaTheme="minorEastAsia" w:hAnsiTheme="minorHAnsi" w:cstheme="minorBidi"/>
          <w:noProof/>
          <w:sz w:val="22"/>
          <w:szCs w:val="22"/>
          <w:lang w:eastAsia="pt-BR"/>
        </w:rPr>
      </w:pPr>
      <w:del w:id="219" w:author="Ivan" w:date="2014-06-02T23:03:00Z">
        <w:r w:rsidRPr="0049439A" w:rsidDel="0049439A">
          <w:rPr>
            <w:noProof/>
            <w:rPrChange w:id="220" w:author="Ivan" w:date="2014-06-02T23:03:00Z">
              <w:rPr>
                <w:rStyle w:val="Hyperlink"/>
                <w:noProof/>
              </w:rPr>
            </w:rPrChange>
          </w:rPr>
          <w:delText>Figura 18 - Processo de Entrada de produtos no Estoque.</w:delText>
        </w:r>
        <w:r w:rsidRPr="00B04CF6" w:rsidDel="0049439A">
          <w:rPr>
            <w:noProof/>
            <w:webHidden/>
          </w:rPr>
          <w:tab/>
        </w:r>
        <w:r w:rsidR="006167B1" w:rsidDel="0049439A">
          <w:rPr>
            <w:noProof/>
            <w:webHidden/>
          </w:rPr>
          <w:delText>26</w:delText>
        </w:r>
      </w:del>
    </w:p>
    <w:p w14:paraId="20172696" w14:textId="77777777" w:rsidR="00CF1530" w:rsidRPr="00B04CF6" w:rsidDel="0049439A" w:rsidRDefault="00CF1530" w:rsidP="00A30652">
      <w:pPr>
        <w:pStyle w:val="ndicedeilustraes"/>
        <w:rPr>
          <w:del w:id="221" w:author="Ivan" w:date="2014-06-02T23:03:00Z"/>
          <w:rFonts w:asciiTheme="minorHAnsi" w:eastAsiaTheme="minorEastAsia" w:hAnsiTheme="minorHAnsi" w:cstheme="minorBidi"/>
          <w:noProof/>
          <w:sz w:val="22"/>
          <w:szCs w:val="22"/>
          <w:lang w:eastAsia="pt-BR"/>
        </w:rPr>
      </w:pPr>
      <w:del w:id="222" w:author="Ivan" w:date="2014-06-02T23:03:00Z">
        <w:r w:rsidRPr="0049439A" w:rsidDel="0049439A">
          <w:rPr>
            <w:noProof/>
            <w:rPrChange w:id="223" w:author="Ivan" w:date="2014-06-02T23:03:00Z">
              <w:rPr>
                <w:rStyle w:val="Hyperlink"/>
                <w:noProof/>
              </w:rPr>
            </w:rPrChange>
          </w:rPr>
          <w:delText>Figura 19 – Balança Shimadzu AX200</w:delText>
        </w:r>
        <w:r w:rsidRPr="00B04CF6" w:rsidDel="0049439A">
          <w:rPr>
            <w:noProof/>
            <w:webHidden/>
          </w:rPr>
          <w:tab/>
        </w:r>
        <w:r w:rsidR="006167B1" w:rsidDel="0049439A">
          <w:rPr>
            <w:noProof/>
            <w:webHidden/>
          </w:rPr>
          <w:delText>29</w:delText>
        </w:r>
      </w:del>
    </w:p>
    <w:p w14:paraId="33300410" w14:textId="77777777" w:rsidR="00CF1530" w:rsidRPr="00B04CF6" w:rsidDel="0049439A" w:rsidRDefault="00CF1530" w:rsidP="00A30652">
      <w:pPr>
        <w:pStyle w:val="ndicedeilustraes"/>
        <w:rPr>
          <w:del w:id="224" w:author="Ivan" w:date="2014-06-02T23:03:00Z"/>
          <w:rFonts w:asciiTheme="minorHAnsi" w:eastAsiaTheme="minorEastAsia" w:hAnsiTheme="minorHAnsi" w:cstheme="minorBidi"/>
          <w:noProof/>
          <w:sz w:val="22"/>
          <w:szCs w:val="22"/>
          <w:lang w:eastAsia="pt-BR"/>
        </w:rPr>
      </w:pPr>
      <w:del w:id="225" w:author="Ivan" w:date="2014-06-02T23:03:00Z">
        <w:r w:rsidRPr="0049439A" w:rsidDel="0049439A">
          <w:rPr>
            <w:noProof/>
            <w:rPrChange w:id="226" w:author="Ivan" w:date="2014-06-02T23:03:00Z">
              <w:rPr>
                <w:rStyle w:val="Hyperlink"/>
                <w:noProof/>
              </w:rPr>
            </w:rPrChange>
          </w:rPr>
          <w:delText>Figura 20 - Balança Gehaka BG440</w:delText>
        </w:r>
        <w:r w:rsidRPr="00B04CF6" w:rsidDel="0049439A">
          <w:rPr>
            <w:noProof/>
            <w:webHidden/>
          </w:rPr>
          <w:tab/>
        </w:r>
        <w:r w:rsidR="006167B1" w:rsidDel="0049439A">
          <w:rPr>
            <w:noProof/>
            <w:webHidden/>
          </w:rPr>
          <w:delText>30</w:delText>
        </w:r>
      </w:del>
    </w:p>
    <w:p w14:paraId="54189CCC" w14:textId="77777777" w:rsidR="00CF1530" w:rsidRPr="00B04CF6" w:rsidDel="0049439A" w:rsidRDefault="00CF1530" w:rsidP="00A30652">
      <w:pPr>
        <w:pStyle w:val="ndicedeilustraes"/>
        <w:rPr>
          <w:del w:id="227" w:author="Ivan" w:date="2014-06-02T23:03:00Z"/>
          <w:rFonts w:asciiTheme="minorHAnsi" w:eastAsiaTheme="minorEastAsia" w:hAnsiTheme="minorHAnsi" w:cstheme="minorBidi"/>
          <w:noProof/>
          <w:sz w:val="22"/>
          <w:szCs w:val="22"/>
          <w:lang w:eastAsia="pt-BR"/>
        </w:rPr>
      </w:pPr>
      <w:del w:id="228" w:author="Ivan" w:date="2014-06-02T23:03:00Z">
        <w:r w:rsidRPr="0049439A" w:rsidDel="0049439A">
          <w:rPr>
            <w:noProof/>
            <w:rPrChange w:id="229" w:author="Ivan" w:date="2014-06-02T23:03:00Z">
              <w:rPr>
                <w:rStyle w:val="Hyperlink"/>
                <w:noProof/>
              </w:rPr>
            </w:rPrChange>
          </w:rPr>
          <w:delText>Figura 21 - Placa PICgenios</w:delText>
        </w:r>
        <w:r w:rsidRPr="00B04CF6" w:rsidDel="0049439A">
          <w:rPr>
            <w:noProof/>
            <w:webHidden/>
          </w:rPr>
          <w:tab/>
        </w:r>
        <w:r w:rsidR="006167B1" w:rsidDel="0049439A">
          <w:rPr>
            <w:noProof/>
            <w:webHidden/>
          </w:rPr>
          <w:delText>31</w:delText>
        </w:r>
      </w:del>
    </w:p>
    <w:p w14:paraId="4F4426C9" w14:textId="77777777" w:rsidR="00CF1530" w:rsidRPr="00B04CF6" w:rsidDel="0049439A" w:rsidRDefault="00CF1530" w:rsidP="00A30652">
      <w:pPr>
        <w:pStyle w:val="ndicedeilustraes"/>
        <w:rPr>
          <w:del w:id="230" w:author="Ivan" w:date="2014-06-02T23:03:00Z"/>
          <w:rFonts w:asciiTheme="minorHAnsi" w:eastAsiaTheme="minorEastAsia" w:hAnsiTheme="minorHAnsi" w:cstheme="minorBidi"/>
          <w:noProof/>
          <w:sz w:val="22"/>
          <w:szCs w:val="22"/>
          <w:lang w:eastAsia="pt-BR"/>
        </w:rPr>
      </w:pPr>
      <w:del w:id="231" w:author="Ivan" w:date="2014-06-02T23:03:00Z">
        <w:r w:rsidRPr="0049439A" w:rsidDel="0049439A">
          <w:rPr>
            <w:noProof/>
            <w:rPrChange w:id="232" w:author="Ivan" w:date="2014-06-02T23:03:00Z">
              <w:rPr>
                <w:rStyle w:val="Hyperlink"/>
                <w:noProof/>
              </w:rPr>
            </w:rPrChange>
          </w:rPr>
          <w:delText>Figura 22 - Leitor RFID e tags utilizadas</w:delText>
        </w:r>
        <w:r w:rsidRPr="00B04CF6" w:rsidDel="0049439A">
          <w:rPr>
            <w:noProof/>
            <w:webHidden/>
          </w:rPr>
          <w:tab/>
        </w:r>
        <w:r w:rsidR="006167B1" w:rsidDel="0049439A">
          <w:rPr>
            <w:noProof/>
            <w:webHidden/>
          </w:rPr>
          <w:delText>32</w:delText>
        </w:r>
      </w:del>
    </w:p>
    <w:p w14:paraId="0490BD59" w14:textId="77777777" w:rsidR="00CF1530" w:rsidRPr="00B04CF6" w:rsidDel="0049439A" w:rsidRDefault="00CF1530" w:rsidP="00A30652">
      <w:pPr>
        <w:pStyle w:val="ndicedeilustraes"/>
        <w:rPr>
          <w:del w:id="233" w:author="Ivan" w:date="2014-06-02T23:03:00Z"/>
          <w:rFonts w:asciiTheme="minorHAnsi" w:eastAsiaTheme="minorEastAsia" w:hAnsiTheme="minorHAnsi" w:cstheme="minorBidi"/>
          <w:noProof/>
          <w:sz w:val="22"/>
          <w:szCs w:val="22"/>
          <w:lang w:eastAsia="pt-BR"/>
        </w:rPr>
      </w:pPr>
      <w:del w:id="234" w:author="Ivan" w:date="2014-06-02T23:03:00Z">
        <w:r w:rsidRPr="0049439A" w:rsidDel="0049439A">
          <w:rPr>
            <w:noProof/>
            <w:rPrChange w:id="235" w:author="Ivan" w:date="2014-06-02T23:03:00Z">
              <w:rPr>
                <w:rStyle w:val="Hyperlink"/>
                <w:noProof/>
              </w:rPr>
            </w:rPrChange>
          </w:rPr>
          <w:delText>Figura 23 - Interface Serial Gehaka BG440</w:delText>
        </w:r>
        <w:r w:rsidRPr="00B04CF6" w:rsidDel="0049439A">
          <w:rPr>
            <w:noProof/>
            <w:webHidden/>
          </w:rPr>
          <w:tab/>
        </w:r>
        <w:r w:rsidR="006167B1" w:rsidDel="0049439A">
          <w:rPr>
            <w:noProof/>
            <w:webHidden/>
          </w:rPr>
          <w:delText>33</w:delText>
        </w:r>
      </w:del>
    </w:p>
    <w:p w14:paraId="3FBCA805" w14:textId="77777777" w:rsidR="00CF1530" w:rsidRPr="00B04CF6" w:rsidDel="0049439A" w:rsidRDefault="00CF1530" w:rsidP="00A30652">
      <w:pPr>
        <w:pStyle w:val="ndicedeilustraes"/>
        <w:rPr>
          <w:del w:id="236" w:author="Ivan" w:date="2014-06-02T23:03:00Z"/>
          <w:rFonts w:asciiTheme="minorHAnsi" w:eastAsiaTheme="minorEastAsia" w:hAnsiTheme="minorHAnsi" w:cstheme="minorBidi"/>
          <w:noProof/>
          <w:sz w:val="22"/>
          <w:szCs w:val="22"/>
          <w:lang w:eastAsia="pt-BR"/>
        </w:rPr>
      </w:pPr>
      <w:del w:id="237" w:author="Ivan" w:date="2014-06-02T23:03:00Z">
        <w:r w:rsidRPr="0049439A" w:rsidDel="0049439A">
          <w:rPr>
            <w:noProof/>
            <w:rPrChange w:id="238" w:author="Ivan" w:date="2014-06-02T23:03:00Z">
              <w:rPr>
                <w:rStyle w:val="Hyperlink"/>
                <w:noProof/>
              </w:rPr>
            </w:rPrChange>
          </w:rPr>
          <w:delText>Figura 24 - Interface Serial Shimidazu AX200</w:delText>
        </w:r>
        <w:r w:rsidRPr="00B04CF6" w:rsidDel="0049439A">
          <w:rPr>
            <w:noProof/>
            <w:webHidden/>
          </w:rPr>
          <w:tab/>
        </w:r>
        <w:r w:rsidR="006167B1" w:rsidDel="0049439A">
          <w:rPr>
            <w:noProof/>
            <w:webHidden/>
          </w:rPr>
          <w:delText>33</w:delText>
        </w:r>
      </w:del>
    </w:p>
    <w:p w14:paraId="4386937E" w14:textId="77777777" w:rsidR="00CF1530" w:rsidRPr="00B04CF6" w:rsidDel="0049439A" w:rsidRDefault="00CF1530" w:rsidP="00A30652">
      <w:pPr>
        <w:pStyle w:val="ndicedeilustraes"/>
        <w:rPr>
          <w:del w:id="239" w:author="Ivan" w:date="2014-06-02T23:03:00Z"/>
          <w:rFonts w:asciiTheme="minorHAnsi" w:eastAsiaTheme="minorEastAsia" w:hAnsiTheme="minorHAnsi" w:cstheme="minorBidi"/>
          <w:noProof/>
          <w:sz w:val="22"/>
          <w:szCs w:val="22"/>
          <w:lang w:eastAsia="pt-BR"/>
        </w:rPr>
      </w:pPr>
      <w:del w:id="240" w:author="Ivan" w:date="2014-06-02T23:03:00Z">
        <w:r w:rsidRPr="0049439A" w:rsidDel="0049439A">
          <w:rPr>
            <w:noProof/>
            <w:rPrChange w:id="241" w:author="Ivan" w:date="2014-06-02T23:03:00Z">
              <w:rPr>
                <w:rStyle w:val="Hyperlink"/>
                <w:noProof/>
              </w:rPr>
            </w:rPrChange>
          </w:rPr>
          <w:delText>Figura 25 - Tela de pesagem</w:delText>
        </w:r>
        <w:r w:rsidRPr="00B04CF6" w:rsidDel="0049439A">
          <w:rPr>
            <w:noProof/>
            <w:webHidden/>
          </w:rPr>
          <w:tab/>
        </w:r>
        <w:r w:rsidR="006167B1" w:rsidDel="0049439A">
          <w:rPr>
            <w:noProof/>
            <w:webHidden/>
          </w:rPr>
          <w:delText>36</w:delText>
        </w:r>
      </w:del>
    </w:p>
    <w:p w14:paraId="1CD53426" w14:textId="77777777" w:rsidR="00CF1530" w:rsidRPr="00B04CF6" w:rsidDel="0049439A" w:rsidRDefault="00CF1530" w:rsidP="00A30652">
      <w:pPr>
        <w:pStyle w:val="ndicedeilustraes"/>
        <w:rPr>
          <w:del w:id="242" w:author="Ivan" w:date="2014-06-02T23:03:00Z"/>
          <w:rFonts w:asciiTheme="minorHAnsi" w:eastAsiaTheme="minorEastAsia" w:hAnsiTheme="minorHAnsi" w:cstheme="minorBidi"/>
          <w:noProof/>
          <w:sz w:val="22"/>
          <w:szCs w:val="22"/>
          <w:lang w:eastAsia="pt-BR"/>
        </w:rPr>
      </w:pPr>
      <w:del w:id="243" w:author="Ivan" w:date="2014-06-02T23:03:00Z">
        <w:r w:rsidRPr="0049439A" w:rsidDel="0049439A">
          <w:rPr>
            <w:noProof/>
            <w:rPrChange w:id="244" w:author="Ivan" w:date="2014-06-02T23:03:00Z">
              <w:rPr>
                <w:rStyle w:val="Hyperlink"/>
                <w:noProof/>
              </w:rPr>
            </w:rPrChange>
          </w:rPr>
          <w:delText>Figura 26 - Cadastro de Matéria Prima</w:delText>
        </w:r>
        <w:r w:rsidRPr="00B04CF6" w:rsidDel="0049439A">
          <w:rPr>
            <w:noProof/>
            <w:webHidden/>
          </w:rPr>
          <w:tab/>
        </w:r>
        <w:r w:rsidR="006167B1" w:rsidDel="0049439A">
          <w:rPr>
            <w:noProof/>
            <w:webHidden/>
          </w:rPr>
          <w:delText>38</w:delText>
        </w:r>
      </w:del>
    </w:p>
    <w:p w14:paraId="3A3E5472" w14:textId="77777777" w:rsidR="00CF1530" w:rsidRPr="00B04CF6" w:rsidDel="0049439A" w:rsidRDefault="00CF1530" w:rsidP="00A30652">
      <w:pPr>
        <w:pStyle w:val="ndicedeilustraes"/>
        <w:rPr>
          <w:del w:id="245" w:author="Ivan" w:date="2014-06-02T23:03:00Z"/>
          <w:rFonts w:asciiTheme="minorHAnsi" w:eastAsiaTheme="minorEastAsia" w:hAnsiTheme="minorHAnsi" w:cstheme="minorBidi"/>
          <w:noProof/>
          <w:sz w:val="22"/>
          <w:szCs w:val="22"/>
          <w:lang w:eastAsia="pt-BR"/>
        </w:rPr>
      </w:pPr>
      <w:del w:id="246" w:author="Ivan" w:date="2014-06-02T23:03:00Z">
        <w:r w:rsidRPr="0049439A" w:rsidDel="0049439A">
          <w:rPr>
            <w:noProof/>
            <w:rPrChange w:id="247" w:author="Ivan" w:date="2014-06-02T23:03:00Z">
              <w:rPr>
                <w:rStyle w:val="Hyperlink"/>
                <w:noProof/>
              </w:rPr>
            </w:rPrChange>
          </w:rPr>
          <w:delText>Figura 27 - Cadastro de Produto</w:delText>
        </w:r>
        <w:r w:rsidRPr="00B04CF6" w:rsidDel="0049439A">
          <w:rPr>
            <w:noProof/>
            <w:webHidden/>
          </w:rPr>
          <w:tab/>
        </w:r>
        <w:r w:rsidR="006167B1" w:rsidDel="0049439A">
          <w:rPr>
            <w:noProof/>
            <w:webHidden/>
          </w:rPr>
          <w:delText>39</w:delText>
        </w:r>
      </w:del>
    </w:p>
    <w:p w14:paraId="4B037CEA" w14:textId="40C2E841" w:rsidR="00B77ED6" w:rsidRPr="00BA5013" w:rsidRDefault="00CC3DCD" w:rsidP="00157C5C">
      <w:pPr>
        <w:spacing w:line="240" w:lineRule="auto"/>
        <w:ind w:firstLine="708"/>
        <w:rPr>
          <w:lang w:val="en-US"/>
        </w:rPr>
      </w:pPr>
      <w:r w:rsidRPr="00B04CF6">
        <w:rPr>
          <w:lang w:val="en-US"/>
        </w:rPr>
        <w:fldChar w:fldCharType="end"/>
      </w:r>
      <w:r w:rsidR="00B77ED6" w:rsidRPr="00BA5013">
        <w:rPr>
          <w:lang w:val="en-US"/>
        </w:rPr>
        <w:br w:type="page"/>
      </w:r>
    </w:p>
    <w:p w14:paraId="139073CA" w14:textId="7F99D168" w:rsidR="008A1CC9" w:rsidRPr="00B04CF6" w:rsidRDefault="008A1CC9" w:rsidP="006156F7">
      <w:pPr>
        <w:ind w:firstLine="709"/>
      </w:pPr>
      <w:r w:rsidRPr="00B04CF6">
        <w:lastRenderedPageBreak/>
        <w:t>LISTA DE SIGLAS</w:t>
      </w:r>
    </w:p>
    <w:p w14:paraId="54D74F04" w14:textId="20D47668" w:rsidR="00F35452" w:rsidRPr="00B04CF6" w:rsidRDefault="00F35452" w:rsidP="006156F7">
      <w:pPr>
        <w:spacing w:after="120" w:line="240" w:lineRule="auto"/>
        <w:ind w:firstLine="709"/>
        <w:jc w:val="left"/>
      </w:pPr>
      <w:r w:rsidRPr="00B04CF6">
        <w:rPr>
          <w:b/>
        </w:rPr>
        <w:t>AUTO-ID</w:t>
      </w:r>
      <w:r w:rsidRPr="00B04CF6">
        <w:t xml:space="preserve"> – Automatic Identification</w:t>
      </w:r>
    </w:p>
    <w:p w14:paraId="79401A5D" w14:textId="2331DA39" w:rsidR="00A83835" w:rsidRPr="00BA5013" w:rsidRDefault="00A83835" w:rsidP="006156F7">
      <w:pPr>
        <w:spacing w:after="120" w:line="240" w:lineRule="auto"/>
        <w:ind w:firstLine="709"/>
        <w:jc w:val="left"/>
        <w:rPr>
          <w:b/>
          <w:lang w:val="en-US"/>
        </w:rPr>
      </w:pPr>
      <w:r w:rsidRPr="00BA5013">
        <w:rPr>
          <w:b/>
          <w:lang w:val="en-US"/>
        </w:rPr>
        <w:t xml:space="preserve">BPS – </w:t>
      </w:r>
      <w:r w:rsidRPr="00BA5013">
        <w:rPr>
          <w:lang w:val="en-US"/>
        </w:rPr>
        <w:t>Bits per Second</w:t>
      </w:r>
    </w:p>
    <w:p w14:paraId="0B939B6E" w14:textId="294C61E4" w:rsidR="00B74864" w:rsidRPr="00B04CF6" w:rsidRDefault="00B74864" w:rsidP="00B74864">
      <w:pPr>
        <w:spacing w:after="120" w:line="240" w:lineRule="auto"/>
        <w:ind w:firstLine="709"/>
        <w:jc w:val="left"/>
        <w:rPr>
          <w:lang w:val="en-US"/>
        </w:rPr>
      </w:pPr>
      <w:r w:rsidRPr="00B04CF6">
        <w:rPr>
          <w:b/>
          <w:lang w:val="en-US"/>
        </w:rPr>
        <w:t>CD</w:t>
      </w:r>
      <w:r w:rsidRPr="00B04CF6">
        <w:rPr>
          <w:lang w:val="en-US"/>
        </w:rPr>
        <w:t xml:space="preserve"> – Carrier Detect</w:t>
      </w:r>
    </w:p>
    <w:p w14:paraId="78F9E87B" w14:textId="463312DA" w:rsidR="00C211BC" w:rsidRPr="00B04CF6" w:rsidRDefault="00C211BC" w:rsidP="006156F7">
      <w:pPr>
        <w:spacing w:after="120" w:line="240" w:lineRule="auto"/>
        <w:ind w:firstLine="709"/>
        <w:jc w:val="left"/>
        <w:rPr>
          <w:lang w:val="en-US"/>
        </w:rPr>
      </w:pPr>
      <w:r w:rsidRPr="00B04CF6">
        <w:rPr>
          <w:b/>
          <w:lang w:val="en-US"/>
        </w:rPr>
        <w:t xml:space="preserve">CDMA </w:t>
      </w:r>
      <w:r w:rsidRPr="00B04CF6">
        <w:rPr>
          <w:lang w:val="en-US"/>
        </w:rPr>
        <w:t>– Code Division Multiple Access</w:t>
      </w:r>
    </w:p>
    <w:p w14:paraId="3C6EF121" w14:textId="77777777" w:rsidR="00B74864" w:rsidRPr="00B04CF6" w:rsidRDefault="00B74864" w:rsidP="00B74864">
      <w:pPr>
        <w:spacing w:after="120" w:line="240" w:lineRule="auto"/>
        <w:ind w:firstLine="709"/>
        <w:jc w:val="left"/>
        <w:rPr>
          <w:lang w:val="en-US"/>
        </w:rPr>
      </w:pPr>
      <w:r w:rsidRPr="00B04CF6">
        <w:rPr>
          <w:b/>
          <w:lang w:val="en-US"/>
        </w:rPr>
        <w:t>CTS</w:t>
      </w:r>
      <w:r w:rsidRPr="00B04CF6">
        <w:rPr>
          <w:lang w:val="en-US"/>
        </w:rPr>
        <w:t xml:space="preserve"> – Clear to Send</w:t>
      </w:r>
    </w:p>
    <w:p w14:paraId="46F629E1" w14:textId="15DBD76A" w:rsidR="00DE13F6" w:rsidRPr="00B04CF6" w:rsidRDefault="00DE13F6" w:rsidP="006156F7">
      <w:pPr>
        <w:spacing w:after="120" w:line="240" w:lineRule="auto"/>
        <w:ind w:firstLine="709"/>
        <w:jc w:val="left"/>
        <w:rPr>
          <w:lang w:val="en-US"/>
        </w:rPr>
      </w:pPr>
      <w:r w:rsidRPr="00B04CF6">
        <w:rPr>
          <w:b/>
          <w:lang w:val="en-US"/>
        </w:rPr>
        <w:t xml:space="preserve">DCE – </w:t>
      </w:r>
      <w:r w:rsidRPr="00B04CF6">
        <w:rPr>
          <w:lang w:val="en-US"/>
        </w:rPr>
        <w:t>Data Communication Equipment</w:t>
      </w:r>
    </w:p>
    <w:p w14:paraId="75C4854D" w14:textId="5BB59860" w:rsidR="00B74864" w:rsidRPr="00B04CF6" w:rsidRDefault="00B74864" w:rsidP="006156F7">
      <w:pPr>
        <w:spacing w:after="120" w:line="240" w:lineRule="auto"/>
        <w:ind w:firstLine="709"/>
        <w:jc w:val="left"/>
        <w:rPr>
          <w:lang w:val="en-US"/>
        </w:rPr>
      </w:pPr>
      <w:r w:rsidRPr="00B04CF6">
        <w:rPr>
          <w:b/>
          <w:lang w:val="en-US"/>
        </w:rPr>
        <w:t xml:space="preserve">DS-CDMA </w:t>
      </w:r>
      <w:r w:rsidRPr="00B04CF6">
        <w:rPr>
          <w:lang w:val="en-US"/>
        </w:rPr>
        <w:t>– Direct Sequence CDMA</w:t>
      </w:r>
    </w:p>
    <w:p w14:paraId="4F6C02D6" w14:textId="77777777" w:rsidR="00B74864" w:rsidRPr="00B04CF6" w:rsidRDefault="00B74864" w:rsidP="00B74864">
      <w:pPr>
        <w:spacing w:after="120" w:line="240" w:lineRule="auto"/>
        <w:ind w:firstLine="709"/>
        <w:jc w:val="left"/>
        <w:rPr>
          <w:lang w:val="en-US"/>
        </w:rPr>
      </w:pPr>
      <w:r w:rsidRPr="00B04CF6">
        <w:rPr>
          <w:b/>
          <w:lang w:val="en-US"/>
        </w:rPr>
        <w:t>DSR</w:t>
      </w:r>
      <w:r w:rsidRPr="00B04CF6">
        <w:rPr>
          <w:lang w:val="en-US"/>
        </w:rPr>
        <w:t xml:space="preserve"> – Data Set Ready</w:t>
      </w:r>
    </w:p>
    <w:p w14:paraId="2DE3ACCA" w14:textId="00093B8C" w:rsidR="00DE13F6" w:rsidRPr="00B04CF6" w:rsidRDefault="00DE13F6" w:rsidP="006156F7">
      <w:pPr>
        <w:spacing w:after="120" w:line="240" w:lineRule="auto"/>
        <w:ind w:firstLine="709"/>
        <w:jc w:val="left"/>
        <w:rPr>
          <w:i/>
          <w:lang w:val="en-US"/>
        </w:rPr>
      </w:pPr>
      <w:r w:rsidRPr="00B04CF6">
        <w:rPr>
          <w:b/>
          <w:lang w:val="en-US"/>
        </w:rPr>
        <w:t xml:space="preserve">DTE – </w:t>
      </w:r>
      <w:r w:rsidRPr="00B04CF6">
        <w:rPr>
          <w:lang w:val="en-US"/>
        </w:rPr>
        <w:t>Data Terminal Equipment</w:t>
      </w:r>
    </w:p>
    <w:p w14:paraId="2ABE9E64" w14:textId="77777777" w:rsidR="00B74864" w:rsidRPr="00B04CF6" w:rsidRDefault="00B74864" w:rsidP="00B74864">
      <w:pPr>
        <w:spacing w:after="120" w:line="240" w:lineRule="auto"/>
        <w:ind w:firstLine="709"/>
        <w:jc w:val="left"/>
        <w:rPr>
          <w:lang w:val="en-US"/>
        </w:rPr>
      </w:pPr>
      <w:r w:rsidRPr="00B04CF6">
        <w:rPr>
          <w:b/>
          <w:lang w:val="en-US"/>
        </w:rPr>
        <w:t>DTR</w:t>
      </w:r>
      <w:r w:rsidRPr="00B04CF6">
        <w:rPr>
          <w:lang w:val="en-US"/>
        </w:rPr>
        <w:t xml:space="preserve"> – Data Terminal Ready</w:t>
      </w:r>
    </w:p>
    <w:p w14:paraId="08CF698B" w14:textId="11CF46A8" w:rsidR="007A61AB" w:rsidRPr="00B04CF6" w:rsidRDefault="007A61AB" w:rsidP="006156F7">
      <w:pPr>
        <w:spacing w:after="120" w:line="240" w:lineRule="auto"/>
        <w:ind w:firstLine="709"/>
        <w:jc w:val="left"/>
        <w:rPr>
          <w:b/>
          <w:lang w:val="en-US"/>
        </w:rPr>
      </w:pPr>
      <w:r w:rsidRPr="00B04CF6">
        <w:rPr>
          <w:b/>
          <w:lang w:val="en-US"/>
        </w:rPr>
        <w:t>EAN</w:t>
      </w:r>
      <w:r w:rsidRPr="00B04CF6">
        <w:rPr>
          <w:lang w:val="en-US"/>
        </w:rPr>
        <w:t xml:space="preserve"> – European Article Number</w:t>
      </w:r>
    </w:p>
    <w:p w14:paraId="521F66D6" w14:textId="0C672E94" w:rsidR="00C211BC" w:rsidRPr="00B04CF6" w:rsidRDefault="007A61AB" w:rsidP="006156F7">
      <w:pPr>
        <w:spacing w:after="120" w:line="240" w:lineRule="auto"/>
        <w:ind w:firstLine="709"/>
        <w:rPr>
          <w:lang w:val="en-US"/>
        </w:rPr>
      </w:pPr>
      <w:r w:rsidRPr="00B04CF6">
        <w:rPr>
          <w:b/>
          <w:lang w:val="en-US"/>
        </w:rPr>
        <w:t>E</w:t>
      </w:r>
      <w:r w:rsidR="00F35452" w:rsidRPr="00B04CF6">
        <w:rPr>
          <w:b/>
          <w:lang w:val="en-US"/>
        </w:rPr>
        <w:t>AS</w:t>
      </w:r>
      <w:r w:rsidR="00F35452" w:rsidRPr="00B04CF6">
        <w:rPr>
          <w:lang w:val="en-US"/>
        </w:rPr>
        <w:t xml:space="preserve"> – Electronic Article Surveillance</w:t>
      </w:r>
    </w:p>
    <w:p w14:paraId="30672284" w14:textId="5775F3EC" w:rsidR="00C211BC" w:rsidRPr="00B04CF6" w:rsidRDefault="00C211BC" w:rsidP="006156F7">
      <w:pPr>
        <w:spacing w:after="120" w:line="240" w:lineRule="auto"/>
        <w:ind w:firstLine="709"/>
        <w:rPr>
          <w:lang w:val="en-US"/>
        </w:rPr>
      </w:pPr>
      <w:r w:rsidRPr="00B04CF6">
        <w:rPr>
          <w:b/>
          <w:lang w:val="en-US"/>
        </w:rPr>
        <w:t xml:space="preserve">FDMA </w:t>
      </w:r>
      <w:r w:rsidR="00B74864" w:rsidRPr="00B04CF6">
        <w:rPr>
          <w:b/>
          <w:lang w:val="en-US"/>
        </w:rPr>
        <w:t>–</w:t>
      </w:r>
      <w:r w:rsidRPr="00B04CF6">
        <w:rPr>
          <w:b/>
          <w:lang w:val="en-US"/>
        </w:rPr>
        <w:t xml:space="preserve"> </w:t>
      </w:r>
      <w:r w:rsidRPr="00B04CF6">
        <w:rPr>
          <w:lang w:val="en-US"/>
        </w:rPr>
        <w:t>Frequency</w:t>
      </w:r>
      <w:r w:rsidR="00B74864" w:rsidRPr="00B04CF6">
        <w:rPr>
          <w:lang w:val="en-US"/>
        </w:rPr>
        <w:t xml:space="preserve"> </w:t>
      </w:r>
      <w:r w:rsidRPr="00B04CF6">
        <w:rPr>
          <w:lang w:val="en-US"/>
        </w:rPr>
        <w:t>Division Multiple Access</w:t>
      </w:r>
    </w:p>
    <w:p w14:paraId="79F29E6D" w14:textId="31B487A5" w:rsidR="00B74864" w:rsidRPr="00B04CF6" w:rsidRDefault="00B74864" w:rsidP="006156F7">
      <w:pPr>
        <w:spacing w:after="120" w:line="240" w:lineRule="auto"/>
        <w:ind w:firstLine="709"/>
        <w:rPr>
          <w:lang w:val="en-US"/>
        </w:rPr>
      </w:pPr>
      <w:r w:rsidRPr="00B04CF6">
        <w:rPr>
          <w:b/>
          <w:lang w:val="en-US"/>
        </w:rPr>
        <w:t xml:space="preserve">FH-CDMA – </w:t>
      </w:r>
      <w:r w:rsidRPr="00B04CF6">
        <w:rPr>
          <w:lang w:val="en-US"/>
        </w:rPr>
        <w:t>Frequency Hopping CDMA</w:t>
      </w:r>
    </w:p>
    <w:p w14:paraId="4A8D8F5A" w14:textId="30ADC793" w:rsidR="00A83835" w:rsidRPr="00B04CF6" w:rsidRDefault="00A83835" w:rsidP="006156F7">
      <w:pPr>
        <w:spacing w:after="120" w:line="240" w:lineRule="auto"/>
        <w:ind w:firstLine="709"/>
        <w:rPr>
          <w:b/>
          <w:lang w:val="en-US"/>
        </w:rPr>
      </w:pPr>
      <w:r w:rsidRPr="00B04CF6">
        <w:rPr>
          <w:b/>
          <w:lang w:val="en-US"/>
        </w:rPr>
        <w:t xml:space="preserve">KBPS – </w:t>
      </w:r>
      <w:r w:rsidRPr="00B04CF6">
        <w:rPr>
          <w:lang w:val="en-US"/>
        </w:rPr>
        <w:t>Kilobits per Second</w:t>
      </w:r>
    </w:p>
    <w:p w14:paraId="6D7007BB" w14:textId="5C9E2CB7" w:rsidR="00F35452" w:rsidRPr="00B04CF6" w:rsidRDefault="00C211BC" w:rsidP="006156F7">
      <w:pPr>
        <w:spacing w:after="120" w:line="240" w:lineRule="auto"/>
        <w:ind w:firstLine="709"/>
        <w:rPr>
          <w:lang w:val="en-US"/>
        </w:rPr>
      </w:pPr>
      <w:r w:rsidRPr="00B04CF6">
        <w:rPr>
          <w:b/>
          <w:lang w:val="en-US"/>
        </w:rPr>
        <w:t xml:space="preserve">MIT – </w:t>
      </w:r>
      <w:r w:rsidRPr="00B04CF6">
        <w:rPr>
          <w:lang w:val="en-US"/>
        </w:rPr>
        <w:t>Massachusetts Institute of Technology</w:t>
      </w:r>
    </w:p>
    <w:p w14:paraId="5041A14C" w14:textId="60B36708" w:rsidR="00745B4F" w:rsidRPr="00B04CF6" w:rsidRDefault="00745B4F" w:rsidP="006156F7">
      <w:pPr>
        <w:spacing w:after="120" w:line="240" w:lineRule="auto"/>
        <w:ind w:firstLine="709"/>
        <w:jc w:val="left"/>
        <w:rPr>
          <w:lang w:val="en-US"/>
        </w:rPr>
      </w:pPr>
      <w:r w:rsidRPr="00B04CF6">
        <w:rPr>
          <w:b/>
          <w:lang w:val="en-US"/>
        </w:rPr>
        <w:t>OCR</w:t>
      </w:r>
      <w:r w:rsidRPr="00B04CF6">
        <w:rPr>
          <w:lang w:val="en-US"/>
        </w:rPr>
        <w:t xml:space="preserve"> – Optical Character Recognition</w:t>
      </w:r>
    </w:p>
    <w:p w14:paraId="5453477B" w14:textId="474AD7D6" w:rsidR="00C211BC" w:rsidRDefault="00C211BC" w:rsidP="006156F7">
      <w:pPr>
        <w:spacing w:after="120" w:line="240" w:lineRule="auto"/>
        <w:ind w:firstLine="709"/>
        <w:jc w:val="left"/>
        <w:rPr>
          <w:lang w:val="en-US"/>
        </w:rPr>
      </w:pPr>
      <w:r w:rsidRPr="00B04CF6">
        <w:rPr>
          <w:b/>
          <w:lang w:val="en-US"/>
        </w:rPr>
        <w:t xml:space="preserve">PC – </w:t>
      </w:r>
      <w:r w:rsidRPr="00B04CF6">
        <w:rPr>
          <w:lang w:val="en-US"/>
        </w:rPr>
        <w:t>Personal Computer</w:t>
      </w:r>
    </w:p>
    <w:p w14:paraId="06584778" w14:textId="4203B819" w:rsidR="00842A71" w:rsidRPr="00B04CF6" w:rsidRDefault="00842A71" w:rsidP="006156F7">
      <w:pPr>
        <w:spacing w:after="120" w:line="240" w:lineRule="auto"/>
        <w:ind w:firstLine="709"/>
        <w:jc w:val="left"/>
        <w:rPr>
          <w:lang w:val="en-US"/>
        </w:rPr>
      </w:pPr>
      <w:r w:rsidRPr="0049439A">
        <w:rPr>
          <w:b/>
          <w:lang w:val="en-US"/>
        </w:rPr>
        <w:t>QR</w:t>
      </w:r>
      <w:r>
        <w:rPr>
          <w:lang w:val="en-US"/>
        </w:rPr>
        <w:t xml:space="preserve"> – Quick Recognition</w:t>
      </w:r>
    </w:p>
    <w:p w14:paraId="34706005" w14:textId="6B3346E7" w:rsidR="00F35452" w:rsidRPr="00B04CF6" w:rsidRDefault="007A61AB" w:rsidP="006156F7">
      <w:pPr>
        <w:spacing w:after="120" w:line="240" w:lineRule="auto"/>
        <w:ind w:firstLine="709"/>
        <w:rPr>
          <w:lang w:val="en-US"/>
        </w:rPr>
      </w:pPr>
      <w:r w:rsidRPr="00B04CF6">
        <w:rPr>
          <w:b/>
          <w:lang w:val="en-US"/>
        </w:rPr>
        <w:t>R</w:t>
      </w:r>
      <w:r w:rsidR="00F35452" w:rsidRPr="00B04CF6">
        <w:rPr>
          <w:b/>
          <w:lang w:val="en-US"/>
        </w:rPr>
        <w:t>FID</w:t>
      </w:r>
      <w:r w:rsidR="00F35452" w:rsidRPr="00B04CF6">
        <w:rPr>
          <w:lang w:val="en-US"/>
        </w:rPr>
        <w:t xml:space="preserve"> – Radio Frequency Identification</w:t>
      </w:r>
    </w:p>
    <w:p w14:paraId="1E357C38" w14:textId="77777777" w:rsidR="00B74864" w:rsidRPr="00B04CF6" w:rsidRDefault="00B74864" w:rsidP="00B74864">
      <w:pPr>
        <w:spacing w:after="120" w:line="240" w:lineRule="auto"/>
        <w:ind w:firstLine="709"/>
        <w:jc w:val="left"/>
        <w:rPr>
          <w:lang w:val="en-US"/>
        </w:rPr>
      </w:pPr>
      <w:r w:rsidRPr="00B04CF6">
        <w:rPr>
          <w:b/>
          <w:lang w:val="en-US"/>
        </w:rPr>
        <w:t>RI</w:t>
      </w:r>
      <w:r w:rsidRPr="00B04CF6">
        <w:rPr>
          <w:lang w:val="en-US"/>
        </w:rPr>
        <w:t xml:space="preserve"> – Ring Indicator</w:t>
      </w:r>
    </w:p>
    <w:p w14:paraId="073EC011" w14:textId="77777777" w:rsidR="00B74864" w:rsidRPr="00B04CF6" w:rsidRDefault="00B74864" w:rsidP="00B74864">
      <w:pPr>
        <w:spacing w:after="120" w:line="240" w:lineRule="auto"/>
        <w:ind w:firstLine="709"/>
        <w:jc w:val="left"/>
        <w:rPr>
          <w:lang w:val="en-US"/>
        </w:rPr>
      </w:pPr>
      <w:r w:rsidRPr="00B04CF6">
        <w:rPr>
          <w:b/>
          <w:lang w:val="en-US"/>
        </w:rPr>
        <w:t xml:space="preserve">RTS – </w:t>
      </w:r>
      <w:r w:rsidRPr="00B04CF6">
        <w:rPr>
          <w:lang w:val="en-US"/>
        </w:rPr>
        <w:t>Request to Send</w:t>
      </w:r>
    </w:p>
    <w:p w14:paraId="47C4F4B0" w14:textId="1AEC92D8" w:rsidR="00B74864" w:rsidRPr="00B04CF6" w:rsidRDefault="00B74864" w:rsidP="006156F7">
      <w:pPr>
        <w:spacing w:after="120" w:line="240" w:lineRule="auto"/>
        <w:ind w:firstLine="709"/>
        <w:jc w:val="left"/>
        <w:rPr>
          <w:lang w:val="en-US"/>
        </w:rPr>
      </w:pPr>
      <w:r w:rsidRPr="00B04CF6">
        <w:rPr>
          <w:b/>
          <w:lang w:val="en-US"/>
        </w:rPr>
        <w:t xml:space="preserve">RXD – </w:t>
      </w:r>
      <w:r w:rsidRPr="00B04CF6">
        <w:rPr>
          <w:lang w:val="en-US"/>
        </w:rPr>
        <w:t>Receive Data</w:t>
      </w:r>
    </w:p>
    <w:p w14:paraId="5814A785" w14:textId="0338803D" w:rsidR="00C211BC" w:rsidRPr="00B04CF6" w:rsidRDefault="00C211BC" w:rsidP="006156F7">
      <w:pPr>
        <w:spacing w:after="120" w:line="240" w:lineRule="auto"/>
        <w:ind w:firstLine="709"/>
        <w:rPr>
          <w:lang w:val="en-US"/>
        </w:rPr>
      </w:pPr>
      <w:r w:rsidRPr="00B04CF6">
        <w:rPr>
          <w:b/>
          <w:lang w:val="en-US"/>
        </w:rPr>
        <w:t>SDMA –</w:t>
      </w:r>
      <w:r w:rsidRPr="00B04CF6">
        <w:rPr>
          <w:lang w:val="en-US"/>
        </w:rPr>
        <w:t xml:space="preserve"> Space Division Multiple Access</w:t>
      </w:r>
    </w:p>
    <w:p w14:paraId="3E6599D0" w14:textId="77777777" w:rsidR="00B74864" w:rsidRPr="0049439A" w:rsidRDefault="00B74864" w:rsidP="00B74864">
      <w:pPr>
        <w:spacing w:after="120" w:line="240" w:lineRule="auto"/>
        <w:ind w:firstLine="709"/>
        <w:jc w:val="left"/>
        <w:rPr>
          <w:lang w:val="en-US"/>
          <w:rPrChange w:id="248" w:author="Ivan" w:date="2014-06-02T23:03:00Z">
            <w:rPr/>
          </w:rPrChange>
        </w:rPr>
      </w:pPr>
      <w:r w:rsidRPr="0049439A">
        <w:rPr>
          <w:b/>
          <w:lang w:val="en-US"/>
          <w:rPrChange w:id="249" w:author="Ivan" w:date="2014-06-02T23:03:00Z">
            <w:rPr>
              <w:b/>
            </w:rPr>
          </w:rPrChange>
        </w:rPr>
        <w:t>SG</w:t>
      </w:r>
      <w:r w:rsidRPr="0049439A">
        <w:rPr>
          <w:lang w:val="en-US"/>
          <w:rPrChange w:id="250" w:author="Ivan" w:date="2014-06-02T23:03:00Z">
            <w:rPr/>
          </w:rPrChange>
        </w:rPr>
        <w:t xml:space="preserve"> – Signal Ground</w:t>
      </w:r>
    </w:p>
    <w:p w14:paraId="3B34BE88" w14:textId="1A22FEA2" w:rsidR="00BD7AF5" w:rsidRPr="00B04CF6" w:rsidRDefault="00BD7AF5" w:rsidP="00BD7AF5">
      <w:pPr>
        <w:spacing w:after="120" w:line="240" w:lineRule="auto"/>
        <w:ind w:firstLine="709"/>
        <w:jc w:val="left"/>
      </w:pPr>
      <w:r w:rsidRPr="00B04CF6">
        <w:rPr>
          <w:b/>
        </w:rPr>
        <w:t>SNGPC</w:t>
      </w:r>
      <w:r w:rsidRPr="00B04CF6">
        <w:t xml:space="preserve"> – Sistema Nacional de Gerenciamento de Produtos</w:t>
      </w:r>
    </w:p>
    <w:p w14:paraId="344C1507" w14:textId="477D5EF1" w:rsidR="00B74864" w:rsidRPr="00B04CF6" w:rsidRDefault="00B74864" w:rsidP="00B74864">
      <w:pPr>
        <w:spacing w:after="120" w:line="240" w:lineRule="auto"/>
        <w:ind w:firstLine="709"/>
        <w:jc w:val="left"/>
        <w:rPr>
          <w:lang w:val="en-US"/>
        </w:rPr>
      </w:pPr>
      <w:r w:rsidRPr="00B04CF6">
        <w:rPr>
          <w:b/>
          <w:lang w:val="en-US"/>
        </w:rPr>
        <w:t>SOAP</w:t>
      </w:r>
      <w:r w:rsidRPr="00B04CF6">
        <w:rPr>
          <w:lang w:val="en-US"/>
        </w:rPr>
        <w:t xml:space="preserve"> – </w:t>
      </w:r>
      <w:r w:rsidR="002739DF" w:rsidRPr="00B04CF6">
        <w:rPr>
          <w:lang w:val="en-US"/>
        </w:rPr>
        <w:t>Simple Object</w:t>
      </w:r>
      <w:r w:rsidRPr="00B04CF6">
        <w:rPr>
          <w:lang w:val="en-US"/>
        </w:rPr>
        <w:t xml:space="preserve"> Access Protocol</w:t>
      </w:r>
    </w:p>
    <w:p w14:paraId="5B6CDBF9" w14:textId="468BDD8D" w:rsidR="00B74864" w:rsidRPr="00B04CF6" w:rsidRDefault="00B74864" w:rsidP="006156F7">
      <w:pPr>
        <w:spacing w:after="120" w:line="240" w:lineRule="auto"/>
        <w:ind w:firstLine="709"/>
        <w:rPr>
          <w:lang w:val="en-US"/>
        </w:rPr>
      </w:pPr>
      <w:r w:rsidRPr="00B04CF6">
        <w:rPr>
          <w:b/>
          <w:lang w:val="en-US"/>
        </w:rPr>
        <w:t xml:space="preserve">TDMA – </w:t>
      </w:r>
      <w:r w:rsidRPr="00B04CF6">
        <w:rPr>
          <w:lang w:val="en-US"/>
        </w:rPr>
        <w:t>Time Division Multiple Access</w:t>
      </w:r>
    </w:p>
    <w:p w14:paraId="6C601439" w14:textId="4BDE200E" w:rsidR="00B74864" w:rsidRPr="00B04CF6" w:rsidRDefault="00B74864" w:rsidP="006156F7">
      <w:pPr>
        <w:spacing w:after="120" w:line="240" w:lineRule="auto"/>
        <w:ind w:firstLine="709"/>
        <w:jc w:val="left"/>
        <w:rPr>
          <w:lang w:val="en-US"/>
        </w:rPr>
      </w:pPr>
      <w:r w:rsidRPr="00B04CF6">
        <w:rPr>
          <w:b/>
          <w:lang w:val="en-US"/>
        </w:rPr>
        <w:t xml:space="preserve">TXD – </w:t>
      </w:r>
      <w:r w:rsidRPr="00B04CF6">
        <w:rPr>
          <w:lang w:val="en-US"/>
        </w:rPr>
        <w:t>Transmit Data</w:t>
      </w:r>
    </w:p>
    <w:p w14:paraId="7FC94576" w14:textId="42FD51FE" w:rsidR="00B74864" w:rsidRDefault="00BB4532" w:rsidP="00B74864">
      <w:pPr>
        <w:spacing w:after="120" w:line="240" w:lineRule="auto"/>
        <w:ind w:firstLine="709"/>
        <w:jc w:val="left"/>
        <w:rPr>
          <w:lang w:val="en-US"/>
        </w:rPr>
      </w:pPr>
      <w:r w:rsidRPr="00B04CF6">
        <w:rPr>
          <w:b/>
          <w:lang w:val="en-US"/>
        </w:rPr>
        <w:t>UPC</w:t>
      </w:r>
      <w:r w:rsidRPr="00B04CF6">
        <w:rPr>
          <w:lang w:val="en-US"/>
        </w:rPr>
        <w:t xml:space="preserve"> – Universal Product Code</w:t>
      </w:r>
    </w:p>
    <w:p w14:paraId="5B696F81" w14:textId="27077FBB" w:rsidR="003F093F" w:rsidRPr="00B04CF6" w:rsidRDefault="003F093F" w:rsidP="00B74864">
      <w:pPr>
        <w:spacing w:after="120" w:line="240" w:lineRule="auto"/>
        <w:ind w:firstLine="709"/>
        <w:jc w:val="left"/>
        <w:rPr>
          <w:lang w:val="en-US"/>
        </w:rPr>
      </w:pPr>
      <w:r w:rsidRPr="0049439A">
        <w:rPr>
          <w:b/>
          <w:lang w:val="en-US"/>
        </w:rPr>
        <w:t>URL</w:t>
      </w:r>
      <w:r>
        <w:rPr>
          <w:lang w:val="en-US"/>
        </w:rPr>
        <w:t xml:space="preserve"> – Uniform Resource Locator</w:t>
      </w:r>
    </w:p>
    <w:p w14:paraId="69B5B18E" w14:textId="487E6741" w:rsidR="00B74864" w:rsidRPr="00B04CF6" w:rsidRDefault="00B74864" w:rsidP="00B74864">
      <w:pPr>
        <w:spacing w:after="120" w:line="240" w:lineRule="auto"/>
        <w:ind w:firstLine="709"/>
        <w:jc w:val="left"/>
        <w:rPr>
          <w:lang w:val="en-US"/>
        </w:rPr>
      </w:pPr>
      <w:r w:rsidRPr="00B04CF6">
        <w:rPr>
          <w:b/>
          <w:lang w:val="en-US"/>
        </w:rPr>
        <w:t>XML</w:t>
      </w:r>
      <w:r w:rsidRPr="00B04CF6">
        <w:rPr>
          <w:lang w:val="en-US"/>
        </w:rPr>
        <w:t xml:space="preserve"> – eXtensive Markup Language</w:t>
      </w:r>
    </w:p>
    <w:p w14:paraId="7905C254" w14:textId="457531AE" w:rsidR="00BB4532" w:rsidRPr="00B04CF6" w:rsidRDefault="00BB4532" w:rsidP="006156F7">
      <w:pPr>
        <w:rPr>
          <w:lang w:val="en-US"/>
        </w:rPr>
        <w:sectPr w:rsidR="00BB4532" w:rsidRPr="00B04CF6" w:rsidSect="00E0045F">
          <w:headerReference w:type="default" r:id="rId8"/>
          <w:footerReference w:type="default" r:id="rId9"/>
          <w:pgSz w:w="11906" w:h="16838"/>
          <w:pgMar w:top="1701" w:right="1134" w:bottom="1134" w:left="1701" w:header="1134" w:footer="709" w:gutter="0"/>
          <w:pgNumType w:start="1"/>
          <w:cols w:space="708"/>
          <w:docGrid w:linePitch="360"/>
        </w:sectPr>
      </w:pPr>
    </w:p>
    <w:p w14:paraId="5E2A10A7" w14:textId="77777777" w:rsidR="00C40EA8" w:rsidRPr="00B04CF6" w:rsidRDefault="00B05FF7" w:rsidP="00995CFB">
      <w:pPr>
        <w:ind w:firstLine="0"/>
      </w:pPr>
      <w:r w:rsidRPr="00B04CF6">
        <w:lastRenderedPageBreak/>
        <w:t>SUMÁRIO</w:t>
      </w:r>
      <w:bookmarkStart w:id="251" w:name="_Toc277439945"/>
      <w:bookmarkStart w:id="252" w:name="_Toc277441207"/>
      <w:bookmarkStart w:id="253" w:name="_Toc314168684"/>
    </w:p>
    <w:sdt>
      <w:sdtPr>
        <w:rPr>
          <w:rFonts w:ascii="Times New Roman" w:eastAsia="Calibri" w:hAnsi="Times New Roman" w:cs="Arial"/>
          <w:b w:val="0"/>
          <w:caps w:val="0"/>
          <w:color w:val="auto"/>
        </w:rPr>
        <w:id w:val="1827169648"/>
        <w:docPartObj>
          <w:docPartGallery w:val="Table of Contents"/>
          <w:docPartUnique/>
        </w:docPartObj>
      </w:sdtPr>
      <w:sdtEndPr>
        <w:rPr>
          <w:bCs/>
        </w:rPr>
      </w:sdtEndPr>
      <w:sdtContent>
        <w:p w14:paraId="0ECDBB00" w14:textId="26443518" w:rsidR="00C40EA8" w:rsidRPr="00B04CF6" w:rsidRDefault="00C40EA8" w:rsidP="00AC4E6A">
          <w:pPr>
            <w:pStyle w:val="CabealhodoSumrio"/>
            <w:numPr>
              <w:ilvl w:val="0"/>
              <w:numId w:val="0"/>
            </w:numPr>
            <w:spacing w:after="0"/>
            <w:ind w:left="432"/>
          </w:pPr>
        </w:p>
        <w:p w14:paraId="771C415B" w14:textId="77777777" w:rsidR="00CF1530" w:rsidRPr="00B04CF6" w:rsidRDefault="00C40EA8"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r w:rsidRPr="00B04CF6">
            <w:fldChar w:fldCharType="begin"/>
          </w:r>
          <w:r w:rsidRPr="00B04CF6">
            <w:instrText xml:space="preserve"> TOC \o "1-3" \h \z \u </w:instrText>
          </w:r>
          <w:r w:rsidRPr="00B04CF6">
            <w:fldChar w:fldCharType="separate"/>
          </w:r>
          <w:hyperlink w:anchor="_Toc388730524" w:history="1">
            <w:r w:rsidR="00CF1530" w:rsidRPr="00B04CF6">
              <w:rPr>
                <w:rStyle w:val="Hyperlink"/>
                <w:noProof/>
              </w:rPr>
              <w:t>1</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rPr>
              <w:t>INTRODUÇÃO</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_Toc388730524 \h </w:instrText>
            </w:r>
            <w:r w:rsidR="00CF1530" w:rsidRPr="00B04CF6">
              <w:rPr>
                <w:noProof/>
                <w:webHidden/>
              </w:rPr>
            </w:r>
            <w:r w:rsidR="00CF1530" w:rsidRPr="00B04CF6">
              <w:rPr>
                <w:noProof/>
                <w:webHidden/>
              </w:rPr>
              <w:fldChar w:fldCharType="separate"/>
            </w:r>
            <w:r w:rsidR="000975FC">
              <w:rPr>
                <w:noProof/>
                <w:webHidden/>
              </w:rPr>
              <w:t>1</w:t>
            </w:r>
            <w:r w:rsidR="00CF1530" w:rsidRPr="00B04CF6">
              <w:rPr>
                <w:noProof/>
                <w:webHidden/>
              </w:rPr>
              <w:fldChar w:fldCharType="end"/>
            </w:r>
          </w:hyperlink>
        </w:p>
        <w:p w14:paraId="12043FBD"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25" w:history="1">
            <w:r w:rsidR="00CF1530" w:rsidRPr="00B04CF6">
              <w:rPr>
                <w:rStyle w:val="Hyperlink"/>
              </w:rPr>
              <w:t>1.1</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Objetivo geral</w:t>
            </w:r>
            <w:r w:rsidR="00CF1530" w:rsidRPr="00B04CF6">
              <w:rPr>
                <w:webHidden/>
              </w:rPr>
              <w:tab/>
            </w:r>
            <w:r w:rsidR="00CF1530" w:rsidRPr="00B04CF6">
              <w:rPr>
                <w:webHidden/>
              </w:rPr>
              <w:fldChar w:fldCharType="begin"/>
            </w:r>
            <w:r w:rsidR="00CF1530" w:rsidRPr="00B04CF6">
              <w:rPr>
                <w:webHidden/>
              </w:rPr>
              <w:instrText xml:space="preserve"> PAGEREF _Toc388730525 \h </w:instrText>
            </w:r>
            <w:r w:rsidR="00CF1530" w:rsidRPr="00B04CF6">
              <w:rPr>
                <w:webHidden/>
              </w:rPr>
            </w:r>
            <w:r w:rsidR="00CF1530" w:rsidRPr="00B04CF6">
              <w:rPr>
                <w:webHidden/>
              </w:rPr>
              <w:fldChar w:fldCharType="separate"/>
            </w:r>
            <w:r w:rsidR="000975FC">
              <w:rPr>
                <w:webHidden/>
              </w:rPr>
              <w:t>1</w:t>
            </w:r>
            <w:r w:rsidR="00CF1530" w:rsidRPr="00B04CF6">
              <w:rPr>
                <w:webHidden/>
              </w:rPr>
              <w:fldChar w:fldCharType="end"/>
            </w:r>
          </w:hyperlink>
        </w:p>
        <w:p w14:paraId="480DFCEB"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26" w:history="1">
            <w:r w:rsidR="00CF1530" w:rsidRPr="00B04CF6">
              <w:rPr>
                <w:rStyle w:val="Hyperlink"/>
              </w:rPr>
              <w:t>1.2</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Objetivos específicos</w:t>
            </w:r>
            <w:r w:rsidR="00CF1530" w:rsidRPr="00B04CF6">
              <w:rPr>
                <w:webHidden/>
              </w:rPr>
              <w:tab/>
            </w:r>
            <w:r w:rsidR="00CF1530" w:rsidRPr="00B04CF6">
              <w:rPr>
                <w:webHidden/>
              </w:rPr>
              <w:fldChar w:fldCharType="begin"/>
            </w:r>
            <w:r w:rsidR="00CF1530" w:rsidRPr="00B04CF6">
              <w:rPr>
                <w:webHidden/>
              </w:rPr>
              <w:instrText xml:space="preserve"> PAGEREF _Toc388730526 \h </w:instrText>
            </w:r>
            <w:r w:rsidR="00CF1530" w:rsidRPr="00B04CF6">
              <w:rPr>
                <w:webHidden/>
              </w:rPr>
            </w:r>
            <w:r w:rsidR="00CF1530" w:rsidRPr="00B04CF6">
              <w:rPr>
                <w:webHidden/>
              </w:rPr>
              <w:fldChar w:fldCharType="separate"/>
            </w:r>
            <w:r w:rsidR="000975FC">
              <w:rPr>
                <w:webHidden/>
              </w:rPr>
              <w:t>1</w:t>
            </w:r>
            <w:r w:rsidR="00CF1530" w:rsidRPr="00B04CF6">
              <w:rPr>
                <w:webHidden/>
              </w:rPr>
              <w:fldChar w:fldCharType="end"/>
            </w:r>
          </w:hyperlink>
        </w:p>
        <w:p w14:paraId="5BAC933E"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27" w:history="1">
            <w:r w:rsidR="00CF1530" w:rsidRPr="00B04CF6">
              <w:rPr>
                <w:rStyle w:val="Hyperlink"/>
              </w:rPr>
              <w:t>1.3</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Motivação</w:t>
            </w:r>
            <w:r w:rsidR="00CF1530" w:rsidRPr="00B04CF6">
              <w:rPr>
                <w:webHidden/>
              </w:rPr>
              <w:tab/>
            </w:r>
            <w:r w:rsidR="00CF1530" w:rsidRPr="00B04CF6">
              <w:rPr>
                <w:webHidden/>
              </w:rPr>
              <w:fldChar w:fldCharType="begin"/>
            </w:r>
            <w:r w:rsidR="00CF1530" w:rsidRPr="00B04CF6">
              <w:rPr>
                <w:webHidden/>
              </w:rPr>
              <w:instrText xml:space="preserve"> PAGEREF _Toc388730527 \h </w:instrText>
            </w:r>
            <w:r w:rsidR="00CF1530" w:rsidRPr="00B04CF6">
              <w:rPr>
                <w:webHidden/>
              </w:rPr>
            </w:r>
            <w:r w:rsidR="00CF1530" w:rsidRPr="00B04CF6">
              <w:rPr>
                <w:webHidden/>
              </w:rPr>
              <w:fldChar w:fldCharType="separate"/>
            </w:r>
            <w:r w:rsidR="000975FC">
              <w:rPr>
                <w:webHidden/>
              </w:rPr>
              <w:t>2</w:t>
            </w:r>
            <w:r w:rsidR="00CF1530" w:rsidRPr="00B04CF6">
              <w:rPr>
                <w:webHidden/>
              </w:rPr>
              <w:fldChar w:fldCharType="end"/>
            </w:r>
          </w:hyperlink>
        </w:p>
        <w:p w14:paraId="0699A37E"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28" w:history="1">
            <w:r w:rsidR="00CF1530" w:rsidRPr="00B04CF6">
              <w:rPr>
                <w:rStyle w:val="Hyperlink"/>
              </w:rPr>
              <w:t>1.4</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Justificativa</w:t>
            </w:r>
            <w:r w:rsidR="00CF1530" w:rsidRPr="00B04CF6">
              <w:rPr>
                <w:webHidden/>
              </w:rPr>
              <w:tab/>
            </w:r>
            <w:r w:rsidR="00CF1530" w:rsidRPr="00B04CF6">
              <w:rPr>
                <w:webHidden/>
              </w:rPr>
              <w:fldChar w:fldCharType="begin"/>
            </w:r>
            <w:r w:rsidR="00CF1530" w:rsidRPr="00B04CF6">
              <w:rPr>
                <w:webHidden/>
              </w:rPr>
              <w:instrText xml:space="preserve"> PAGEREF _Toc388730528 \h </w:instrText>
            </w:r>
            <w:r w:rsidR="00CF1530" w:rsidRPr="00B04CF6">
              <w:rPr>
                <w:webHidden/>
              </w:rPr>
            </w:r>
            <w:r w:rsidR="00CF1530" w:rsidRPr="00B04CF6">
              <w:rPr>
                <w:webHidden/>
              </w:rPr>
              <w:fldChar w:fldCharType="separate"/>
            </w:r>
            <w:r w:rsidR="000975FC">
              <w:rPr>
                <w:webHidden/>
              </w:rPr>
              <w:t>2</w:t>
            </w:r>
            <w:r w:rsidR="00CF1530" w:rsidRPr="00B04CF6">
              <w:rPr>
                <w:webHidden/>
              </w:rPr>
              <w:fldChar w:fldCharType="end"/>
            </w:r>
          </w:hyperlink>
        </w:p>
        <w:p w14:paraId="4F21D6D0"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29" w:history="1">
            <w:r w:rsidR="00CF1530" w:rsidRPr="00B04CF6">
              <w:rPr>
                <w:rStyle w:val="Hyperlink"/>
              </w:rPr>
              <w:t>1.5</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Metodologia</w:t>
            </w:r>
            <w:r w:rsidR="00CF1530" w:rsidRPr="00B04CF6">
              <w:rPr>
                <w:webHidden/>
              </w:rPr>
              <w:tab/>
            </w:r>
            <w:r w:rsidR="00CF1530" w:rsidRPr="00B04CF6">
              <w:rPr>
                <w:webHidden/>
              </w:rPr>
              <w:fldChar w:fldCharType="begin"/>
            </w:r>
            <w:r w:rsidR="00CF1530" w:rsidRPr="00B04CF6">
              <w:rPr>
                <w:webHidden/>
              </w:rPr>
              <w:instrText xml:space="preserve"> PAGEREF _Toc388730529 \h </w:instrText>
            </w:r>
            <w:r w:rsidR="00CF1530" w:rsidRPr="00B04CF6">
              <w:rPr>
                <w:webHidden/>
              </w:rPr>
            </w:r>
            <w:r w:rsidR="00CF1530" w:rsidRPr="00B04CF6">
              <w:rPr>
                <w:webHidden/>
              </w:rPr>
              <w:fldChar w:fldCharType="separate"/>
            </w:r>
            <w:r w:rsidR="000975FC">
              <w:rPr>
                <w:webHidden/>
              </w:rPr>
              <w:t>3</w:t>
            </w:r>
            <w:r w:rsidR="00CF1530" w:rsidRPr="00B04CF6">
              <w:rPr>
                <w:webHidden/>
              </w:rPr>
              <w:fldChar w:fldCharType="end"/>
            </w:r>
          </w:hyperlink>
        </w:p>
        <w:p w14:paraId="603AD2AF"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30" w:history="1">
            <w:r w:rsidR="00CF1530" w:rsidRPr="00B04CF6">
              <w:rPr>
                <w:rStyle w:val="Hyperlink"/>
              </w:rPr>
              <w:t>1.6</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Estrutura do trabalho</w:t>
            </w:r>
            <w:r w:rsidR="00CF1530" w:rsidRPr="00B04CF6">
              <w:rPr>
                <w:webHidden/>
              </w:rPr>
              <w:tab/>
            </w:r>
            <w:r w:rsidR="00CF1530" w:rsidRPr="00B04CF6">
              <w:rPr>
                <w:webHidden/>
              </w:rPr>
              <w:fldChar w:fldCharType="begin"/>
            </w:r>
            <w:r w:rsidR="00CF1530" w:rsidRPr="00B04CF6">
              <w:rPr>
                <w:webHidden/>
              </w:rPr>
              <w:instrText xml:space="preserve"> PAGEREF _Toc388730530 \h </w:instrText>
            </w:r>
            <w:r w:rsidR="00CF1530" w:rsidRPr="00B04CF6">
              <w:rPr>
                <w:webHidden/>
              </w:rPr>
            </w:r>
            <w:r w:rsidR="00CF1530" w:rsidRPr="00B04CF6">
              <w:rPr>
                <w:webHidden/>
              </w:rPr>
              <w:fldChar w:fldCharType="separate"/>
            </w:r>
            <w:r w:rsidR="000975FC">
              <w:rPr>
                <w:webHidden/>
              </w:rPr>
              <w:t>3</w:t>
            </w:r>
            <w:r w:rsidR="00CF1530" w:rsidRPr="00B04CF6">
              <w:rPr>
                <w:webHidden/>
              </w:rPr>
              <w:fldChar w:fldCharType="end"/>
            </w:r>
          </w:hyperlink>
        </w:p>
        <w:p w14:paraId="4BB17DB5" w14:textId="77777777" w:rsidR="00CF1530" w:rsidRPr="00B04CF6" w:rsidRDefault="00785B7E"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hyperlink w:anchor="_Toc388730531" w:history="1">
            <w:r w:rsidR="00CF1530" w:rsidRPr="00B04CF6">
              <w:rPr>
                <w:rStyle w:val="Hyperlink"/>
                <w:noProof/>
              </w:rPr>
              <w:t>2</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rPr>
              <w:t>Tecnologias de Identificação Automática</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_Toc388730531 \h </w:instrText>
            </w:r>
            <w:r w:rsidR="00CF1530" w:rsidRPr="00B04CF6">
              <w:rPr>
                <w:noProof/>
                <w:webHidden/>
              </w:rPr>
            </w:r>
            <w:r w:rsidR="00CF1530" w:rsidRPr="00B04CF6">
              <w:rPr>
                <w:noProof/>
                <w:webHidden/>
              </w:rPr>
              <w:fldChar w:fldCharType="separate"/>
            </w:r>
            <w:r w:rsidR="000975FC">
              <w:rPr>
                <w:noProof/>
                <w:webHidden/>
              </w:rPr>
              <w:t>5</w:t>
            </w:r>
            <w:r w:rsidR="00CF1530" w:rsidRPr="00B04CF6">
              <w:rPr>
                <w:noProof/>
                <w:webHidden/>
              </w:rPr>
              <w:fldChar w:fldCharType="end"/>
            </w:r>
          </w:hyperlink>
        </w:p>
        <w:p w14:paraId="73306570"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hyperlink w:anchor="_Toc388730532" w:history="1">
            <w:r w:rsidR="00CF1530" w:rsidRPr="00B04CF6">
              <w:rPr>
                <w:rStyle w:val="Hyperlink"/>
              </w:rPr>
              <w:t>2.1</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Código de Barras</w:t>
            </w:r>
            <w:r w:rsidR="00CF1530" w:rsidRPr="00B04CF6">
              <w:rPr>
                <w:webHidden/>
              </w:rPr>
              <w:tab/>
            </w:r>
            <w:r w:rsidR="00CF1530" w:rsidRPr="00B04CF6">
              <w:rPr>
                <w:webHidden/>
              </w:rPr>
              <w:fldChar w:fldCharType="begin"/>
            </w:r>
            <w:r w:rsidR="00CF1530" w:rsidRPr="00B04CF6">
              <w:rPr>
                <w:webHidden/>
              </w:rPr>
              <w:instrText xml:space="preserve"> PAGEREF _Toc388730532 \h </w:instrText>
            </w:r>
            <w:r w:rsidR="00CF1530" w:rsidRPr="00B04CF6">
              <w:rPr>
                <w:webHidden/>
              </w:rPr>
            </w:r>
            <w:r w:rsidR="00CF1530" w:rsidRPr="00B04CF6">
              <w:rPr>
                <w:webHidden/>
              </w:rPr>
              <w:fldChar w:fldCharType="separate"/>
            </w:r>
            <w:r w:rsidR="000975FC">
              <w:rPr>
                <w:webHidden/>
              </w:rPr>
              <w:t>6</w:t>
            </w:r>
            <w:r w:rsidR="00CF1530" w:rsidRPr="00B04CF6">
              <w:rPr>
                <w:webHidden/>
              </w:rPr>
              <w:fldChar w:fldCharType="end"/>
            </w:r>
          </w:hyperlink>
        </w:p>
        <w:p w14:paraId="22B06DFA"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"_Toc388730533" </w:instrText>
          </w:r>
          <w:r>
            <w:fldChar w:fldCharType="separate"/>
          </w:r>
          <w:r w:rsidR="00CF1530" w:rsidRPr="00B04CF6">
            <w:rPr>
              <w:rStyle w:val="Hyperlink"/>
            </w:rPr>
            <w:t>2.2</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i/>
            </w:rPr>
            <w:t>Optical Character Recognition</w:t>
          </w:r>
          <w:r w:rsidR="00CF1530" w:rsidRPr="00B04CF6">
            <w:rPr>
              <w:rStyle w:val="Hyperlink"/>
            </w:rPr>
            <w:t xml:space="preserve"> (OCR)</w:t>
          </w:r>
          <w:r w:rsidR="00CF1530" w:rsidRPr="00B04CF6">
            <w:rPr>
              <w:webHidden/>
            </w:rPr>
            <w:tab/>
          </w:r>
          <w:r w:rsidR="00CF1530" w:rsidRPr="00B04CF6">
            <w:rPr>
              <w:webHidden/>
            </w:rPr>
            <w:fldChar w:fldCharType="begin"/>
          </w:r>
          <w:r w:rsidR="00CF1530" w:rsidRPr="00B04CF6">
            <w:rPr>
              <w:webHidden/>
            </w:rPr>
            <w:instrText xml:space="preserve"> PAGEREF _Toc388730533 \h </w:instrText>
          </w:r>
          <w:r w:rsidR="00CF1530" w:rsidRPr="00B04CF6">
            <w:rPr>
              <w:webHidden/>
            </w:rPr>
          </w:r>
          <w:r w:rsidR="00CF1530" w:rsidRPr="00B04CF6">
            <w:rPr>
              <w:webHidden/>
            </w:rPr>
            <w:fldChar w:fldCharType="separate"/>
          </w:r>
          <w:ins w:id="254" w:author="Ivan" w:date="2014-06-02T23:45:00Z">
            <w:r w:rsidR="000975FC">
              <w:rPr>
                <w:webHidden/>
              </w:rPr>
              <w:t>8</w:t>
            </w:r>
          </w:ins>
          <w:del w:id="255" w:author="Ivan" w:date="2014-06-02T23:42:00Z">
            <w:r w:rsidR="006167B1" w:rsidDel="00646E32">
              <w:rPr>
                <w:webHidden/>
              </w:rPr>
              <w:delText>7</w:delText>
            </w:r>
          </w:del>
          <w:r w:rsidR="00CF1530" w:rsidRPr="00B04CF6">
            <w:rPr>
              <w:webHidden/>
            </w:rPr>
            <w:fldChar w:fldCharType="end"/>
          </w:r>
          <w:r>
            <w:fldChar w:fldCharType="end"/>
          </w:r>
        </w:p>
        <w:p w14:paraId="6577E610"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"_Toc388730534" </w:instrText>
          </w:r>
          <w:r>
            <w:fldChar w:fldCharType="separate"/>
          </w:r>
          <w:r w:rsidR="00CF1530" w:rsidRPr="00B04CF6">
            <w:rPr>
              <w:rStyle w:val="Hyperlink"/>
            </w:rPr>
            <w:t>2.3</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Leitores Biométricos</w:t>
          </w:r>
          <w:r w:rsidR="00CF1530" w:rsidRPr="00B04CF6">
            <w:rPr>
              <w:webHidden/>
            </w:rPr>
            <w:tab/>
          </w:r>
          <w:r w:rsidR="00CF1530" w:rsidRPr="00B04CF6">
            <w:rPr>
              <w:webHidden/>
            </w:rPr>
            <w:fldChar w:fldCharType="begin"/>
          </w:r>
          <w:r w:rsidR="00CF1530" w:rsidRPr="00B04CF6">
            <w:rPr>
              <w:webHidden/>
            </w:rPr>
            <w:instrText xml:space="preserve"> PAGEREF _Toc388730534 \h </w:instrText>
          </w:r>
          <w:r w:rsidR="00CF1530" w:rsidRPr="00B04CF6">
            <w:rPr>
              <w:webHidden/>
            </w:rPr>
          </w:r>
          <w:r w:rsidR="00CF1530" w:rsidRPr="00B04CF6">
            <w:rPr>
              <w:webHidden/>
            </w:rPr>
            <w:fldChar w:fldCharType="separate"/>
          </w:r>
          <w:ins w:id="256" w:author="Ivan" w:date="2014-06-02T23:45:00Z">
            <w:r w:rsidR="000975FC">
              <w:rPr>
                <w:webHidden/>
              </w:rPr>
              <w:t>9</w:t>
            </w:r>
          </w:ins>
          <w:del w:id="257" w:author="Ivan" w:date="2014-06-02T23:42:00Z">
            <w:r w:rsidR="006167B1" w:rsidDel="00646E32">
              <w:rPr>
                <w:webHidden/>
              </w:rPr>
              <w:delText>8</w:delText>
            </w:r>
          </w:del>
          <w:r w:rsidR="00CF1530" w:rsidRPr="00B04CF6">
            <w:rPr>
              <w:webHidden/>
            </w:rPr>
            <w:fldChar w:fldCharType="end"/>
          </w:r>
          <w:r>
            <w:fldChar w:fldCharType="end"/>
          </w:r>
        </w:p>
        <w:p w14:paraId="43C1D046"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"_Toc388730535" </w:instrText>
          </w:r>
          <w:r>
            <w:fldChar w:fldCharType="separate"/>
          </w:r>
          <w:r w:rsidR="00CF1530" w:rsidRPr="00B04CF6">
            <w:rPr>
              <w:rStyle w:val="Hyperlink"/>
            </w:rPr>
            <w:t>2.4</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Smart Cards</w:t>
          </w:r>
          <w:r w:rsidR="00CF1530" w:rsidRPr="00B04CF6">
            <w:rPr>
              <w:webHidden/>
            </w:rPr>
            <w:tab/>
          </w:r>
          <w:r w:rsidR="00CF1530" w:rsidRPr="00B04CF6">
            <w:rPr>
              <w:webHidden/>
            </w:rPr>
            <w:fldChar w:fldCharType="begin"/>
          </w:r>
          <w:r w:rsidR="00CF1530" w:rsidRPr="00B04CF6">
            <w:rPr>
              <w:webHidden/>
            </w:rPr>
            <w:instrText xml:space="preserve"> PAGEREF _Toc388730535 \h </w:instrText>
          </w:r>
          <w:r w:rsidR="00CF1530" w:rsidRPr="00B04CF6">
            <w:rPr>
              <w:webHidden/>
            </w:rPr>
          </w:r>
          <w:r w:rsidR="00CF1530" w:rsidRPr="00B04CF6">
            <w:rPr>
              <w:webHidden/>
            </w:rPr>
            <w:fldChar w:fldCharType="separate"/>
          </w:r>
          <w:ins w:id="258" w:author="Ivan" w:date="2014-06-02T23:45:00Z">
            <w:r w:rsidR="000975FC">
              <w:rPr>
                <w:webHidden/>
              </w:rPr>
              <w:t>11</w:t>
            </w:r>
          </w:ins>
          <w:del w:id="259" w:author="Ivan" w:date="2014-06-02T23:42:00Z">
            <w:r w:rsidR="006167B1" w:rsidDel="00646E32">
              <w:rPr>
                <w:webHidden/>
              </w:rPr>
              <w:delText>9</w:delText>
            </w:r>
          </w:del>
          <w:r w:rsidR="00CF1530" w:rsidRPr="00B04CF6">
            <w:rPr>
              <w:webHidden/>
            </w:rPr>
            <w:fldChar w:fldCharType="end"/>
          </w:r>
          <w:r>
            <w:fldChar w:fldCharType="end"/>
          </w:r>
        </w:p>
        <w:p w14:paraId="7D5FECCF"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"_Toc388730536" </w:instrText>
          </w:r>
          <w:r>
            <w:fldChar w:fldCharType="separate"/>
          </w:r>
          <w:r w:rsidR="00CF1530" w:rsidRPr="00B04CF6">
            <w:rPr>
              <w:rStyle w:val="Hyperlink"/>
            </w:rPr>
            <w:t>2.5</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Análise Comparativa</w:t>
          </w:r>
          <w:r w:rsidR="00CF1530" w:rsidRPr="00B04CF6">
            <w:rPr>
              <w:webHidden/>
            </w:rPr>
            <w:tab/>
          </w:r>
          <w:r w:rsidR="00CF1530" w:rsidRPr="00B04CF6">
            <w:rPr>
              <w:webHidden/>
            </w:rPr>
            <w:fldChar w:fldCharType="begin"/>
          </w:r>
          <w:r w:rsidR="00CF1530" w:rsidRPr="00B04CF6">
            <w:rPr>
              <w:webHidden/>
            </w:rPr>
            <w:instrText xml:space="preserve"> PAGEREF _Toc388730536 \h </w:instrText>
          </w:r>
          <w:r w:rsidR="00CF1530" w:rsidRPr="00B04CF6">
            <w:rPr>
              <w:webHidden/>
            </w:rPr>
          </w:r>
          <w:r w:rsidR="00CF1530" w:rsidRPr="00B04CF6">
            <w:rPr>
              <w:webHidden/>
            </w:rPr>
            <w:fldChar w:fldCharType="separate"/>
          </w:r>
          <w:ins w:id="260" w:author="Ivan" w:date="2014-06-02T23:45:00Z">
            <w:r w:rsidR="000975FC">
              <w:rPr>
                <w:webHidden/>
              </w:rPr>
              <w:t>11</w:t>
            </w:r>
          </w:ins>
          <w:del w:id="261" w:author="Ivan" w:date="2014-06-02T23:42:00Z">
            <w:r w:rsidR="006167B1" w:rsidDel="00646E32">
              <w:rPr>
                <w:webHidden/>
              </w:rPr>
              <w:delText>10</w:delText>
            </w:r>
          </w:del>
          <w:r w:rsidR="00CF1530" w:rsidRPr="00B04CF6">
            <w:rPr>
              <w:webHidden/>
            </w:rPr>
            <w:fldChar w:fldCharType="end"/>
          </w:r>
          <w:r>
            <w:fldChar w:fldCharType="end"/>
          </w:r>
        </w:p>
        <w:p w14:paraId="640CCA2B" w14:textId="77777777" w:rsidR="00CF1530" w:rsidRPr="00B04CF6" w:rsidRDefault="00785B7E"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r>
            <w:fldChar w:fldCharType="begin"/>
          </w:r>
          <w:r>
            <w:instrText xml:space="preserve"> HYPERLINK \l "_Toc388730537" </w:instrText>
          </w:r>
          <w:r>
            <w:fldChar w:fldCharType="separate"/>
          </w:r>
          <w:r w:rsidR="00CF1530" w:rsidRPr="00B04CF6">
            <w:rPr>
              <w:rStyle w:val="Hyperlink"/>
              <w:noProof/>
            </w:rPr>
            <w:t>3</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rPr>
            <w:t>A tecnologia RFID</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_Toc388730537 \h </w:instrText>
          </w:r>
          <w:r w:rsidR="00CF1530" w:rsidRPr="00B04CF6">
            <w:rPr>
              <w:noProof/>
              <w:webHidden/>
            </w:rPr>
          </w:r>
          <w:r w:rsidR="00CF1530" w:rsidRPr="00B04CF6">
            <w:rPr>
              <w:noProof/>
              <w:webHidden/>
            </w:rPr>
            <w:fldChar w:fldCharType="separate"/>
          </w:r>
          <w:ins w:id="262" w:author="Ivan" w:date="2014-06-02T23:45:00Z">
            <w:r w:rsidR="000975FC">
              <w:rPr>
                <w:noProof/>
                <w:webHidden/>
              </w:rPr>
              <w:t>14</w:t>
            </w:r>
          </w:ins>
          <w:del w:id="263" w:author="Ivan" w:date="2014-06-02T23:42:00Z">
            <w:r w:rsidR="006167B1" w:rsidDel="00646E32">
              <w:rPr>
                <w:noProof/>
                <w:webHidden/>
              </w:rPr>
              <w:delText>12</w:delText>
            </w:r>
          </w:del>
          <w:r w:rsidR="00CF1530" w:rsidRPr="00B04CF6">
            <w:rPr>
              <w:noProof/>
              <w:webHidden/>
            </w:rPr>
            <w:fldChar w:fldCharType="end"/>
          </w:r>
          <w:r>
            <w:rPr>
              <w:noProof/>
            </w:rPr>
            <w:fldChar w:fldCharType="end"/>
          </w:r>
        </w:p>
        <w:p w14:paraId="59B4AEF5"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"_Toc388730538" </w:instrText>
          </w:r>
          <w:r>
            <w:fldChar w:fldCharType="separate"/>
          </w:r>
          <w:r w:rsidR="00CF1530" w:rsidRPr="00B04CF6">
            <w:rPr>
              <w:rStyle w:val="Hyperlink"/>
            </w:rPr>
            <w:t>3.1</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História</w:t>
          </w:r>
          <w:r w:rsidR="00CF1530" w:rsidRPr="00B04CF6">
            <w:rPr>
              <w:webHidden/>
            </w:rPr>
            <w:tab/>
          </w:r>
          <w:r w:rsidR="00CF1530" w:rsidRPr="00B04CF6">
            <w:rPr>
              <w:webHidden/>
            </w:rPr>
            <w:fldChar w:fldCharType="begin"/>
          </w:r>
          <w:r w:rsidR="00CF1530" w:rsidRPr="00B04CF6">
            <w:rPr>
              <w:webHidden/>
            </w:rPr>
            <w:instrText xml:space="preserve"> PAGEREF _Toc388730538 \h </w:instrText>
          </w:r>
          <w:r w:rsidR="00CF1530" w:rsidRPr="00B04CF6">
            <w:rPr>
              <w:webHidden/>
            </w:rPr>
          </w:r>
          <w:r w:rsidR="00CF1530" w:rsidRPr="00B04CF6">
            <w:rPr>
              <w:webHidden/>
            </w:rPr>
            <w:fldChar w:fldCharType="separate"/>
          </w:r>
          <w:ins w:id="264" w:author="Ivan" w:date="2014-06-02T23:45:00Z">
            <w:r w:rsidR="000975FC">
              <w:rPr>
                <w:webHidden/>
              </w:rPr>
              <w:t>14</w:t>
            </w:r>
          </w:ins>
          <w:del w:id="265" w:author="Ivan" w:date="2014-06-02T23:42:00Z">
            <w:r w:rsidR="006167B1" w:rsidDel="00646E32">
              <w:rPr>
                <w:webHidden/>
              </w:rPr>
              <w:delText>12</w:delText>
            </w:r>
          </w:del>
          <w:r w:rsidR="00CF1530" w:rsidRPr="00B04CF6">
            <w:rPr>
              <w:webHidden/>
            </w:rPr>
            <w:fldChar w:fldCharType="end"/>
          </w:r>
          <w:r>
            <w:fldChar w:fldCharType="end"/>
          </w:r>
        </w:p>
        <w:p w14:paraId="03A8D6F5"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"_Toc388730539" </w:instrText>
          </w:r>
          <w:r>
            <w:fldChar w:fldCharType="separate"/>
          </w:r>
          <w:r w:rsidR="00CF1530" w:rsidRPr="00B04CF6">
            <w:rPr>
              <w:rStyle w:val="Hyperlink"/>
            </w:rPr>
            <w:t>3.2</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Funcionamento e Componentes</w:t>
          </w:r>
          <w:r w:rsidR="00CF1530" w:rsidRPr="00B04CF6">
            <w:rPr>
              <w:webHidden/>
            </w:rPr>
            <w:tab/>
          </w:r>
          <w:r w:rsidR="00CF1530" w:rsidRPr="00B04CF6">
            <w:rPr>
              <w:webHidden/>
            </w:rPr>
            <w:fldChar w:fldCharType="begin"/>
          </w:r>
          <w:r w:rsidR="00CF1530" w:rsidRPr="00B04CF6">
            <w:rPr>
              <w:webHidden/>
            </w:rPr>
            <w:instrText xml:space="preserve"> PAGEREF _Toc388730539 \h </w:instrText>
          </w:r>
          <w:r w:rsidR="00CF1530" w:rsidRPr="00B04CF6">
            <w:rPr>
              <w:webHidden/>
            </w:rPr>
          </w:r>
          <w:r w:rsidR="00CF1530" w:rsidRPr="00B04CF6">
            <w:rPr>
              <w:webHidden/>
            </w:rPr>
            <w:fldChar w:fldCharType="separate"/>
          </w:r>
          <w:ins w:id="266" w:author="Ivan" w:date="2014-06-02T23:45:00Z">
            <w:r w:rsidR="000975FC">
              <w:rPr>
                <w:webHidden/>
              </w:rPr>
              <w:t>15</w:t>
            </w:r>
          </w:ins>
          <w:del w:id="267" w:author="Ivan" w:date="2014-06-02T23:42:00Z">
            <w:r w:rsidR="006167B1" w:rsidDel="00646E32">
              <w:rPr>
                <w:webHidden/>
              </w:rPr>
              <w:delText>13</w:delText>
            </w:r>
          </w:del>
          <w:r w:rsidR="00CF1530" w:rsidRPr="00B04CF6">
            <w:rPr>
              <w:webHidden/>
            </w:rPr>
            <w:fldChar w:fldCharType="end"/>
          </w:r>
          <w:r>
            <w:fldChar w:fldCharType="end"/>
          </w:r>
        </w:p>
        <w:p w14:paraId="7F4B2255"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"_Toc388730540" </w:instrText>
          </w:r>
          <w:r>
            <w:fldChar w:fldCharType="separate"/>
          </w:r>
          <w:r w:rsidR="00CF1530" w:rsidRPr="00B04CF6">
            <w:rPr>
              <w:rStyle w:val="Hyperlink"/>
            </w:rPr>
            <w:t>3.3</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Componentes do sistema RFID</w:t>
          </w:r>
          <w:r w:rsidR="00CF1530" w:rsidRPr="00B04CF6">
            <w:rPr>
              <w:webHidden/>
            </w:rPr>
            <w:tab/>
          </w:r>
          <w:r w:rsidR="00CF1530" w:rsidRPr="00B04CF6">
            <w:rPr>
              <w:webHidden/>
            </w:rPr>
            <w:fldChar w:fldCharType="begin"/>
          </w:r>
          <w:r w:rsidR="00CF1530" w:rsidRPr="00B04CF6">
            <w:rPr>
              <w:webHidden/>
            </w:rPr>
            <w:instrText xml:space="preserve"> PAGEREF _Toc388730540 \h </w:instrText>
          </w:r>
          <w:r w:rsidR="00CF1530" w:rsidRPr="00B04CF6">
            <w:rPr>
              <w:webHidden/>
            </w:rPr>
          </w:r>
          <w:r w:rsidR="00CF1530" w:rsidRPr="00B04CF6">
            <w:rPr>
              <w:webHidden/>
            </w:rPr>
            <w:fldChar w:fldCharType="separate"/>
          </w:r>
          <w:ins w:id="268" w:author="Ivan" w:date="2014-06-02T23:45:00Z">
            <w:r w:rsidR="000975FC">
              <w:rPr>
                <w:webHidden/>
              </w:rPr>
              <w:t>16</w:t>
            </w:r>
          </w:ins>
          <w:del w:id="269" w:author="Ivan" w:date="2014-06-02T23:42:00Z">
            <w:r w:rsidR="006167B1" w:rsidDel="00646E32">
              <w:rPr>
                <w:webHidden/>
              </w:rPr>
              <w:delText>14</w:delText>
            </w:r>
          </w:del>
          <w:r w:rsidR="00CF1530" w:rsidRPr="00B04CF6">
            <w:rPr>
              <w:webHidden/>
            </w:rPr>
            <w:fldChar w:fldCharType="end"/>
          </w:r>
          <w:r>
            <w:fldChar w:fldCharType="end"/>
          </w:r>
        </w:p>
        <w:p w14:paraId="007112F7"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"_Toc388730541" </w:instrText>
          </w:r>
          <w:r>
            <w:fldChar w:fldCharType="separate"/>
          </w:r>
          <w:r w:rsidR="00CF1530" w:rsidRPr="00B04CF6">
            <w:rPr>
              <w:rStyle w:val="Hyperlink"/>
            </w:rPr>
            <w:t>3.3.1</w:t>
          </w:r>
          <w:r w:rsidR="00CF1530" w:rsidRPr="00B04CF6">
            <w:rPr>
              <w:rFonts w:asciiTheme="minorHAnsi" w:eastAsiaTheme="minorEastAsia" w:hAnsiTheme="minorHAnsi" w:cstheme="minorBidi"/>
              <w:sz w:val="22"/>
              <w:szCs w:val="22"/>
              <w:lang w:eastAsia="pt-BR"/>
            </w:rPr>
            <w:tab/>
          </w:r>
          <w:r w:rsidR="00CF1530" w:rsidRPr="00B04CF6">
            <w:rPr>
              <w:rStyle w:val="Hyperlink"/>
            </w:rPr>
            <w:t>Etiquetas RFID (</w:t>
          </w:r>
          <w:r w:rsidR="00CF1530" w:rsidRPr="00B04CF6">
            <w:rPr>
              <w:rStyle w:val="Hyperlink"/>
              <w:i/>
            </w:rPr>
            <w:t>Tag</w:t>
          </w:r>
          <w:r w:rsidR="00CF1530" w:rsidRPr="00B04CF6">
            <w:rPr>
              <w:rStyle w:val="Hyperlink"/>
            </w:rPr>
            <w:t>)</w:t>
          </w:r>
          <w:r w:rsidR="00CF1530" w:rsidRPr="00B04CF6">
            <w:rPr>
              <w:webHidden/>
            </w:rPr>
            <w:tab/>
          </w:r>
          <w:r w:rsidR="00CF1530" w:rsidRPr="00B04CF6">
            <w:rPr>
              <w:webHidden/>
            </w:rPr>
            <w:fldChar w:fldCharType="begin"/>
          </w:r>
          <w:r w:rsidR="00CF1530" w:rsidRPr="00B04CF6">
            <w:rPr>
              <w:webHidden/>
            </w:rPr>
            <w:instrText xml:space="preserve"> PAGEREF _Toc388730541 \h </w:instrText>
          </w:r>
          <w:r w:rsidR="00CF1530" w:rsidRPr="00B04CF6">
            <w:rPr>
              <w:webHidden/>
            </w:rPr>
          </w:r>
          <w:r w:rsidR="00CF1530" w:rsidRPr="00B04CF6">
            <w:rPr>
              <w:webHidden/>
            </w:rPr>
            <w:fldChar w:fldCharType="separate"/>
          </w:r>
          <w:ins w:id="270" w:author="Ivan" w:date="2014-06-02T23:45:00Z">
            <w:r w:rsidR="000975FC">
              <w:rPr>
                <w:webHidden/>
              </w:rPr>
              <w:t>16</w:t>
            </w:r>
          </w:ins>
          <w:del w:id="271" w:author="Ivan" w:date="2014-06-02T23:42:00Z">
            <w:r w:rsidR="006167B1" w:rsidDel="00646E32">
              <w:rPr>
                <w:webHidden/>
              </w:rPr>
              <w:delText>14</w:delText>
            </w:r>
          </w:del>
          <w:r w:rsidR="00CF1530" w:rsidRPr="00B04CF6">
            <w:rPr>
              <w:webHidden/>
            </w:rPr>
            <w:fldChar w:fldCharType="end"/>
          </w:r>
          <w:r>
            <w:fldChar w:fldCharType="end"/>
          </w:r>
        </w:p>
        <w:p w14:paraId="0CF1396B"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"_Toc388730542" </w:instrText>
          </w:r>
          <w:r>
            <w:fldChar w:fldCharType="separate"/>
          </w:r>
          <w:r w:rsidR="00CF1530" w:rsidRPr="00B04CF6">
            <w:rPr>
              <w:rStyle w:val="Hyperlink"/>
            </w:rPr>
            <w:t>3.3.2</w:t>
          </w:r>
          <w:r w:rsidR="00CF1530" w:rsidRPr="00B04CF6">
            <w:rPr>
              <w:rFonts w:asciiTheme="minorHAnsi" w:eastAsiaTheme="minorEastAsia" w:hAnsiTheme="minorHAnsi" w:cstheme="minorBidi"/>
              <w:sz w:val="22"/>
              <w:szCs w:val="22"/>
              <w:lang w:eastAsia="pt-BR"/>
            </w:rPr>
            <w:tab/>
          </w:r>
          <w:r w:rsidR="00CF1530" w:rsidRPr="00B04CF6">
            <w:rPr>
              <w:rStyle w:val="Hyperlink"/>
            </w:rPr>
            <w:t>Antena</w:t>
          </w:r>
          <w:r w:rsidR="00CF1530" w:rsidRPr="00B04CF6">
            <w:rPr>
              <w:webHidden/>
            </w:rPr>
            <w:tab/>
          </w:r>
          <w:r w:rsidR="00CF1530" w:rsidRPr="00B04CF6">
            <w:rPr>
              <w:webHidden/>
            </w:rPr>
            <w:fldChar w:fldCharType="begin"/>
          </w:r>
          <w:r w:rsidR="00CF1530" w:rsidRPr="00B04CF6">
            <w:rPr>
              <w:webHidden/>
            </w:rPr>
            <w:instrText xml:space="preserve"> PAGEREF _Toc388730542 \h </w:instrText>
          </w:r>
          <w:r w:rsidR="00CF1530" w:rsidRPr="00B04CF6">
            <w:rPr>
              <w:webHidden/>
            </w:rPr>
          </w:r>
          <w:r w:rsidR="00CF1530" w:rsidRPr="00B04CF6">
            <w:rPr>
              <w:webHidden/>
            </w:rPr>
            <w:fldChar w:fldCharType="separate"/>
          </w:r>
          <w:ins w:id="272" w:author="Ivan" w:date="2014-06-02T23:45:00Z">
            <w:r w:rsidR="000975FC">
              <w:rPr>
                <w:webHidden/>
              </w:rPr>
              <w:t>18</w:t>
            </w:r>
          </w:ins>
          <w:del w:id="273" w:author="Ivan" w:date="2014-06-02T23:42:00Z">
            <w:r w:rsidR="006167B1" w:rsidDel="00646E32">
              <w:rPr>
                <w:webHidden/>
              </w:rPr>
              <w:delText>16</w:delText>
            </w:r>
          </w:del>
          <w:r w:rsidR="00CF1530" w:rsidRPr="00B04CF6">
            <w:rPr>
              <w:webHidden/>
            </w:rPr>
            <w:fldChar w:fldCharType="end"/>
          </w:r>
          <w:r>
            <w:fldChar w:fldCharType="end"/>
          </w:r>
        </w:p>
        <w:p w14:paraId="1D346D61"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"_Toc388730543" </w:instrText>
          </w:r>
          <w:r>
            <w:fldChar w:fldCharType="separate"/>
          </w:r>
          <w:r w:rsidR="00CF1530" w:rsidRPr="00B04CF6">
            <w:rPr>
              <w:rStyle w:val="Hyperlink"/>
            </w:rPr>
            <w:t>3.3.3</w:t>
          </w:r>
          <w:r w:rsidR="00CF1530" w:rsidRPr="00B04CF6">
            <w:rPr>
              <w:rFonts w:asciiTheme="minorHAnsi" w:eastAsiaTheme="minorEastAsia" w:hAnsiTheme="minorHAnsi" w:cstheme="minorBidi"/>
              <w:sz w:val="22"/>
              <w:szCs w:val="22"/>
              <w:lang w:eastAsia="pt-BR"/>
            </w:rPr>
            <w:tab/>
          </w:r>
          <w:r w:rsidR="00CF1530" w:rsidRPr="00B04CF6">
            <w:rPr>
              <w:rStyle w:val="Hyperlink"/>
            </w:rPr>
            <w:t>Leitor</w:t>
          </w:r>
          <w:r w:rsidR="00CF1530" w:rsidRPr="00B04CF6">
            <w:rPr>
              <w:webHidden/>
            </w:rPr>
            <w:tab/>
          </w:r>
          <w:r w:rsidR="00CF1530" w:rsidRPr="00B04CF6">
            <w:rPr>
              <w:webHidden/>
            </w:rPr>
            <w:fldChar w:fldCharType="begin"/>
          </w:r>
          <w:r w:rsidR="00CF1530" w:rsidRPr="00B04CF6">
            <w:rPr>
              <w:webHidden/>
            </w:rPr>
            <w:instrText xml:space="preserve"> PAGEREF _Toc388730543 \h </w:instrText>
          </w:r>
          <w:r w:rsidR="00CF1530" w:rsidRPr="00B04CF6">
            <w:rPr>
              <w:webHidden/>
            </w:rPr>
          </w:r>
          <w:r w:rsidR="00CF1530" w:rsidRPr="00B04CF6">
            <w:rPr>
              <w:webHidden/>
            </w:rPr>
            <w:fldChar w:fldCharType="separate"/>
          </w:r>
          <w:ins w:id="274" w:author="Ivan" w:date="2014-06-02T23:45:00Z">
            <w:r w:rsidR="000975FC">
              <w:rPr>
                <w:webHidden/>
              </w:rPr>
              <w:t>19</w:t>
            </w:r>
          </w:ins>
          <w:del w:id="275" w:author="Ivan" w:date="2014-06-02T23:42:00Z">
            <w:r w:rsidR="006167B1" w:rsidDel="00646E32">
              <w:rPr>
                <w:webHidden/>
              </w:rPr>
              <w:delText>17</w:delText>
            </w:r>
          </w:del>
          <w:r w:rsidR="00CF1530" w:rsidRPr="00B04CF6">
            <w:rPr>
              <w:webHidden/>
            </w:rPr>
            <w:fldChar w:fldCharType="end"/>
          </w:r>
          <w:r>
            <w:fldChar w:fldCharType="end"/>
          </w:r>
        </w:p>
        <w:p w14:paraId="7F54E75B"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"_Toc388730544" </w:instrText>
          </w:r>
          <w:r>
            <w:fldChar w:fldCharType="separate"/>
          </w:r>
          <w:r w:rsidR="00CF1530" w:rsidRPr="00B04CF6">
            <w:rPr>
              <w:rStyle w:val="Hyperlink"/>
            </w:rPr>
            <w:t>3.3.4</w:t>
          </w:r>
          <w:r w:rsidR="00CF1530" w:rsidRPr="00B04CF6">
            <w:rPr>
              <w:rFonts w:asciiTheme="minorHAnsi" w:eastAsiaTheme="minorEastAsia" w:hAnsiTheme="minorHAnsi" w:cstheme="minorBidi"/>
              <w:sz w:val="22"/>
              <w:szCs w:val="22"/>
              <w:lang w:eastAsia="pt-BR"/>
            </w:rPr>
            <w:tab/>
          </w:r>
          <w:r w:rsidR="00CF1530" w:rsidRPr="00B04CF6">
            <w:rPr>
              <w:rStyle w:val="Hyperlink"/>
            </w:rPr>
            <w:t>Servidor / PC</w:t>
          </w:r>
          <w:r w:rsidR="00CF1530" w:rsidRPr="00B04CF6">
            <w:rPr>
              <w:webHidden/>
            </w:rPr>
            <w:tab/>
          </w:r>
          <w:r w:rsidR="00CF1530" w:rsidRPr="00B04CF6">
            <w:rPr>
              <w:webHidden/>
            </w:rPr>
            <w:fldChar w:fldCharType="begin"/>
          </w:r>
          <w:r w:rsidR="00CF1530" w:rsidRPr="00B04CF6">
            <w:rPr>
              <w:webHidden/>
            </w:rPr>
            <w:instrText xml:space="preserve"> PAGEREF _Toc388730544 \h </w:instrText>
          </w:r>
          <w:r w:rsidR="00CF1530" w:rsidRPr="00B04CF6">
            <w:rPr>
              <w:webHidden/>
            </w:rPr>
          </w:r>
          <w:r w:rsidR="00CF1530" w:rsidRPr="00B04CF6">
            <w:rPr>
              <w:webHidden/>
            </w:rPr>
            <w:fldChar w:fldCharType="separate"/>
          </w:r>
          <w:ins w:id="276" w:author="Ivan" w:date="2014-06-02T23:45:00Z">
            <w:r w:rsidR="000975FC">
              <w:rPr>
                <w:webHidden/>
              </w:rPr>
              <w:t>19</w:t>
            </w:r>
          </w:ins>
          <w:del w:id="277" w:author="Ivan" w:date="2014-06-02T23:42:00Z">
            <w:r w:rsidR="006167B1" w:rsidDel="00646E32">
              <w:rPr>
                <w:webHidden/>
              </w:rPr>
              <w:delText>17</w:delText>
            </w:r>
          </w:del>
          <w:r w:rsidR="00CF1530" w:rsidRPr="00B04CF6">
            <w:rPr>
              <w:webHidden/>
            </w:rPr>
            <w:fldChar w:fldCharType="end"/>
          </w:r>
          <w:r>
            <w:fldChar w:fldCharType="end"/>
          </w:r>
        </w:p>
        <w:p w14:paraId="773C90B1"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"_Toc388730545" </w:instrText>
          </w:r>
          <w:r>
            <w:fldChar w:fldCharType="separate"/>
          </w:r>
          <w:r w:rsidR="00CF1530" w:rsidRPr="00B04CF6">
            <w:rPr>
              <w:rStyle w:val="Hyperlink"/>
            </w:rPr>
            <w:t>3.4</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RFID e o Código de Barras</w:t>
          </w:r>
          <w:r w:rsidR="00CF1530" w:rsidRPr="00B04CF6">
            <w:rPr>
              <w:webHidden/>
            </w:rPr>
            <w:tab/>
          </w:r>
          <w:r w:rsidR="00CF1530" w:rsidRPr="00B04CF6">
            <w:rPr>
              <w:webHidden/>
            </w:rPr>
            <w:fldChar w:fldCharType="begin"/>
          </w:r>
          <w:r w:rsidR="00CF1530" w:rsidRPr="00B04CF6">
            <w:rPr>
              <w:webHidden/>
            </w:rPr>
            <w:instrText xml:space="preserve"> PAGEREF _Toc388730545 \h </w:instrText>
          </w:r>
          <w:r w:rsidR="00CF1530" w:rsidRPr="00B04CF6">
            <w:rPr>
              <w:webHidden/>
            </w:rPr>
          </w:r>
          <w:r w:rsidR="00CF1530" w:rsidRPr="00B04CF6">
            <w:rPr>
              <w:webHidden/>
            </w:rPr>
            <w:fldChar w:fldCharType="separate"/>
          </w:r>
          <w:ins w:id="278" w:author="Ivan" w:date="2014-06-02T23:45:00Z">
            <w:r w:rsidR="000975FC">
              <w:rPr>
                <w:webHidden/>
              </w:rPr>
              <w:t>19</w:t>
            </w:r>
          </w:ins>
          <w:del w:id="279" w:author="Ivan" w:date="2014-06-02T23:42:00Z">
            <w:r w:rsidR="006167B1" w:rsidDel="00646E32">
              <w:rPr>
                <w:webHidden/>
              </w:rPr>
              <w:delText>17</w:delText>
            </w:r>
          </w:del>
          <w:r w:rsidR="00CF1530" w:rsidRPr="00B04CF6">
            <w:rPr>
              <w:webHidden/>
            </w:rPr>
            <w:fldChar w:fldCharType="end"/>
          </w:r>
          <w:r>
            <w:fldChar w:fldCharType="end"/>
          </w:r>
        </w:p>
        <w:p w14:paraId="6987DDD8"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"_Toc388730546" </w:instrText>
          </w:r>
          <w:r>
            <w:fldChar w:fldCharType="separate"/>
          </w:r>
          <w:r w:rsidR="00CF1530" w:rsidRPr="00B04CF6">
            <w:rPr>
              <w:rStyle w:val="Hyperlink"/>
            </w:rPr>
            <w:t>3.5</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Vantagens e Desvantagens do RFID</w:t>
          </w:r>
          <w:r w:rsidR="00CF1530" w:rsidRPr="00B04CF6">
            <w:rPr>
              <w:webHidden/>
            </w:rPr>
            <w:tab/>
          </w:r>
          <w:r w:rsidR="00CF1530" w:rsidRPr="00B04CF6">
            <w:rPr>
              <w:webHidden/>
            </w:rPr>
            <w:fldChar w:fldCharType="begin"/>
          </w:r>
          <w:r w:rsidR="00CF1530" w:rsidRPr="00B04CF6">
            <w:rPr>
              <w:webHidden/>
            </w:rPr>
            <w:instrText xml:space="preserve"> PAGEREF _Toc388730546 \h </w:instrText>
          </w:r>
          <w:r w:rsidR="00CF1530" w:rsidRPr="00B04CF6">
            <w:rPr>
              <w:webHidden/>
            </w:rPr>
          </w:r>
          <w:r w:rsidR="00CF1530" w:rsidRPr="00B04CF6">
            <w:rPr>
              <w:webHidden/>
            </w:rPr>
            <w:fldChar w:fldCharType="separate"/>
          </w:r>
          <w:ins w:id="280" w:author="Ivan" w:date="2014-06-02T23:45:00Z">
            <w:r w:rsidR="000975FC">
              <w:rPr>
                <w:webHidden/>
              </w:rPr>
              <w:t>20</w:t>
            </w:r>
          </w:ins>
          <w:del w:id="281" w:author="Ivan" w:date="2014-06-02T23:42:00Z">
            <w:r w:rsidR="006167B1" w:rsidDel="00646E32">
              <w:rPr>
                <w:webHidden/>
              </w:rPr>
              <w:delText>18</w:delText>
            </w:r>
          </w:del>
          <w:r w:rsidR="00CF1530" w:rsidRPr="00B04CF6">
            <w:rPr>
              <w:webHidden/>
            </w:rPr>
            <w:fldChar w:fldCharType="end"/>
          </w:r>
          <w:r>
            <w:fldChar w:fldCharType="end"/>
          </w:r>
        </w:p>
        <w:p w14:paraId="1C5697F0"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"_Toc388730547" </w:instrText>
          </w:r>
          <w:r>
            <w:fldChar w:fldCharType="separate"/>
          </w:r>
          <w:r w:rsidR="00CF1530" w:rsidRPr="00B04CF6">
            <w:rPr>
              <w:rStyle w:val="Hyperlink"/>
            </w:rPr>
            <w:t>3.5.1</w:t>
          </w:r>
          <w:r w:rsidR="00CF1530" w:rsidRPr="00B04CF6">
            <w:rPr>
              <w:rFonts w:asciiTheme="minorHAnsi" w:eastAsiaTheme="minorEastAsia" w:hAnsiTheme="minorHAnsi" w:cstheme="minorBidi"/>
              <w:sz w:val="22"/>
              <w:szCs w:val="22"/>
              <w:lang w:eastAsia="pt-BR"/>
            </w:rPr>
            <w:tab/>
          </w:r>
          <w:r w:rsidR="00CF1530" w:rsidRPr="00B04CF6">
            <w:rPr>
              <w:rStyle w:val="Hyperlink"/>
            </w:rPr>
            <w:t>Vantagens</w:t>
          </w:r>
          <w:r w:rsidR="00CF1530" w:rsidRPr="00B04CF6">
            <w:rPr>
              <w:webHidden/>
            </w:rPr>
            <w:tab/>
          </w:r>
          <w:r w:rsidR="00CF1530" w:rsidRPr="00B04CF6">
            <w:rPr>
              <w:webHidden/>
            </w:rPr>
            <w:fldChar w:fldCharType="begin"/>
          </w:r>
          <w:r w:rsidR="00CF1530" w:rsidRPr="00B04CF6">
            <w:rPr>
              <w:webHidden/>
            </w:rPr>
            <w:instrText xml:space="preserve"> PAGEREF _Toc388730547 \h </w:instrText>
          </w:r>
          <w:r w:rsidR="00CF1530" w:rsidRPr="00B04CF6">
            <w:rPr>
              <w:webHidden/>
            </w:rPr>
          </w:r>
          <w:r w:rsidR="00CF1530" w:rsidRPr="00B04CF6">
            <w:rPr>
              <w:webHidden/>
            </w:rPr>
            <w:fldChar w:fldCharType="separate"/>
          </w:r>
          <w:ins w:id="282" w:author="Ivan" w:date="2014-06-02T23:45:00Z">
            <w:r w:rsidR="000975FC">
              <w:rPr>
                <w:webHidden/>
              </w:rPr>
              <w:t>20</w:t>
            </w:r>
          </w:ins>
          <w:del w:id="283" w:author="Ivan" w:date="2014-06-02T23:42:00Z">
            <w:r w:rsidR="006167B1" w:rsidDel="00646E32">
              <w:rPr>
                <w:webHidden/>
              </w:rPr>
              <w:delText>18</w:delText>
            </w:r>
          </w:del>
          <w:r w:rsidR="00CF1530" w:rsidRPr="00B04CF6">
            <w:rPr>
              <w:webHidden/>
            </w:rPr>
            <w:fldChar w:fldCharType="end"/>
          </w:r>
          <w:r>
            <w:fldChar w:fldCharType="end"/>
          </w:r>
        </w:p>
        <w:p w14:paraId="410F9E51"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"_Toc388730548" </w:instrText>
          </w:r>
          <w:r>
            <w:fldChar w:fldCharType="separate"/>
          </w:r>
          <w:r w:rsidR="00CF1530" w:rsidRPr="00B04CF6">
            <w:rPr>
              <w:rStyle w:val="Hyperlink"/>
            </w:rPr>
            <w:t>3.5.2</w:t>
          </w:r>
          <w:r w:rsidR="00CF1530" w:rsidRPr="00B04CF6">
            <w:rPr>
              <w:rFonts w:asciiTheme="minorHAnsi" w:eastAsiaTheme="minorEastAsia" w:hAnsiTheme="minorHAnsi" w:cstheme="minorBidi"/>
              <w:sz w:val="22"/>
              <w:szCs w:val="22"/>
              <w:lang w:eastAsia="pt-BR"/>
            </w:rPr>
            <w:tab/>
          </w:r>
          <w:r w:rsidR="00CF1530" w:rsidRPr="00B04CF6">
            <w:rPr>
              <w:rStyle w:val="Hyperlink"/>
            </w:rPr>
            <w:t>Desvantagens</w:t>
          </w:r>
          <w:r w:rsidR="00CF1530" w:rsidRPr="00B04CF6">
            <w:rPr>
              <w:webHidden/>
            </w:rPr>
            <w:tab/>
          </w:r>
          <w:r w:rsidR="00CF1530" w:rsidRPr="00B04CF6">
            <w:rPr>
              <w:webHidden/>
            </w:rPr>
            <w:fldChar w:fldCharType="begin"/>
          </w:r>
          <w:r w:rsidR="00CF1530" w:rsidRPr="00B04CF6">
            <w:rPr>
              <w:webHidden/>
            </w:rPr>
            <w:instrText xml:space="preserve"> PAGEREF _Toc388730548 \h </w:instrText>
          </w:r>
          <w:r w:rsidR="00CF1530" w:rsidRPr="00B04CF6">
            <w:rPr>
              <w:webHidden/>
            </w:rPr>
          </w:r>
          <w:r w:rsidR="00CF1530" w:rsidRPr="00B04CF6">
            <w:rPr>
              <w:webHidden/>
            </w:rPr>
            <w:fldChar w:fldCharType="separate"/>
          </w:r>
          <w:ins w:id="284" w:author="Ivan" w:date="2014-06-02T23:45:00Z">
            <w:r w:rsidR="000975FC">
              <w:rPr>
                <w:webHidden/>
              </w:rPr>
              <w:t>21</w:t>
            </w:r>
          </w:ins>
          <w:del w:id="285" w:author="Ivan" w:date="2014-06-02T23:42:00Z">
            <w:r w:rsidR="006167B1" w:rsidDel="00646E32">
              <w:rPr>
                <w:webHidden/>
              </w:rPr>
              <w:delText>19</w:delText>
            </w:r>
          </w:del>
          <w:r w:rsidR="00CF1530" w:rsidRPr="00B04CF6">
            <w:rPr>
              <w:webHidden/>
            </w:rPr>
            <w:fldChar w:fldCharType="end"/>
          </w:r>
          <w:r>
            <w:fldChar w:fldCharType="end"/>
          </w:r>
        </w:p>
        <w:p w14:paraId="0F3951E2"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"_Toc388730549" </w:instrText>
          </w:r>
          <w:r>
            <w:fldChar w:fldCharType="separate"/>
          </w:r>
          <w:r w:rsidR="00CF1530" w:rsidRPr="00B04CF6">
            <w:rPr>
              <w:rStyle w:val="Hyperlink"/>
            </w:rPr>
            <w:t>3.6</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Colisão nas transmissões</w:t>
          </w:r>
          <w:r w:rsidR="00CF1530" w:rsidRPr="00B04CF6">
            <w:rPr>
              <w:webHidden/>
            </w:rPr>
            <w:tab/>
          </w:r>
          <w:r w:rsidR="00CF1530" w:rsidRPr="00B04CF6">
            <w:rPr>
              <w:webHidden/>
            </w:rPr>
            <w:fldChar w:fldCharType="begin"/>
          </w:r>
          <w:r w:rsidR="00CF1530" w:rsidRPr="00B04CF6">
            <w:rPr>
              <w:webHidden/>
            </w:rPr>
            <w:instrText xml:space="preserve"> PAGEREF _Toc388730549 \h </w:instrText>
          </w:r>
          <w:r w:rsidR="00CF1530" w:rsidRPr="00B04CF6">
            <w:rPr>
              <w:webHidden/>
            </w:rPr>
          </w:r>
          <w:r w:rsidR="00CF1530" w:rsidRPr="00B04CF6">
            <w:rPr>
              <w:webHidden/>
            </w:rPr>
            <w:fldChar w:fldCharType="separate"/>
          </w:r>
          <w:ins w:id="286" w:author="Ivan" w:date="2014-06-02T23:45:00Z">
            <w:r w:rsidR="000975FC">
              <w:rPr>
                <w:webHidden/>
              </w:rPr>
              <w:t>21</w:t>
            </w:r>
          </w:ins>
          <w:del w:id="287" w:author="Ivan" w:date="2014-06-02T23:42:00Z">
            <w:r w:rsidR="006167B1" w:rsidDel="00646E32">
              <w:rPr>
                <w:webHidden/>
              </w:rPr>
              <w:delText>19</w:delText>
            </w:r>
          </w:del>
          <w:r w:rsidR="00CF1530" w:rsidRPr="00B04CF6">
            <w:rPr>
              <w:webHidden/>
            </w:rPr>
            <w:fldChar w:fldCharType="end"/>
          </w:r>
          <w:r>
            <w:fldChar w:fldCharType="end"/>
          </w:r>
        </w:p>
        <w:p w14:paraId="25071761"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"_Toc388730550" </w:instrText>
          </w:r>
          <w:r>
            <w:fldChar w:fldCharType="separate"/>
          </w:r>
          <w:r w:rsidR="00CF1530" w:rsidRPr="00B04CF6">
            <w:rPr>
              <w:rStyle w:val="Hyperlink"/>
            </w:rPr>
            <w:t>3.6.1</w:t>
          </w:r>
          <w:r w:rsidR="00CF1530" w:rsidRPr="00B04CF6">
            <w:rPr>
              <w:rFonts w:asciiTheme="minorHAnsi" w:eastAsiaTheme="minorEastAsia" w:hAnsiTheme="minorHAnsi" w:cstheme="minorBidi"/>
              <w:sz w:val="22"/>
              <w:szCs w:val="22"/>
              <w:lang w:eastAsia="pt-BR"/>
            </w:rPr>
            <w:tab/>
          </w:r>
          <w:r w:rsidR="00CF1530" w:rsidRPr="00B04CF6">
            <w:rPr>
              <w:rStyle w:val="Hyperlink"/>
            </w:rPr>
            <w:t>TDMA</w:t>
          </w:r>
          <w:r w:rsidR="00CF1530" w:rsidRPr="00B04CF6">
            <w:rPr>
              <w:webHidden/>
            </w:rPr>
            <w:tab/>
          </w:r>
          <w:r w:rsidR="00CF1530" w:rsidRPr="00B04CF6">
            <w:rPr>
              <w:webHidden/>
            </w:rPr>
            <w:fldChar w:fldCharType="begin"/>
          </w:r>
          <w:r w:rsidR="00CF1530" w:rsidRPr="00B04CF6">
            <w:rPr>
              <w:webHidden/>
            </w:rPr>
            <w:instrText xml:space="preserve"> PAGEREF _Toc388730550 \h </w:instrText>
          </w:r>
          <w:r w:rsidR="00CF1530" w:rsidRPr="00B04CF6">
            <w:rPr>
              <w:webHidden/>
            </w:rPr>
          </w:r>
          <w:r w:rsidR="00CF1530" w:rsidRPr="00B04CF6">
            <w:rPr>
              <w:webHidden/>
            </w:rPr>
            <w:fldChar w:fldCharType="separate"/>
          </w:r>
          <w:ins w:id="288" w:author="Ivan" w:date="2014-06-02T23:45:00Z">
            <w:r w:rsidR="000975FC">
              <w:rPr>
                <w:webHidden/>
              </w:rPr>
              <w:t>23</w:t>
            </w:r>
          </w:ins>
          <w:del w:id="289" w:author="Ivan" w:date="2014-06-02T23:42:00Z">
            <w:r w:rsidR="006167B1" w:rsidDel="00646E32">
              <w:rPr>
                <w:webHidden/>
              </w:rPr>
              <w:delText>21</w:delText>
            </w:r>
          </w:del>
          <w:r w:rsidR="00CF1530" w:rsidRPr="00B04CF6">
            <w:rPr>
              <w:webHidden/>
            </w:rPr>
            <w:fldChar w:fldCharType="end"/>
          </w:r>
          <w:r>
            <w:fldChar w:fldCharType="end"/>
          </w:r>
        </w:p>
        <w:p w14:paraId="1C18BAA2"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"_Toc388730551" </w:instrText>
          </w:r>
          <w:r>
            <w:fldChar w:fldCharType="separate"/>
          </w:r>
          <w:r w:rsidR="00CF1530" w:rsidRPr="00B04CF6">
            <w:rPr>
              <w:rStyle w:val="Hyperlink"/>
            </w:rPr>
            <w:t>3.6.2</w:t>
          </w:r>
          <w:r w:rsidR="00CF1530" w:rsidRPr="00B04CF6">
            <w:rPr>
              <w:rFonts w:asciiTheme="minorHAnsi" w:eastAsiaTheme="minorEastAsia" w:hAnsiTheme="minorHAnsi" w:cstheme="minorBidi"/>
              <w:sz w:val="22"/>
              <w:szCs w:val="22"/>
              <w:lang w:eastAsia="pt-BR"/>
            </w:rPr>
            <w:tab/>
          </w:r>
          <w:r w:rsidR="00CF1530" w:rsidRPr="00B04CF6">
            <w:rPr>
              <w:rStyle w:val="Hyperlink"/>
            </w:rPr>
            <w:t>CDMA</w:t>
          </w:r>
          <w:r w:rsidR="00CF1530" w:rsidRPr="00B04CF6">
            <w:rPr>
              <w:webHidden/>
            </w:rPr>
            <w:tab/>
          </w:r>
          <w:r w:rsidR="00CF1530" w:rsidRPr="00B04CF6">
            <w:rPr>
              <w:webHidden/>
            </w:rPr>
            <w:fldChar w:fldCharType="begin"/>
          </w:r>
          <w:r w:rsidR="00CF1530" w:rsidRPr="00B04CF6">
            <w:rPr>
              <w:webHidden/>
            </w:rPr>
            <w:instrText xml:space="preserve"> PAGEREF _Toc388730551 \h </w:instrText>
          </w:r>
          <w:r w:rsidR="00CF1530" w:rsidRPr="00B04CF6">
            <w:rPr>
              <w:webHidden/>
            </w:rPr>
          </w:r>
          <w:r w:rsidR="00CF1530" w:rsidRPr="00B04CF6">
            <w:rPr>
              <w:webHidden/>
            </w:rPr>
            <w:fldChar w:fldCharType="separate"/>
          </w:r>
          <w:ins w:id="290" w:author="Ivan" w:date="2014-06-02T23:45:00Z">
            <w:r w:rsidR="000975FC">
              <w:rPr>
                <w:webHidden/>
              </w:rPr>
              <w:t>24</w:t>
            </w:r>
          </w:ins>
          <w:del w:id="291" w:author="Ivan" w:date="2014-06-02T23:42:00Z">
            <w:r w:rsidR="006167B1" w:rsidDel="00646E32">
              <w:rPr>
                <w:webHidden/>
              </w:rPr>
              <w:delText>22</w:delText>
            </w:r>
          </w:del>
          <w:r w:rsidR="00CF1530" w:rsidRPr="00B04CF6">
            <w:rPr>
              <w:webHidden/>
            </w:rPr>
            <w:fldChar w:fldCharType="end"/>
          </w:r>
          <w:r>
            <w:fldChar w:fldCharType="end"/>
          </w:r>
        </w:p>
        <w:p w14:paraId="7BBC9CE2"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"_Toc388730552" </w:instrText>
          </w:r>
          <w:r>
            <w:fldChar w:fldCharType="separate"/>
          </w:r>
          <w:r w:rsidR="00CF1530" w:rsidRPr="00B04CF6">
            <w:rPr>
              <w:rStyle w:val="Hyperlink"/>
            </w:rPr>
            <w:t>3.6.3</w:t>
          </w:r>
          <w:r w:rsidR="00CF1530" w:rsidRPr="00B04CF6">
            <w:rPr>
              <w:rFonts w:asciiTheme="minorHAnsi" w:eastAsiaTheme="minorEastAsia" w:hAnsiTheme="minorHAnsi" w:cstheme="minorBidi"/>
              <w:sz w:val="22"/>
              <w:szCs w:val="22"/>
              <w:lang w:eastAsia="pt-BR"/>
            </w:rPr>
            <w:tab/>
          </w:r>
          <w:r w:rsidR="00CF1530" w:rsidRPr="00B04CF6">
            <w:rPr>
              <w:rStyle w:val="Hyperlink"/>
            </w:rPr>
            <w:t>SDMA</w:t>
          </w:r>
          <w:r w:rsidR="00CF1530" w:rsidRPr="00B04CF6">
            <w:rPr>
              <w:webHidden/>
            </w:rPr>
            <w:tab/>
          </w:r>
          <w:r w:rsidR="00CF1530" w:rsidRPr="00B04CF6">
            <w:rPr>
              <w:webHidden/>
            </w:rPr>
            <w:fldChar w:fldCharType="begin"/>
          </w:r>
          <w:r w:rsidR="00CF1530" w:rsidRPr="00B04CF6">
            <w:rPr>
              <w:webHidden/>
            </w:rPr>
            <w:instrText xml:space="preserve"> PAGEREF _Toc388730552 \h </w:instrText>
          </w:r>
          <w:r w:rsidR="00CF1530" w:rsidRPr="00B04CF6">
            <w:rPr>
              <w:webHidden/>
            </w:rPr>
          </w:r>
          <w:r w:rsidR="00CF1530" w:rsidRPr="00B04CF6">
            <w:rPr>
              <w:webHidden/>
            </w:rPr>
            <w:fldChar w:fldCharType="separate"/>
          </w:r>
          <w:ins w:id="292" w:author="Ivan" w:date="2014-06-02T23:45:00Z">
            <w:r w:rsidR="000975FC">
              <w:rPr>
                <w:webHidden/>
              </w:rPr>
              <w:t>25</w:t>
            </w:r>
          </w:ins>
          <w:del w:id="293" w:author="Ivan" w:date="2014-06-02T23:42:00Z">
            <w:r w:rsidR="006167B1" w:rsidDel="00646E32">
              <w:rPr>
                <w:webHidden/>
              </w:rPr>
              <w:delText>23</w:delText>
            </w:r>
          </w:del>
          <w:r w:rsidR="00CF1530" w:rsidRPr="00B04CF6">
            <w:rPr>
              <w:webHidden/>
            </w:rPr>
            <w:fldChar w:fldCharType="end"/>
          </w:r>
          <w:r>
            <w:fldChar w:fldCharType="end"/>
          </w:r>
        </w:p>
        <w:p w14:paraId="0DDB879C"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"_Toc388730553" </w:instrText>
          </w:r>
          <w:r>
            <w:fldChar w:fldCharType="separate"/>
          </w:r>
          <w:r w:rsidR="00CF1530" w:rsidRPr="00B04CF6">
            <w:rPr>
              <w:rStyle w:val="Hyperlink"/>
            </w:rPr>
            <w:t>3.6.4</w:t>
          </w:r>
          <w:r w:rsidR="00CF1530" w:rsidRPr="00B04CF6">
            <w:rPr>
              <w:rFonts w:asciiTheme="minorHAnsi" w:eastAsiaTheme="minorEastAsia" w:hAnsiTheme="minorHAnsi" w:cstheme="minorBidi"/>
              <w:sz w:val="22"/>
              <w:szCs w:val="22"/>
              <w:lang w:eastAsia="pt-BR"/>
            </w:rPr>
            <w:tab/>
          </w:r>
          <w:r w:rsidR="00CF1530" w:rsidRPr="00B04CF6">
            <w:rPr>
              <w:rStyle w:val="Hyperlink"/>
            </w:rPr>
            <w:t>FDMA</w:t>
          </w:r>
          <w:r w:rsidR="00CF1530" w:rsidRPr="00B04CF6">
            <w:rPr>
              <w:webHidden/>
            </w:rPr>
            <w:tab/>
          </w:r>
          <w:r w:rsidR="00CF1530" w:rsidRPr="00B04CF6">
            <w:rPr>
              <w:webHidden/>
            </w:rPr>
            <w:fldChar w:fldCharType="begin"/>
          </w:r>
          <w:r w:rsidR="00CF1530" w:rsidRPr="00B04CF6">
            <w:rPr>
              <w:webHidden/>
            </w:rPr>
            <w:instrText xml:space="preserve"> PAGEREF _Toc388730553 \h </w:instrText>
          </w:r>
          <w:r w:rsidR="00CF1530" w:rsidRPr="00B04CF6">
            <w:rPr>
              <w:webHidden/>
            </w:rPr>
          </w:r>
          <w:r w:rsidR="00CF1530" w:rsidRPr="00B04CF6">
            <w:rPr>
              <w:webHidden/>
            </w:rPr>
            <w:fldChar w:fldCharType="separate"/>
          </w:r>
          <w:ins w:id="294" w:author="Ivan" w:date="2014-06-02T23:45:00Z">
            <w:r w:rsidR="000975FC">
              <w:rPr>
                <w:webHidden/>
              </w:rPr>
              <w:t>26</w:t>
            </w:r>
          </w:ins>
          <w:del w:id="295" w:author="Ivan" w:date="2014-06-02T23:42:00Z">
            <w:r w:rsidR="006167B1" w:rsidDel="00646E32">
              <w:rPr>
                <w:webHidden/>
              </w:rPr>
              <w:delText>23</w:delText>
            </w:r>
          </w:del>
          <w:r w:rsidR="00CF1530" w:rsidRPr="00B04CF6">
            <w:rPr>
              <w:webHidden/>
            </w:rPr>
            <w:fldChar w:fldCharType="end"/>
          </w:r>
          <w:r>
            <w:fldChar w:fldCharType="end"/>
          </w:r>
        </w:p>
        <w:p w14:paraId="39EE28BD" w14:textId="77777777" w:rsidR="00CF1530" w:rsidRPr="00B04CF6" w:rsidRDefault="00785B7E"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r>
            <w:fldChar w:fldCharType="begin"/>
          </w:r>
          <w:r>
            <w:instrText xml:space="preserve"> HYPERLINK \l "_Toc388730554" </w:instrText>
          </w:r>
          <w:r>
            <w:fldChar w:fldCharType="separate"/>
          </w:r>
          <w:r w:rsidR="00CF1530" w:rsidRPr="00B04CF6">
            <w:rPr>
              <w:rStyle w:val="Hyperlink"/>
              <w:noProof/>
              <w:lang w:val="en-US"/>
            </w:rPr>
            <w:t>4</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shd w:val="clear" w:color="auto" w:fill="FFFFFF"/>
              <w:lang w:val="en-US"/>
            </w:rPr>
            <w:t>Estudo de caso</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_Toc388730554 \h </w:instrText>
          </w:r>
          <w:r w:rsidR="00CF1530" w:rsidRPr="00B04CF6">
            <w:rPr>
              <w:noProof/>
              <w:webHidden/>
            </w:rPr>
          </w:r>
          <w:r w:rsidR="00CF1530" w:rsidRPr="00B04CF6">
            <w:rPr>
              <w:noProof/>
              <w:webHidden/>
            </w:rPr>
            <w:fldChar w:fldCharType="separate"/>
          </w:r>
          <w:ins w:id="296" w:author="Ivan" w:date="2014-06-02T23:45:00Z">
            <w:r w:rsidR="000975FC">
              <w:rPr>
                <w:noProof/>
                <w:webHidden/>
              </w:rPr>
              <w:t>27</w:t>
            </w:r>
          </w:ins>
          <w:del w:id="297" w:author="Ivan" w:date="2014-06-02T23:42:00Z">
            <w:r w:rsidR="006167B1" w:rsidDel="00646E32">
              <w:rPr>
                <w:noProof/>
                <w:webHidden/>
              </w:rPr>
              <w:delText>25</w:delText>
            </w:r>
          </w:del>
          <w:r w:rsidR="00CF1530" w:rsidRPr="00B04CF6">
            <w:rPr>
              <w:noProof/>
              <w:webHidden/>
            </w:rPr>
            <w:fldChar w:fldCharType="end"/>
          </w:r>
          <w:r>
            <w:rPr>
              <w:noProof/>
            </w:rPr>
            <w:fldChar w:fldCharType="end"/>
          </w:r>
        </w:p>
        <w:p w14:paraId="009DB5ED"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lastRenderedPageBreak/>
            <w:fldChar w:fldCharType="begin"/>
          </w:r>
          <w:r>
            <w:instrText xml:space="preserve"> HYPERLINK \l "_Toc388730555" </w:instrText>
          </w:r>
          <w:r>
            <w:fldChar w:fldCharType="separate"/>
          </w:r>
          <w:r w:rsidR="00CF1530" w:rsidRPr="00B04CF6">
            <w:rPr>
              <w:rStyle w:val="Hyperlink"/>
            </w:rPr>
            <w:t>4.1</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Problema</w:t>
          </w:r>
          <w:r w:rsidR="00CF1530" w:rsidRPr="00B04CF6">
            <w:rPr>
              <w:webHidden/>
            </w:rPr>
            <w:tab/>
          </w:r>
          <w:r w:rsidR="00CF1530" w:rsidRPr="00B04CF6">
            <w:rPr>
              <w:webHidden/>
            </w:rPr>
            <w:fldChar w:fldCharType="begin"/>
          </w:r>
          <w:r w:rsidR="00CF1530" w:rsidRPr="00B04CF6">
            <w:rPr>
              <w:webHidden/>
            </w:rPr>
            <w:instrText xml:space="preserve"> PAGEREF _Toc388730555 \h </w:instrText>
          </w:r>
          <w:r w:rsidR="00CF1530" w:rsidRPr="00B04CF6">
            <w:rPr>
              <w:webHidden/>
            </w:rPr>
          </w:r>
          <w:r w:rsidR="00CF1530" w:rsidRPr="00B04CF6">
            <w:rPr>
              <w:webHidden/>
            </w:rPr>
            <w:fldChar w:fldCharType="separate"/>
          </w:r>
          <w:ins w:id="298" w:author="Ivan" w:date="2014-06-02T23:45:00Z">
            <w:r w:rsidR="000975FC">
              <w:rPr>
                <w:webHidden/>
              </w:rPr>
              <w:t>27</w:t>
            </w:r>
          </w:ins>
          <w:del w:id="299" w:author="Ivan" w:date="2014-06-02T23:42:00Z">
            <w:r w:rsidR="006167B1" w:rsidDel="00646E32">
              <w:rPr>
                <w:webHidden/>
              </w:rPr>
              <w:delText>25</w:delText>
            </w:r>
          </w:del>
          <w:r w:rsidR="00CF1530" w:rsidRPr="00B04CF6">
            <w:rPr>
              <w:webHidden/>
            </w:rPr>
            <w:fldChar w:fldCharType="end"/>
          </w:r>
          <w:r>
            <w:fldChar w:fldCharType="end"/>
          </w:r>
        </w:p>
        <w:p w14:paraId="3D5901B7"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"_Toc388730556" </w:instrText>
          </w:r>
          <w:r>
            <w:fldChar w:fldCharType="separate"/>
          </w:r>
          <w:r w:rsidR="00CF1530" w:rsidRPr="00B04CF6">
            <w:rPr>
              <w:rStyle w:val="Hyperlink"/>
            </w:rPr>
            <w:t>4.2</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Cenário</w:t>
          </w:r>
          <w:r w:rsidR="00CF1530" w:rsidRPr="00B04CF6">
            <w:rPr>
              <w:webHidden/>
            </w:rPr>
            <w:tab/>
          </w:r>
          <w:r w:rsidR="00CF1530" w:rsidRPr="00B04CF6">
            <w:rPr>
              <w:webHidden/>
            </w:rPr>
            <w:fldChar w:fldCharType="begin"/>
          </w:r>
          <w:r w:rsidR="00CF1530" w:rsidRPr="00B04CF6">
            <w:rPr>
              <w:webHidden/>
            </w:rPr>
            <w:instrText xml:space="preserve"> PAGEREF _Toc388730556 \h </w:instrText>
          </w:r>
          <w:r w:rsidR="00CF1530" w:rsidRPr="00B04CF6">
            <w:rPr>
              <w:webHidden/>
            </w:rPr>
          </w:r>
          <w:r w:rsidR="00CF1530" w:rsidRPr="00B04CF6">
            <w:rPr>
              <w:webHidden/>
            </w:rPr>
            <w:fldChar w:fldCharType="separate"/>
          </w:r>
          <w:ins w:id="300" w:author="Ivan" w:date="2014-06-02T23:45:00Z">
            <w:r w:rsidR="000975FC">
              <w:rPr>
                <w:webHidden/>
              </w:rPr>
              <w:t>27</w:t>
            </w:r>
          </w:ins>
          <w:del w:id="301" w:author="Ivan" w:date="2014-06-02T23:42:00Z">
            <w:r w:rsidR="006167B1" w:rsidDel="00646E32">
              <w:rPr>
                <w:webHidden/>
              </w:rPr>
              <w:delText>25</w:delText>
            </w:r>
          </w:del>
          <w:r w:rsidR="00CF1530" w:rsidRPr="00B04CF6">
            <w:rPr>
              <w:webHidden/>
            </w:rPr>
            <w:fldChar w:fldCharType="end"/>
          </w:r>
          <w:r>
            <w:fldChar w:fldCharType="end"/>
          </w:r>
        </w:p>
        <w:p w14:paraId="1AA3A14D"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"_Toc388730557" </w:instrText>
          </w:r>
          <w:r>
            <w:fldChar w:fldCharType="separate"/>
          </w:r>
          <w:r w:rsidR="00CF1530" w:rsidRPr="00B04CF6">
            <w:rPr>
              <w:rStyle w:val="Hyperlink"/>
            </w:rPr>
            <w:t>4.3</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Solução</w:t>
          </w:r>
          <w:r w:rsidR="00CF1530" w:rsidRPr="00B04CF6">
            <w:rPr>
              <w:webHidden/>
            </w:rPr>
            <w:tab/>
          </w:r>
          <w:r w:rsidR="00CF1530" w:rsidRPr="00B04CF6">
            <w:rPr>
              <w:webHidden/>
            </w:rPr>
            <w:fldChar w:fldCharType="begin"/>
          </w:r>
          <w:r w:rsidR="00CF1530" w:rsidRPr="00B04CF6">
            <w:rPr>
              <w:webHidden/>
            </w:rPr>
            <w:instrText xml:space="preserve"> PAGEREF _Toc388730557 \h </w:instrText>
          </w:r>
          <w:r w:rsidR="00CF1530" w:rsidRPr="00B04CF6">
            <w:rPr>
              <w:webHidden/>
            </w:rPr>
          </w:r>
          <w:r w:rsidR="00CF1530" w:rsidRPr="00B04CF6">
            <w:rPr>
              <w:webHidden/>
            </w:rPr>
            <w:fldChar w:fldCharType="separate"/>
          </w:r>
          <w:ins w:id="302" w:author="Ivan" w:date="2014-06-02T23:45:00Z">
            <w:r w:rsidR="000975FC">
              <w:rPr>
                <w:webHidden/>
              </w:rPr>
              <w:t>29</w:t>
            </w:r>
          </w:ins>
          <w:del w:id="303" w:author="Ivan" w:date="2014-06-02T23:42:00Z">
            <w:r w:rsidR="006167B1" w:rsidDel="00646E32">
              <w:rPr>
                <w:webHidden/>
              </w:rPr>
              <w:delText>26</w:delText>
            </w:r>
          </w:del>
          <w:r w:rsidR="00CF1530" w:rsidRPr="00B04CF6">
            <w:rPr>
              <w:webHidden/>
            </w:rPr>
            <w:fldChar w:fldCharType="end"/>
          </w:r>
          <w:r>
            <w:fldChar w:fldCharType="end"/>
          </w:r>
        </w:p>
        <w:p w14:paraId="126FC16B"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"_Toc388730558" </w:instrText>
          </w:r>
          <w:r>
            <w:fldChar w:fldCharType="separate"/>
          </w:r>
          <w:r w:rsidR="00CF1530" w:rsidRPr="00B04CF6">
            <w:rPr>
              <w:rStyle w:val="Hyperlink"/>
            </w:rPr>
            <w:t>4.4</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Arquitetura do Sistema</w:t>
          </w:r>
          <w:r w:rsidR="00CF1530" w:rsidRPr="00B04CF6">
            <w:rPr>
              <w:webHidden/>
            </w:rPr>
            <w:tab/>
          </w:r>
          <w:r w:rsidR="00CF1530" w:rsidRPr="00B04CF6">
            <w:rPr>
              <w:webHidden/>
            </w:rPr>
            <w:fldChar w:fldCharType="begin"/>
          </w:r>
          <w:r w:rsidR="00CF1530" w:rsidRPr="00B04CF6">
            <w:rPr>
              <w:webHidden/>
            </w:rPr>
            <w:instrText xml:space="preserve"> PAGEREF _Toc388730558 \h </w:instrText>
          </w:r>
          <w:r w:rsidR="00CF1530" w:rsidRPr="00B04CF6">
            <w:rPr>
              <w:webHidden/>
            </w:rPr>
          </w:r>
          <w:r w:rsidR="00CF1530" w:rsidRPr="00B04CF6">
            <w:rPr>
              <w:webHidden/>
            </w:rPr>
            <w:fldChar w:fldCharType="separate"/>
          </w:r>
          <w:ins w:id="304" w:author="Ivan" w:date="2014-06-02T23:45:00Z">
            <w:r w:rsidR="000975FC">
              <w:rPr>
                <w:webHidden/>
              </w:rPr>
              <w:t>29</w:t>
            </w:r>
          </w:ins>
          <w:del w:id="305" w:author="Ivan" w:date="2014-06-02T23:42:00Z">
            <w:r w:rsidR="006167B1" w:rsidDel="00646E32">
              <w:rPr>
                <w:webHidden/>
              </w:rPr>
              <w:delText>27</w:delText>
            </w:r>
          </w:del>
          <w:r w:rsidR="00CF1530" w:rsidRPr="00B04CF6">
            <w:rPr>
              <w:webHidden/>
            </w:rPr>
            <w:fldChar w:fldCharType="end"/>
          </w:r>
          <w:r>
            <w:fldChar w:fldCharType="end"/>
          </w:r>
        </w:p>
        <w:p w14:paraId="645BF36C"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"_Toc388730559" </w:instrText>
          </w:r>
          <w:r>
            <w:fldChar w:fldCharType="separate"/>
          </w:r>
          <w:r w:rsidR="00CF1530" w:rsidRPr="00B04CF6">
            <w:rPr>
              <w:rStyle w:val="Hyperlink"/>
            </w:rPr>
            <w:t>4.5</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Tecnologias Utilizadas</w:t>
          </w:r>
          <w:r w:rsidR="00CF1530" w:rsidRPr="00B04CF6">
            <w:rPr>
              <w:webHidden/>
            </w:rPr>
            <w:tab/>
          </w:r>
          <w:r w:rsidR="00CF1530" w:rsidRPr="00B04CF6">
            <w:rPr>
              <w:webHidden/>
            </w:rPr>
            <w:fldChar w:fldCharType="begin"/>
          </w:r>
          <w:r w:rsidR="00CF1530" w:rsidRPr="00B04CF6">
            <w:rPr>
              <w:webHidden/>
            </w:rPr>
            <w:instrText xml:space="preserve"> PAGEREF _Toc388730559 \h </w:instrText>
          </w:r>
          <w:r w:rsidR="00CF1530" w:rsidRPr="00B04CF6">
            <w:rPr>
              <w:webHidden/>
            </w:rPr>
          </w:r>
          <w:r w:rsidR="00CF1530" w:rsidRPr="00B04CF6">
            <w:rPr>
              <w:webHidden/>
            </w:rPr>
            <w:fldChar w:fldCharType="separate"/>
          </w:r>
          <w:ins w:id="306" w:author="Ivan" w:date="2014-06-02T23:45:00Z">
            <w:r w:rsidR="000975FC">
              <w:rPr>
                <w:webHidden/>
              </w:rPr>
              <w:t>30</w:t>
            </w:r>
          </w:ins>
          <w:del w:id="307" w:author="Ivan" w:date="2014-06-02T23:42:00Z">
            <w:r w:rsidR="006167B1" w:rsidDel="00646E32">
              <w:rPr>
                <w:webHidden/>
              </w:rPr>
              <w:delText>28</w:delText>
            </w:r>
          </w:del>
          <w:r w:rsidR="00CF1530" w:rsidRPr="00B04CF6">
            <w:rPr>
              <w:webHidden/>
            </w:rPr>
            <w:fldChar w:fldCharType="end"/>
          </w:r>
          <w:r>
            <w:fldChar w:fldCharType="end"/>
          </w:r>
        </w:p>
        <w:p w14:paraId="36965000"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"_Toc388730560" </w:instrText>
          </w:r>
          <w:r>
            <w:fldChar w:fldCharType="separate"/>
          </w:r>
          <w:r w:rsidR="00CF1530" w:rsidRPr="00B04CF6">
            <w:rPr>
              <w:rStyle w:val="Hyperlink"/>
            </w:rPr>
            <w:t>4.5.1</w:t>
          </w:r>
          <w:r w:rsidR="00CF1530" w:rsidRPr="00B04CF6">
            <w:rPr>
              <w:rFonts w:asciiTheme="minorHAnsi" w:eastAsiaTheme="minorEastAsia" w:hAnsiTheme="minorHAnsi" w:cstheme="minorBidi"/>
              <w:sz w:val="22"/>
              <w:szCs w:val="22"/>
              <w:lang w:eastAsia="pt-BR"/>
            </w:rPr>
            <w:tab/>
          </w:r>
          <w:r w:rsidR="00CF1530" w:rsidRPr="00B04CF6">
            <w:rPr>
              <w:rStyle w:val="Hyperlink"/>
            </w:rPr>
            <w:t>Balanças</w:t>
          </w:r>
          <w:r w:rsidR="00CF1530" w:rsidRPr="00B04CF6">
            <w:rPr>
              <w:webHidden/>
            </w:rPr>
            <w:tab/>
          </w:r>
          <w:r w:rsidR="00CF1530" w:rsidRPr="00B04CF6">
            <w:rPr>
              <w:webHidden/>
            </w:rPr>
            <w:fldChar w:fldCharType="begin"/>
          </w:r>
          <w:r w:rsidR="00CF1530" w:rsidRPr="00B04CF6">
            <w:rPr>
              <w:webHidden/>
            </w:rPr>
            <w:instrText xml:space="preserve"> PAGEREF _Toc388730560 \h </w:instrText>
          </w:r>
          <w:r w:rsidR="00CF1530" w:rsidRPr="00B04CF6">
            <w:rPr>
              <w:webHidden/>
            </w:rPr>
          </w:r>
          <w:r w:rsidR="00CF1530" w:rsidRPr="00B04CF6">
            <w:rPr>
              <w:webHidden/>
            </w:rPr>
            <w:fldChar w:fldCharType="separate"/>
          </w:r>
          <w:ins w:id="308" w:author="Ivan" w:date="2014-06-02T23:45:00Z">
            <w:r w:rsidR="000975FC">
              <w:rPr>
                <w:webHidden/>
              </w:rPr>
              <w:t>30</w:t>
            </w:r>
          </w:ins>
          <w:del w:id="309" w:author="Ivan" w:date="2014-06-02T23:42:00Z">
            <w:r w:rsidR="006167B1" w:rsidDel="00646E32">
              <w:rPr>
                <w:webHidden/>
              </w:rPr>
              <w:delText>28</w:delText>
            </w:r>
          </w:del>
          <w:r w:rsidR="00CF1530" w:rsidRPr="00B04CF6">
            <w:rPr>
              <w:webHidden/>
            </w:rPr>
            <w:fldChar w:fldCharType="end"/>
          </w:r>
          <w:r>
            <w:fldChar w:fldCharType="end"/>
          </w:r>
        </w:p>
        <w:p w14:paraId="3F87DAB4"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"_Toc388730561" </w:instrText>
          </w:r>
          <w:r>
            <w:fldChar w:fldCharType="separate"/>
          </w:r>
          <w:r w:rsidR="00CF1530" w:rsidRPr="00B04CF6">
            <w:rPr>
              <w:rStyle w:val="Hyperlink"/>
            </w:rPr>
            <w:t>4.5.2</w:t>
          </w:r>
          <w:r w:rsidR="00CF1530" w:rsidRPr="00B04CF6">
            <w:rPr>
              <w:rFonts w:asciiTheme="minorHAnsi" w:eastAsiaTheme="minorEastAsia" w:hAnsiTheme="minorHAnsi" w:cstheme="minorBidi"/>
              <w:sz w:val="22"/>
              <w:szCs w:val="22"/>
              <w:lang w:eastAsia="pt-BR"/>
            </w:rPr>
            <w:tab/>
          </w:r>
          <w:r w:rsidR="00CF1530" w:rsidRPr="00B04CF6">
            <w:rPr>
              <w:rStyle w:val="Hyperlink"/>
            </w:rPr>
            <w:t>Placa PICgenios</w:t>
          </w:r>
          <w:r w:rsidR="00CF1530" w:rsidRPr="00B04CF6">
            <w:rPr>
              <w:webHidden/>
            </w:rPr>
            <w:tab/>
          </w:r>
          <w:r w:rsidR="00CF1530" w:rsidRPr="00B04CF6">
            <w:rPr>
              <w:webHidden/>
            </w:rPr>
            <w:fldChar w:fldCharType="begin"/>
          </w:r>
          <w:r w:rsidR="00CF1530" w:rsidRPr="00B04CF6">
            <w:rPr>
              <w:webHidden/>
            </w:rPr>
            <w:instrText xml:space="preserve"> PAGEREF _Toc388730561 \h </w:instrText>
          </w:r>
          <w:r w:rsidR="00CF1530" w:rsidRPr="00B04CF6">
            <w:rPr>
              <w:webHidden/>
            </w:rPr>
          </w:r>
          <w:r w:rsidR="00CF1530" w:rsidRPr="00B04CF6">
            <w:rPr>
              <w:webHidden/>
            </w:rPr>
            <w:fldChar w:fldCharType="separate"/>
          </w:r>
          <w:ins w:id="310" w:author="Ivan" w:date="2014-06-02T23:45:00Z">
            <w:r w:rsidR="000975FC">
              <w:rPr>
                <w:webHidden/>
              </w:rPr>
              <w:t>32</w:t>
            </w:r>
          </w:ins>
          <w:del w:id="311" w:author="Ivan" w:date="2014-06-02T23:42:00Z">
            <w:r w:rsidR="006167B1" w:rsidDel="00646E32">
              <w:rPr>
                <w:webHidden/>
              </w:rPr>
              <w:delText>30</w:delText>
            </w:r>
          </w:del>
          <w:r w:rsidR="00CF1530" w:rsidRPr="00B04CF6">
            <w:rPr>
              <w:webHidden/>
            </w:rPr>
            <w:fldChar w:fldCharType="end"/>
          </w:r>
          <w:r>
            <w:fldChar w:fldCharType="end"/>
          </w:r>
        </w:p>
        <w:p w14:paraId="59DE08E6"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"_Toc388730562" </w:instrText>
          </w:r>
          <w:r>
            <w:fldChar w:fldCharType="separate"/>
          </w:r>
          <w:r w:rsidR="00CF1530" w:rsidRPr="00B04CF6">
            <w:rPr>
              <w:rStyle w:val="Hyperlink"/>
            </w:rPr>
            <w:t>4.5.3</w:t>
          </w:r>
          <w:r w:rsidR="00CF1530" w:rsidRPr="00B04CF6">
            <w:rPr>
              <w:rFonts w:asciiTheme="minorHAnsi" w:eastAsiaTheme="minorEastAsia" w:hAnsiTheme="minorHAnsi" w:cstheme="minorBidi"/>
              <w:sz w:val="22"/>
              <w:szCs w:val="22"/>
              <w:lang w:eastAsia="pt-BR"/>
            </w:rPr>
            <w:tab/>
          </w:r>
          <w:r w:rsidR="00CF1530" w:rsidRPr="00B04CF6">
            <w:rPr>
              <w:rStyle w:val="Hyperlink"/>
            </w:rPr>
            <w:t>Leitor RFID</w:t>
          </w:r>
          <w:r w:rsidR="00CF1530" w:rsidRPr="00B04CF6">
            <w:rPr>
              <w:webHidden/>
            </w:rPr>
            <w:tab/>
          </w:r>
          <w:r w:rsidR="00CF1530" w:rsidRPr="00B04CF6">
            <w:rPr>
              <w:webHidden/>
            </w:rPr>
            <w:fldChar w:fldCharType="begin"/>
          </w:r>
          <w:r w:rsidR="00CF1530" w:rsidRPr="00B04CF6">
            <w:rPr>
              <w:webHidden/>
            </w:rPr>
            <w:instrText xml:space="preserve"> PAGEREF _Toc388730562 \h </w:instrText>
          </w:r>
          <w:r w:rsidR="00CF1530" w:rsidRPr="00B04CF6">
            <w:rPr>
              <w:webHidden/>
            </w:rPr>
          </w:r>
          <w:r w:rsidR="00CF1530" w:rsidRPr="00B04CF6">
            <w:rPr>
              <w:webHidden/>
            </w:rPr>
            <w:fldChar w:fldCharType="separate"/>
          </w:r>
          <w:ins w:id="312" w:author="Ivan" w:date="2014-06-02T23:45:00Z">
            <w:r w:rsidR="000975FC">
              <w:rPr>
                <w:webHidden/>
              </w:rPr>
              <w:t>33</w:t>
            </w:r>
          </w:ins>
          <w:del w:id="313" w:author="Ivan" w:date="2014-06-02T23:42:00Z">
            <w:r w:rsidR="006167B1" w:rsidDel="00646E32">
              <w:rPr>
                <w:webHidden/>
              </w:rPr>
              <w:delText>31</w:delText>
            </w:r>
          </w:del>
          <w:r w:rsidR="00CF1530" w:rsidRPr="00B04CF6">
            <w:rPr>
              <w:webHidden/>
            </w:rPr>
            <w:fldChar w:fldCharType="end"/>
          </w:r>
          <w:r>
            <w:fldChar w:fldCharType="end"/>
          </w:r>
        </w:p>
        <w:p w14:paraId="360853C5"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"_Toc388730563" </w:instrText>
          </w:r>
          <w:r>
            <w:fldChar w:fldCharType="separate"/>
          </w:r>
          <w:r w:rsidR="00CF1530" w:rsidRPr="00B04CF6">
            <w:rPr>
              <w:rStyle w:val="Hyperlink"/>
            </w:rPr>
            <w:t>4.5.4</w:t>
          </w:r>
          <w:r w:rsidR="00CF1530" w:rsidRPr="00B04CF6">
            <w:rPr>
              <w:rFonts w:asciiTheme="minorHAnsi" w:eastAsiaTheme="minorEastAsia" w:hAnsiTheme="minorHAnsi" w:cstheme="minorBidi"/>
              <w:sz w:val="22"/>
              <w:szCs w:val="22"/>
              <w:lang w:eastAsia="pt-BR"/>
            </w:rPr>
            <w:tab/>
          </w:r>
          <w:r w:rsidR="00CF1530" w:rsidRPr="00B04CF6">
            <w:rPr>
              <w:rStyle w:val="Hyperlink"/>
            </w:rPr>
            <w:t>Interface Serial</w:t>
          </w:r>
          <w:r w:rsidR="00CF1530" w:rsidRPr="00B04CF6">
            <w:rPr>
              <w:webHidden/>
            </w:rPr>
            <w:tab/>
          </w:r>
          <w:r w:rsidR="00CF1530" w:rsidRPr="00B04CF6">
            <w:rPr>
              <w:webHidden/>
            </w:rPr>
            <w:fldChar w:fldCharType="begin"/>
          </w:r>
          <w:r w:rsidR="00CF1530" w:rsidRPr="00B04CF6">
            <w:rPr>
              <w:webHidden/>
            </w:rPr>
            <w:instrText xml:space="preserve"> PAGEREF _Toc388730563 \h </w:instrText>
          </w:r>
          <w:r w:rsidR="00CF1530" w:rsidRPr="00B04CF6">
            <w:rPr>
              <w:webHidden/>
            </w:rPr>
          </w:r>
          <w:r w:rsidR="00CF1530" w:rsidRPr="00B04CF6">
            <w:rPr>
              <w:webHidden/>
            </w:rPr>
            <w:fldChar w:fldCharType="separate"/>
          </w:r>
          <w:ins w:id="314" w:author="Ivan" w:date="2014-06-02T23:45:00Z">
            <w:r w:rsidR="000975FC">
              <w:rPr>
                <w:webHidden/>
              </w:rPr>
              <w:t>34</w:t>
            </w:r>
          </w:ins>
          <w:del w:id="315" w:author="Ivan" w:date="2014-06-02T23:42:00Z">
            <w:r w:rsidR="006167B1" w:rsidDel="00646E32">
              <w:rPr>
                <w:webHidden/>
              </w:rPr>
              <w:delText>32</w:delText>
            </w:r>
          </w:del>
          <w:r w:rsidR="00CF1530" w:rsidRPr="00B04CF6">
            <w:rPr>
              <w:webHidden/>
            </w:rPr>
            <w:fldChar w:fldCharType="end"/>
          </w:r>
          <w:r>
            <w:fldChar w:fldCharType="end"/>
          </w:r>
        </w:p>
        <w:p w14:paraId="78827BD6"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"_Toc388730564" </w:instrText>
          </w:r>
          <w:r>
            <w:fldChar w:fldCharType="separate"/>
          </w:r>
          <w:r w:rsidR="00CF1530" w:rsidRPr="00B04CF6">
            <w:rPr>
              <w:rStyle w:val="Hyperlink"/>
            </w:rPr>
            <w:t>4.5.5</w:t>
          </w:r>
          <w:r w:rsidR="00CF1530" w:rsidRPr="00B04CF6">
            <w:rPr>
              <w:rFonts w:asciiTheme="minorHAnsi" w:eastAsiaTheme="minorEastAsia" w:hAnsiTheme="minorHAnsi" w:cstheme="minorBidi"/>
              <w:sz w:val="22"/>
              <w:szCs w:val="22"/>
              <w:lang w:eastAsia="pt-BR"/>
            </w:rPr>
            <w:tab/>
          </w:r>
          <w:r w:rsidR="00CF1530" w:rsidRPr="00B04CF6">
            <w:rPr>
              <w:rStyle w:val="Hyperlink"/>
              <w:shd w:val="clear" w:color="auto" w:fill="FFFFFF"/>
            </w:rPr>
            <w:t>Linguagem C#</w:t>
          </w:r>
          <w:r w:rsidR="00CF1530" w:rsidRPr="00B04CF6">
            <w:rPr>
              <w:webHidden/>
            </w:rPr>
            <w:tab/>
          </w:r>
          <w:r w:rsidR="00CF1530" w:rsidRPr="00B04CF6">
            <w:rPr>
              <w:webHidden/>
            </w:rPr>
            <w:fldChar w:fldCharType="begin"/>
          </w:r>
          <w:r w:rsidR="00CF1530" w:rsidRPr="00B04CF6">
            <w:rPr>
              <w:webHidden/>
            </w:rPr>
            <w:instrText xml:space="preserve"> PAGEREF _Toc388730564 \h </w:instrText>
          </w:r>
          <w:r w:rsidR="00CF1530" w:rsidRPr="00B04CF6">
            <w:rPr>
              <w:webHidden/>
            </w:rPr>
          </w:r>
          <w:r w:rsidR="00CF1530" w:rsidRPr="00B04CF6">
            <w:rPr>
              <w:webHidden/>
            </w:rPr>
            <w:fldChar w:fldCharType="separate"/>
          </w:r>
          <w:ins w:id="316" w:author="Ivan" w:date="2014-06-02T23:45:00Z">
            <w:r w:rsidR="000975FC">
              <w:rPr>
                <w:webHidden/>
              </w:rPr>
              <w:t>36</w:t>
            </w:r>
          </w:ins>
          <w:del w:id="317" w:author="Ivan" w:date="2014-06-02T23:42:00Z">
            <w:r w:rsidR="006167B1" w:rsidDel="00646E32">
              <w:rPr>
                <w:webHidden/>
              </w:rPr>
              <w:delText>34</w:delText>
            </w:r>
          </w:del>
          <w:r w:rsidR="00CF1530" w:rsidRPr="00B04CF6">
            <w:rPr>
              <w:webHidden/>
            </w:rPr>
            <w:fldChar w:fldCharType="end"/>
          </w:r>
          <w:r>
            <w:fldChar w:fldCharType="end"/>
          </w:r>
        </w:p>
        <w:p w14:paraId="40D5C7B0" w14:textId="59CE6412"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"_Toc388730565" </w:instrText>
          </w:r>
          <w:r>
            <w:fldChar w:fldCharType="separate"/>
          </w:r>
          <w:r w:rsidR="00CF1530" w:rsidRPr="00B04CF6">
            <w:rPr>
              <w:rStyle w:val="Hyperlink"/>
            </w:rPr>
            <w:t>4.5.6</w:t>
          </w:r>
          <w:r w:rsidR="00CF1530" w:rsidRPr="00B04CF6">
            <w:rPr>
              <w:rFonts w:asciiTheme="minorHAnsi" w:eastAsiaTheme="minorEastAsia" w:hAnsiTheme="minorHAnsi" w:cstheme="minorBidi"/>
              <w:sz w:val="22"/>
              <w:szCs w:val="22"/>
              <w:lang w:eastAsia="pt-BR"/>
            </w:rPr>
            <w:tab/>
          </w:r>
          <w:r w:rsidR="00CF1530" w:rsidRPr="00B04CF6">
            <w:rPr>
              <w:rStyle w:val="Hyperlink"/>
            </w:rPr>
            <w:t>Banco de dados</w:t>
          </w:r>
          <w:r w:rsidR="00CF1530" w:rsidRPr="00B04CF6">
            <w:rPr>
              <w:webHidden/>
            </w:rPr>
            <w:tab/>
          </w:r>
          <w:r w:rsidR="00CF1530" w:rsidRPr="00B04CF6">
            <w:rPr>
              <w:webHidden/>
            </w:rPr>
            <w:fldChar w:fldCharType="begin"/>
          </w:r>
          <w:r w:rsidR="00CF1530" w:rsidRPr="00B04CF6">
            <w:rPr>
              <w:webHidden/>
            </w:rPr>
            <w:instrText xml:space="preserve"> PAGEREF _Toc388730565 \h </w:instrText>
          </w:r>
          <w:r w:rsidR="00CF1530" w:rsidRPr="00B04CF6">
            <w:rPr>
              <w:webHidden/>
            </w:rPr>
          </w:r>
          <w:r w:rsidR="00CF1530" w:rsidRPr="00B04CF6">
            <w:rPr>
              <w:webHidden/>
            </w:rPr>
            <w:fldChar w:fldCharType="separate"/>
          </w:r>
          <w:ins w:id="318" w:author="Ivan" w:date="2014-06-02T23:45:00Z">
            <w:r w:rsidR="000975FC">
              <w:rPr>
                <w:webHidden/>
              </w:rPr>
              <w:t>37</w:t>
            </w:r>
          </w:ins>
          <w:del w:id="319" w:author="Ivan" w:date="2014-06-02T23:42:00Z">
            <w:r w:rsidR="006167B1" w:rsidDel="00646E32">
              <w:rPr>
                <w:webHidden/>
              </w:rPr>
              <w:delText>35</w:delText>
            </w:r>
          </w:del>
          <w:r w:rsidR="00CF1530" w:rsidRPr="00B04CF6">
            <w:rPr>
              <w:webHidden/>
            </w:rPr>
            <w:fldChar w:fldCharType="end"/>
          </w:r>
          <w:r>
            <w:fldChar w:fldCharType="end"/>
          </w:r>
        </w:p>
        <w:p w14:paraId="645A8A05"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"_Toc388730566" </w:instrText>
          </w:r>
          <w:r>
            <w:fldChar w:fldCharType="separate"/>
          </w:r>
          <w:r w:rsidR="00CF1530" w:rsidRPr="00B04CF6">
            <w:rPr>
              <w:rStyle w:val="Hyperlink"/>
            </w:rPr>
            <w:t>4.6</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Componentes do controle de estoque</w:t>
          </w:r>
          <w:r w:rsidR="00CF1530" w:rsidRPr="00B04CF6">
            <w:rPr>
              <w:webHidden/>
            </w:rPr>
            <w:tab/>
          </w:r>
          <w:r w:rsidR="00CF1530" w:rsidRPr="00B04CF6">
            <w:rPr>
              <w:webHidden/>
            </w:rPr>
            <w:fldChar w:fldCharType="begin"/>
          </w:r>
          <w:r w:rsidR="00CF1530" w:rsidRPr="00B04CF6">
            <w:rPr>
              <w:webHidden/>
            </w:rPr>
            <w:instrText xml:space="preserve"> PAGEREF _Toc388730566 \h </w:instrText>
          </w:r>
          <w:r w:rsidR="00CF1530" w:rsidRPr="00B04CF6">
            <w:rPr>
              <w:webHidden/>
            </w:rPr>
          </w:r>
          <w:r w:rsidR="00CF1530" w:rsidRPr="00B04CF6">
            <w:rPr>
              <w:webHidden/>
            </w:rPr>
            <w:fldChar w:fldCharType="separate"/>
          </w:r>
          <w:ins w:id="320" w:author="Ivan" w:date="2014-06-02T23:45:00Z">
            <w:r w:rsidR="000975FC">
              <w:rPr>
                <w:webHidden/>
              </w:rPr>
              <w:t>37</w:t>
            </w:r>
          </w:ins>
          <w:del w:id="321" w:author="Ivan" w:date="2014-06-02T23:42:00Z">
            <w:r w:rsidR="006167B1" w:rsidDel="00646E32">
              <w:rPr>
                <w:webHidden/>
              </w:rPr>
              <w:delText>35</w:delText>
            </w:r>
          </w:del>
          <w:r w:rsidR="00CF1530" w:rsidRPr="00B04CF6">
            <w:rPr>
              <w:webHidden/>
            </w:rPr>
            <w:fldChar w:fldCharType="end"/>
          </w:r>
          <w:r>
            <w:fldChar w:fldCharType="end"/>
          </w:r>
        </w:p>
        <w:p w14:paraId="006DCEEB"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"_Toc388730567" </w:instrText>
          </w:r>
          <w:r>
            <w:fldChar w:fldCharType="separate"/>
          </w:r>
          <w:r w:rsidR="00CF1530" w:rsidRPr="00B04CF6">
            <w:rPr>
              <w:rStyle w:val="Hyperlink"/>
            </w:rPr>
            <w:t>4.6.1</w:t>
          </w:r>
          <w:r w:rsidR="00CF1530" w:rsidRPr="00B04CF6">
            <w:rPr>
              <w:rFonts w:asciiTheme="minorHAnsi" w:eastAsiaTheme="minorEastAsia" w:hAnsiTheme="minorHAnsi" w:cstheme="minorBidi"/>
              <w:sz w:val="22"/>
              <w:szCs w:val="22"/>
              <w:lang w:eastAsia="pt-BR"/>
            </w:rPr>
            <w:tab/>
          </w:r>
          <w:r w:rsidR="00CF1530" w:rsidRPr="00B04CF6">
            <w:rPr>
              <w:rStyle w:val="Hyperlink"/>
            </w:rPr>
            <w:t>Pesagem e controle do estoque</w:t>
          </w:r>
          <w:r w:rsidR="00CF1530" w:rsidRPr="00B04CF6">
            <w:rPr>
              <w:webHidden/>
            </w:rPr>
            <w:tab/>
          </w:r>
          <w:r w:rsidR="00CF1530" w:rsidRPr="00B04CF6">
            <w:rPr>
              <w:webHidden/>
            </w:rPr>
            <w:fldChar w:fldCharType="begin"/>
          </w:r>
          <w:r w:rsidR="00CF1530" w:rsidRPr="00B04CF6">
            <w:rPr>
              <w:webHidden/>
            </w:rPr>
            <w:instrText xml:space="preserve"> PAGEREF _Toc388730567 \h </w:instrText>
          </w:r>
          <w:r w:rsidR="00CF1530" w:rsidRPr="00B04CF6">
            <w:rPr>
              <w:webHidden/>
            </w:rPr>
          </w:r>
          <w:r w:rsidR="00CF1530" w:rsidRPr="00B04CF6">
            <w:rPr>
              <w:webHidden/>
            </w:rPr>
            <w:fldChar w:fldCharType="separate"/>
          </w:r>
          <w:ins w:id="322" w:author="Ivan" w:date="2014-06-02T23:45:00Z">
            <w:r w:rsidR="000975FC">
              <w:rPr>
                <w:webHidden/>
              </w:rPr>
              <w:t>37</w:t>
            </w:r>
          </w:ins>
          <w:del w:id="323" w:author="Ivan" w:date="2014-06-02T23:42:00Z">
            <w:r w:rsidR="006167B1" w:rsidDel="00646E32">
              <w:rPr>
                <w:webHidden/>
              </w:rPr>
              <w:delText>35</w:delText>
            </w:r>
          </w:del>
          <w:r w:rsidR="00CF1530" w:rsidRPr="00B04CF6">
            <w:rPr>
              <w:webHidden/>
            </w:rPr>
            <w:fldChar w:fldCharType="end"/>
          </w:r>
          <w:r>
            <w:fldChar w:fldCharType="end"/>
          </w:r>
        </w:p>
        <w:p w14:paraId="0FA7AC78"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"_Toc388730568" </w:instrText>
          </w:r>
          <w:r>
            <w:fldChar w:fldCharType="separate"/>
          </w:r>
          <w:r w:rsidR="00CF1530" w:rsidRPr="00B04CF6">
            <w:rPr>
              <w:rStyle w:val="Hyperlink"/>
            </w:rPr>
            <w:t>4.6.2</w:t>
          </w:r>
          <w:r w:rsidR="00CF1530" w:rsidRPr="00B04CF6">
            <w:rPr>
              <w:rFonts w:asciiTheme="minorHAnsi" w:eastAsiaTheme="minorEastAsia" w:hAnsiTheme="minorHAnsi" w:cstheme="minorBidi"/>
              <w:sz w:val="22"/>
              <w:szCs w:val="22"/>
              <w:lang w:eastAsia="pt-BR"/>
            </w:rPr>
            <w:tab/>
          </w:r>
          <w:r w:rsidR="00CF1530" w:rsidRPr="00B04CF6">
            <w:rPr>
              <w:rStyle w:val="Hyperlink"/>
            </w:rPr>
            <w:t>Controle de tráfego dos produtos</w:t>
          </w:r>
          <w:r w:rsidR="00CF1530" w:rsidRPr="00B04CF6">
            <w:rPr>
              <w:webHidden/>
            </w:rPr>
            <w:tab/>
          </w:r>
          <w:r w:rsidR="00CF1530" w:rsidRPr="00B04CF6">
            <w:rPr>
              <w:webHidden/>
            </w:rPr>
            <w:fldChar w:fldCharType="begin"/>
          </w:r>
          <w:r w:rsidR="00CF1530" w:rsidRPr="00B04CF6">
            <w:rPr>
              <w:webHidden/>
            </w:rPr>
            <w:instrText xml:space="preserve"> PAGEREF _Toc388730568 \h </w:instrText>
          </w:r>
          <w:r w:rsidR="00CF1530" w:rsidRPr="00B04CF6">
            <w:rPr>
              <w:webHidden/>
            </w:rPr>
          </w:r>
          <w:r w:rsidR="00CF1530" w:rsidRPr="00B04CF6">
            <w:rPr>
              <w:webHidden/>
            </w:rPr>
            <w:fldChar w:fldCharType="separate"/>
          </w:r>
          <w:ins w:id="324" w:author="Ivan" w:date="2014-06-02T23:45:00Z">
            <w:r w:rsidR="000975FC">
              <w:rPr>
                <w:webHidden/>
              </w:rPr>
              <w:t>39</w:t>
            </w:r>
          </w:ins>
          <w:del w:id="325" w:author="Ivan" w:date="2014-06-02T23:42:00Z">
            <w:r w:rsidR="006167B1" w:rsidDel="00646E32">
              <w:rPr>
                <w:webHidden/>
              </w:rPr>
              <w:delText>37</w:delText>
            </w:r>
          </w:del>
          <w:r w:rsidR="00CF1530" w:rsidRPr="00B04CF6">
            <w:rPr>
              <w:webHidden/>
            </w:rPr>
            <w:fldChar w:fldCharType="end"/>
          </w:r>
          <w:r>
            <w:fldChar w:fldCharType="end"/>
          </w:r>
        </w:p>
        <w:p w14:paraId="2E9039AF"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"_Toc388730569" </w:instrText>
          </w:r>
          <w:r>
            <w:fldChar w:fldCharType="separate"/>
          </w:r>
          <w:r w:rsidR="00CF1530" w:rsidRPr="00B04CF6">
            <w:rPr>
              <w:rStyle w:val="Hyperlink"/>
            </w:rPr>
            <w:t>4.6.3</w:t>
          </w:r>
          <w:r w:rsidR="00CF1530" w:rsidRPr="00B04CF6">
            <w:rPr>
              <w:rFonts w:asciiTheme="minorHAnsi" w:eastAsiaTheme="minorEastAsia" w:hAnsiTheme="minorHAnsi" w:cstheme="minorBidi"/>
              <w:sz w:val="22"/>
              <w:szCs w:val="22"/>
              <w:lang w:eastAsia="pt-BR"/>
            </w:rPr>
            <w:tab/>
          </w:r>
          <w:r w:rsidR="00CF1530" w:rsidRPr="00B04CF6">
            <w:rPr>
              <w:rStyle w:val="Hyperlink"/>
            </w:rPr>
            <w:t>Fiscalização de Estoque</w:t>
          </w:r>
          <w:r w:rsidR="00CF1530" w:rsidRPr="00B04CF6">
            <w:rPr>
              <w:webHidden/>
            </w:rPr>
            <w:tab/>
          </w:r>
          <w:r w:rsidR="00CF1530" w:rsidRPr="00B04CF6">
            <w:rPr>
              <w:webHidden/>
            </w:rPr>
            <w:fldChar w:fldCharType="begin"/>
          </w:r>
          <w:r w:rsidR="00CF1530" w:rsidRPr="00B04CF6">
            <w:rPr>
              <w:webHidden/>
            </w:rPr>
            <w:instrText xml:space="preserve"> PAGEREF _Toc388730569 \h </w:instrText>
          </w:r>
          <w:r w:rsidR="00CF1530" w:rsidRPr="00B04CF6">
            <w:rPr>
              <w:webHidden/>
            </w:rPr>
          </w:r>
          <w:r w:rsidR="00CF1530" w:rsidRPr="00B04CF6">
            <w:rPr>
              <w:webHidden/>
            </w:rPr>
            <w:fldChar w:fldCharType="separate"/>
          </w:r>
          <w:ins w:id="326" w:author="Ivan" w:date="2014-06-02T23:45:00Z">
            <w:r w:rsidR="000975FC">
              <w:rPr>
                <w:webHidden/>
              </w:rPr>
              <w:t>39</w:t>
            </w:r>
          </w:ins>
          <w:del w:id="327" w:author="Ivan" w:date="2014-06-02T23:42:00Z">
            <w:r w:rsidR="006167B1" w:rsidDel="00646E32">
              <w:rPr>
                <w:webHidden/>
              </w:rPr>
              <w:delText>37</w:delText>
            </w:r>
          </w:del>
          <w:r w:rsidR="00CF1530" w:rsidRPr="00B04CF6">
            <w:rPr>
              <w:webHidden/>
            </w:rPr>
            <w:fldChar w:fldCharType="end"/>
          </w:r>
          <w:r>
            <w:fldChar w:fldCharType="end"/>
          </w:r>
        </w:p>
        <w:p w14:paraId="6E01B57E" w14:textId="77777777" w:rsidR="00CF1530" w:rsidRPr="00B04CF6" w:rsidRDefault="00785B7E" w:rsidP="00CF1530">
          <w:pPr>
            <w:pStyle w:val="Sumrio3"/>
            <w:tabs>
              <w:tab w:val="left" w:pos="1843"/>
            </w:tabs>
            <w:ind w:firstLine="0"/>
            <w:rPr>
              <w:rFonts w:asciiTheme="minorHAnsi" w:eastAsiaTheme="minorEastAsia" w:hAnsiTheme="minorHAnsi" w:cstheme="minorBidi"/>
              <w:sz w:val="22"/>
              <w:szCs w:val="22"/>
              <w:lang w:eastAsia="pt-BR"/>
            </w:rPr>
          </w:pPr>
          <w:r>
            <w:fldChar w:fldCharType="begin"/>
          </w:r>
          <w:r>
            <w:instrText xml:space="preserve"> HYPERLINK \l "_Toc388730570" </w:instrText>
          </w:r>
          <w:r>
            <w:fldChar w:fldCharType="separate"/>
          </w:r>
          <w:r w:rsidR="00CF1530" w:rsidRPr="00B04CF6">
            <w:rPr>
              <w:rStyle w:val="Hyperlink"/>
            </w:rPr>
            <w:t>4.6.4</w:t>
          </w:r>
          <w:r w:rsidR="00CF1530" w:rsidRPr="00B04CF6">
            <w:rPr>
              <w:rFonts w:asciiTheme="minorHAnsi" w:eastAsiaTheme="minorEastAsia" w:hAnsiTheme="minorHAnsi" w:cstheme="minorBidi"/>
              <w:sz w:val="22"/>
              <w:szCs w:val="22"/>
              <w:lang w:eastAsia="pt-BR"/>
            </w:rPr>
            <w:tab/>
          </w:r>
          <w:r w:rsidR="00CF1530" w:rsidRPr="00B04CF6">
            <w:rPr>
              <w:rStyle w:val="Hyperlink"/>
            </w:rPr>
            <w:t>Acerca do Protótipo</w:t>
          </w:r>
          <w:r w:rsidR="00CF1530" w:rsidRPr="00B04CF6">
            <w:rPr>
              <w:webHidden/>
            </w:rPr>
            <w:tab/>
          </w:r>
          <w:r w:rsidR="00CF1530" w:rsidRPr="00B04CF6">
            <w:rPr>
              <w:webHidden/>
            </w:rPr>
            <w:fldChar w:fldCharType="begin"/>
          </w:r>
          <w:r w:rsidR="00CF1530" w:rsidRPr="00B04CF6">
            <w:rPr>
              <w:webHidden/>
            </w:rPr>
            <w:instrText xml:space="preserve"> PAGEREF _Toc388730570 \h </w:instrText>
          </w:r>
          <w:r w:rsidR="00CF1530" w:rsidRPr="00B04CF6">
            <w:rPr>
              <w:webHidden/>
            </w:rPr>
          </w:r>
          <w:r w:rsidR="00CF1530" w:rsidRPr="00B04CF6">
            <w:rPr>
              <w:webHidden/>
            </w:rPr>
            <w:fldChar w:fldCharType="separate"/>
          </w:r>
          <w:ins w:id="328" w:author="Ivan" w:date="2014-06-02T23:45:00Z">
            <w:r w:rsidR="000975FC">
              <w:rPr>
                <w:webHidden/>
              </w:rPr>
              <w:t>39</w:t>
            </w:r>
          </w:ins>
          <w:del w:id="329" w:author="Ivan" w:date="2014-06-02T23:42:00Z">
            <w:r w:rsidR="006167B1" w:rsidDel="00646E32">
              <w:rPr>
                <w:webHidden/>
              </w:rPr>
              <w:delText>37</w:delText>
            </w:r>
          </w:del>
          <w:r w:rsidR="00CF1530" w:rsidRPr="00B04CF6">
            <w:rPr>
              <w:webHidden/>
            </w:rPr>
            <w:fldChar w:fldCharType="end"/>
          </w:r>
          <w:r>
            <w:fldChar w:fldCharType="end"/>
          </w:r>
        </w:p>
        <w:p w14:paraId="529C8CD5" w14:textId="77777777" w:rsidR="00CF1530" w:rsidRPr="00B04CF6" w:rsidRDefault="00785B7E" w:rsidP="00CF1530">
          <w:pPr>
            <w:pStyle w:val="Sumrio2"/>
            <w:tabs>
              <w:tab w:val="left" w:pos="1540"/>
            </w:tabs>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"_Toc388730571" </w:instrText>
          </w:r>
          <w:r>
            <w:fldChar w:fldCharType="separate"/>
          </w:r>
          <w:r w:rsidR="00CF1530" w:rsidRPr="00B04CF6">
            <w:rPr>
              <w:rStyle w:val="Hyperlink"/>
            </w:rPr>
            <w:t>4.7</w:t>
          </w:r>
          <w:r w:rsidR="00CF1530" w:rsidRPr="00B04CF6">
            <w:rPr>
              <w:rFonts w:asciiTheme="minorHAnsi" w:eastAsiaTheme="minorEastAsia" w:hAnsiTheme="minorHAnsi" w:cstheme="minorBidi"/>
              <w:b w:val="0"/>
              <w:bCs w:val="0"/>
              <w:iCs w:val="0"/>
              <w:sz w:val="22"/>
              <w:szCs w:val="22"/>
              <w:lang w:eastAsia="pt-BR"/>
            </w:rPr>
            <w:tab/>
          </w:r>
          <w:r w:rsidR="00CF1530" w:rsidRPr="00B04CF6">
            <w:rPr>
              <w:rStyle w:val="Hyperlink"/>
            </w:rPr>
            <w:t>Dificuldades Encontradas</w:t>
          </w:r>
          <w:r w:rsidR="00CF1530" w:rsidRPr="00B04CF6">
            <w:rPr>
              <w:webHidden/>
            </w:rPr>
            <w:tab/>
          </w:r>
          <w:r w:rsidR="00CF1530" w:rsidRPr="00B04CF6">
            <w:rPr>
              <w:webHidden/>
            </w:rPr>
            <w:fldChar w:fldCharType="begin"/>
          </w:r>
          <w:r w:rsidR="00CF1530" w:rsidRPr="00B04CF6">
            <w:rPr>
              <w:webHidden/>
            </w:rPr>
            <w:instrText xml:space="preserve"> PAGEREF _Toc388730571 \h </w:instrText>
          </w:r>
          <w:r w:rsidR="00CF1530" w:rsidRPr="00B04CF6">
            <w:rPr>
              <w:webHidden/>
            </w:rPr>
          </w:r>
          <w:r w:rsidR="00CF1530" w:rsidRPr="00B04CF6">
            <w:rPr>
              <w:webHidden/>
            </w:rPr>
            <w:fldChar w:fldCharType="separate"/>
          </w:r>
          <w:ins w:id="330" w:author="Ivan" w:date="2014-06-02T23:45:00Z">
            <w:r w:rsidR="000975FC">
              <w:rPr>
                <w:webHidden/>
              </w:rPr>
              <w:t>42</w:t>
            </w:r>
          </w:ins>
          <w:del w:id="331" w:author="Ivan" w:date="2014-06-02T23:42:00Z">
            <w:r w:rsidR="006167B1" w:rsidDel="00646E32">
              <w:rPr>
                <w:webHidden/>
              </w:rPr>
              <w:delText>40</w:delText>
            </w:r>
          </w:del>
          <w:r w:rsidR="00CF1530" w:rsidRPr="00B04CF6">
            <w:rPr>
              <w:webHidden/>
            </w:rPr>
            <w:fldChar w:fldCharType="end"/>
          </w:r>
          <w:r>
            <w:fldChar w:fldCharType="end"/>
          </w:r>
        </w:p>
        <w:p w14:paraId="5AD3B8BE" w14:textId="77777777" w:rsidR="00CF1530" w:rsidRPr="00B04CF6" w:rsidRDefault="00785B7E"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r>
            <w:fldChar w:fldCharType="begin"/>
          </w:r>
          <w:r>
            <w:instrText xml:space="preserve"> HYPERLINK \l "_Toc388730572" </w:instrText>
          </w:r>
          <w:r>
            <w:fldChar w:fldCharType="separate"/>
          </w:r>
          <w:r w:rsidR="00CF1530" w:rsidRPr="00B04CF6">
            <w:rPr>
              <w:rStyle w:val="Hyperlink"/>
              <w:noProof/>
            </w:rPr>
            <w:t>5</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rPr>
            <w:t>Conclusão</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_Toc388730572 \h </w:instrText>
          </w:r>
          <w:r w:rsidR="00CF1530" w:rsidRPr="00B04CF6">
            <w:rPr>
              <w:noProof/>
              <w:webHidden/>
            </w:rPr>
          </w:r>
          <w:r w:rsidR="00CF1530" w:rsidRPr="00B04CF6">
            <w:rPr>
              <w:noProof/>
              <w:webHidden/>
            </w:rPr>
            <w:fldChar w:fldCharType="separate"/>
          </w:r>
          <w:ins w:id="332" w:author="Ivan" w:date="2014-06-02T23:45:00Z">
            <w:r w:rsidR="000975FC">
              <w:rPr>
                <w:noProof/>
                <w:webHidden/>
              </w:rPr>
              <w:t>43</w:t>
            </w:r>
          </w:ins>
          <w:del w:id="333" w:author="Ivan" w:date="2014-06-02T23:42:00Z">
            <w:r w:rsidR="006167B1" w:rsidDel="00646E32">
              <w:rPr>
                <w:noProof/>
                <w:webHidden/>
              </w:rPr>
              <w:delText>41</w:delText>
            </w:r>
          </w:del>
          <w:r w:rsidR="00CF1530" w:rsidRPr="00B04CF6">
            <w:rPr>
              <w:noProof/>
              <w:webHidden/>
            </w:rPr>
            <w:fldChar w:fldCharType="end"/>
          </w:r>
          <w:r>
            <w:rPr>
              <w:noProof/>
            </w:rPr>
            <w:fldChar w:fldCharType="end"/>
          </w:r>
        </w:p>
        <w:p w14:paraId="07634A69" w14:textId="77777777" w:rsidR="00CF1530" w:rsidRPr="00B04CF6" w:rsidRDefault="00785B7E"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r>
            <w:fldChar w:fldCharType="begin"/>
          </w:r>
          <w:r>
            <w:instrText xml:space="preserve"> HYPERLINK \l "_Toc388730573" </w:instrText>
          </w:r>
          <w:r>
            <w:fldChar w:fldCharType="separate"/>
          </w:r>
          <w:r w:rsidR="00CF1530" w:rsidRPr="00B04CF6">
            <w:rPr>
              <w:rStyle w:val="Hyperlink"/>
              <w:noProof/>
            </w:rPr>
            <w:t>6</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rPr>
            <w:t>Trabalhos Futuros</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_Toc388730573 \h </w:instrText>
          </w:r>
          <w:r w:rsidR="00CF1530" w:rsidRPr="00B04CF6">
            <w:rPr>
              <w:noProof/>
              <w:webHidden/>
            </w:rPr>
          </w:r>
          <w:r w:rsidR="00CF1530" w:rsidRPr="00B04CF6">
            <w:rPr>
              <w:noProof/>
              <w:webHidden/>
            </w:rPr>
            <w:fldChar w:fldCharType="separate"/>
          </w:r>
          <w:ins w:id="334" w:author="Ivan" w:date="2014-06-02T23:45:00Z">
            <w:r w:rsidR="000975FC">
              <w:rPr>
                <w:noProof/>
                <w:webHidden/>
              </w:rPr>
              <w:t>44</w:t>
            </w:r>
          </w:ins>
          <w:del w:id="335" w:author="Ivan" w:date="2014-06-02T23:42:00Z">
            <w:r w:rsidR="006167B1" w:rsidDel="00646E32">
              <w:rPr>
                <w:noProof/>
                <w:webHidden/>
              </w:rPr>
              <w:delText>42</w:delText>
            </w:r>
          </w:del>
          <w:r w:rsidR="00CF1530" w:rsidRPr="00B04CF6">
            <w:rPr>
              <w:noProof/>
              <w:webHidden/>
            </w:rPr>
            <w:fldChar w:fldCharType="end"/>
          </w:r>
          <w:r>
            <w:rPr>
              <w:noProof/>
            </w:rPr>
            <w:fldChar w:fldCharType="end"/>
          </w:r>
        </w:p>
        <w:p w14:paraId="072A5B84" w14:textId="77777777" w:rsidR="00CF1530" w:rsidRPr="00B04CF6" w:rsidRDefault="00785B7E" w:rsidP="00CF1530">
          <w:pPr>
            <w:pStyle w:val="Sumrio1"/>
            <w:tabs>
              <w:tab w:val="left" w:pos="1100"/>
              <w:tab w:val="right" w:leader="dot" w:pos="9061"/>
            </w:tabs>
            <w:spacing w:before="0" w:after="0"/>
            <w:ind w:firstLine="0"/>
            <w:rPr>
              <w:rFonts w:asciiTheme="minorHAnsi" w:eastAsiaTheme="minorEastAsia" w:hAnsiTheme="minorHAnsi" w:cstheme="minorBidi"/>
              <w:b w:val="0"/>
              <w:bCs w:val="0"/>
              <w:noProof/>
              <w:sz w:val="22"/>
              <w:szCs w:val="22"/>
              <w:lang w:eastAsia="pt-BR"/>
            </w:rPr>
          </w:pPr>
          <w:r>
            <w:fldChar w:fldCharType="begin"/>
          </w:r>
          <w:r>
            <w:instrText xml:space="preserve"> HYPERLINK \l "_Toc388730574" </w:instrText>
          </w:r>
          <w:r>
            <w:fldChar w:fldCharType="separate"/>
          </w:r>
          <w:r w:rsidR="00CF1530" w:rsidRPr="00B04CF6">
            <w:rPr>
              <w:rStyle w:val="Hyperlink"/>
              <w:noProof/>
            </w:rPr>
            <w:t>7</w:t>
          </w:r>
          <w:r w:rsidR="00CF1530" w:rsidRPr="00B04CF6">
            <w:rPr>
              <w:rFonts w:asciiTheme="minorHAnsi" w:eastAsiaTheme="minorEastAsia" w:hAnsiTheme="minorHAnsi" w:cstheme="minorBidi"/>
              <w:b w:val="0"/>
              <w:bCs w:val="0"/>
              <w:noProof/>
              <w:sz w:val="22"/>
              <w:szCs w:val="22"/>
              <w:lang w:eastAsia="pt-BR"/>
            </w:rPr>
            <w:tab/>
          </w:r>
          <w:r w:rsidR="00CF1530" w:rsidRPr="00B04CF6">
            <w:rPr>
              <w:rStyle w:val="Hyperlink"/>
              <w:noProof/>
            </w:rPr>
            <w:t>Bibliografia</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_Toc388730574 \h </w:instrText>
          </w:r>
          <w:r w:rsidR="00CF1530" w:rsidRPr="00B04CF6">
            <w:rPr>
              <w:noProof/>
              <w:webHidden/>
            </w:rPr>
          </w:r>
          <w:r w:rsidR="00CF1530" w:rsidRPr="00B04CF6">
            <w:rPr>
              <w:noProof/>
              <w:webHidden/>
            </w:rPr>
            <w:fldChar w:fldCharType="separate"/>
          </w:r>
          <w:ins w:id="336" w:author="Ivan" w:date="2014-06-02T23:45:00Z">
            <w:r w:rsidR="000975FC">
              <w:rPr>
                <w:noProof/>
                <w:webHidden/>
              </w:rPr>
              <w:t>45</w:t>
            </w:r>
          </w:ins>
          <w:del w:id="337" w:author="Ivan" w:date="2014-06-02T23:42:00Z">
            <w:r w:rsidR="006167B1" w:rsidDel="00646E32">
              <w:rPr>
                <w:noProof/>
                <w:webHidden/>
              </w:rPr>
              <w:delText>42</w:delText>
            </w:r>
          </w:del>
          <w:r w:rsidR="00CF1530" w:rsidRPr="00B04CF6">
            <w:rPr>
              <w:noProof/>
              <w:webHidden/>
            </w:rPr>
            <w:fldChar w:fldCharType="end"/>
          </w:r>
          <w:r>
            <w:rPr>
              <w:noProof/>
            </w:rPr>
            <w:fldChar w:fldCharType="end"/>
          </w:r>
        </w:p>
        <w:p w14:paraId="7F05815C" w14:textId="77777777" w:rsidR="00CF1530" w:rsidRPr="00B04CF6" w:rsidRDefault="00785B7E" w:rsidP="00CF1530">
          <w:pPr>
            <w:pStyle w:val="Sumrio1"/>
            <w:tabs>
              <w:tab w:val="right" w:leader="dot" w:pos="9061"/>
            </w:tabs>
            <w:spacing w:before="0" w:after="0"/>
            <w:ind w:firstLine="0"/>
            <w:rPr>
              <w:rFonts w:asciiTheme="minorHAnsi" w:eastAsiaTheme="minorEastAsia" w:hAnsiTheme="minorHAnsi" w:cstheme="minorBidi"/>
              <w:b w:val="0"/>
              <w:bCs w:val="0"/>
              <w:noProof/>
              <w:sz w:val="22"/>
              <w:szCs w:val="22"/>
              <w:lang w:eastAsia="pt-BR"/>
            </w:rPr>
          </w:pPr>
          <w:r>
            <w:fldChar w:fldCharType="begin"/>
          </w:r>
          <w:r>
            <w:instrText xml:space="preserve"> HYPERLINK \l "_Toc388730575" </w:instrText>
          </w:r>
          <w:r>
            <w:fldChar w:fldCharType="separate"/>
          </w:r>
          <w:r w:rsidR="00CF1530" w:rsidRPr="00B04CF6">
            <w:rPr>
              <w:rStyle w:val="Hyperlink"/>
              <w:noProof/>
            </w:rPr>
            <w:t>Apêndices</w:t>
          </w:r>
          <w:r w:rsidR="00CF1530" w:rsidRPr="00B04CF6">
            <w:rPr>
              <w:noProof/>
              <w:webHidden/>
            </w:rPr>
            <w:tab/>
          </w:r>
          <w:r w:rsidR="00CF1530" w:rsidRPr="00B04CF6">
            <w:rPr>
              <w:noProof/>
              <w:webHidden/>
            </w:rPr>
            <w:fldChar w:fldCharType="begin"/>
          </w:r>
          <w:r w:rsidR="00CF1530" w:rsidRPr="00B04CF6">
            <w:rPr>
              <w:noProof/>
              <w:webHidden/>
            </w:rPr>
            <w:instrText xml:space="preserve"> PAGEREF _Toc388730575 \h </w:instrText>
          </w:r>
          <w:r w:rsidR="00CF1530" w:rsidRPr="00B04CF6">
            <w:rPr>
              <w:noProof/>
              <w:webHidden/>
            </w:rPr>
          </w:r>
          <w:r w:rsidR="00CF1530" w:rsidRPr="00B04CF6">
            <w:rPr>
              <w:noProof/>
              <w:webHidden/>
            </w:rPr>
            <w:fldChar w:fldCharType="separate"/>
          </w:r>
          <w:ins w:id="338" w:author="Ivan" w:date="2014-06-02T23:45:00Z">
            <w:r w:rsidR="000975FC">
              <w:rPr>
                <w:noProof/>
                <w:webHidden/>
              </w:rPr>
              <w:t>49</w:t>
            </w:r>
          </w:ins>
          <w:del w:id="339" w:author="Ivan" w:date="2014-06-02T23:42:00Z">
            <w:r w:rsidR="006167B1" w:rsidDel="00646E32">
              <w:rPr>
                <w:noProof/>
                <w:webHidden/>
              </w:rPr>
              <w:delText>46</w:delText>
            </w:r>
          </w:del>
          <w:r w:rsidR="00CF1530" w:rsidRPr="00B04CF6">
            <w:rPr>
              <w:noProof/>
              <w:webHidden/>
            </w:rPr>
            <w:fldChar w:fldCharType="end"/>
          </w:r>
          <w:r>
            <w:rPr>
              <w:noProof/>
            </w:rPr>
            <w:fldChar w:fldCharType="end"/>
          </w:r>
        </w:p>
        <w:p w14:paraId="11409F49" w14:textId="77777777" w:rsidR="00CF1530" w:rsidRPr="00B04CF6" w:rsidRDefault="00785B7E" w:rsidP="00CF1530">
          <w:pPr>
            <w:pStyle w:val="Sumrio2"/>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"_Toc388730576" </w:instrText>
          </w:r>
          <w:r>
            <w:fldChar w:fldCharType="separate"/>
          </w:r>
          <w:r w:rsidR="00CF1530" w:rsidRPr="00B04CF6">
            <w:rPr>
              <w:rStyle w:val="Hyperlink"/>
            </w:rPr>
            <w:t>Apendice A – Diagrama de Sequência para Pesagem</w:t>
          </w:r>
          <w:r w:rsidR="00CF1530" w:rsidRPr="00B04CF6">
            <w:rPr>
              <w:webHidden/>
            </w:rPr>
            <w:tab/>
          </w:r>
          <w:r w:rsidR="00CF1530" w:rsidRPr="00B04CF6">
            <w:rPr>
              <w:webHidden/>
            </w:rPr>
            <w:fldChar w:fldCharType="begin"/>
          </w:r>
          <w:r w:rsidR="00CF1530" w:rsidRPr="00B04CF6">
            <w:rPr>
              <w:webHidden/>
            </w:rPr>
            <w:instrText xml:space="preserve"> PAGEREF _Toc388730576 \h </w:instrText>
          </w:r>
          <w:r w:rsidR="00CF1530" w:rsidRPr="00B04CF6">
            <w:rPr>
              <w:webHidden/>
            </w:rPr>
          </w:r>
          <w:r w:rsidR="00CF1530" w:rsidRPr="00B04CF6">
            <w:rPr>
              <w:webHidden/>
            </w:rPr>
            <w:fldChar w:fldCharType="separate"/>
          </w:r>
          <w:ins w:id="340" w:author="Ivan" w:date="2014-06-02T23:45:00Z">
            <w:r w:rsidR="000975FC">
              <w:rPr>
                <w:webHidden/>
              </w:rPr>
              <w:t>49</w:t>
            </w:r>
          </w:ins>
          <w:del w:id="341" w:author="Ivan" w:date="2014-06-02T23:42:00Z">
            <w:r w:rsidR="006167B1" w:rsidDel="00646E32">
              <w:rPr>
                <w:webHidden/>
              </w:rPr>
              <w:delText>46</w:delText>
            </w:r>
          </w:del>
          <w:r w:rsidR="00CF1530" w:rsidRPr="00B04CF6">
            <w:rPr>
              <w:webHidden/>
            </w:rPr>
            <w:fldChar w:fldCharType="end"/>
          </w:r>
          <w:r>
            <w:fldChar w:fldCharType="end"/>
          </w:r>
        </w:p>
        <w:p w14:paraId="772B668B" w14:textId="77777777" w:rsidR="00CF1530" w:rsidRPr="00B04CF6" w:rsidRDefault="00785B7E" w:rsidP="00CF1530">
          <w:pPr>
            <w:pStyle w:val="Sumrio2"/>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"_Toc388730577" </w:instrText>
          </w:r>
          <w:r>
            <w:fldChar w:fldCharType="separate"/>
          </w:r>
          <w:r w:rsidR="00CF1530" w:rsidRPr="00B04CF6">
            <w:rPr>
              <w:rStyle w:val="Hyperlink"/>
            </w:rPr>
            <w:t>Apêndice B – Fluxograma do processo geral para fabricação de medicamento</w:t>
          </w:r>
          <w:r w:rsidR="00CF1530" w:rsidRPr="00B04CF6">
            <w:rPr>
              <w:webHidden/>
            </w:rPr>
            <w:tab/>
          </w:r>
          <w:r w:rsidR="00CF1530" w:rsidRPr="00B04CF6">
            <w:rPr>
              <w:webHidden/>
            </w:rPr>
            <w:fldChar w:fldCharType="begin"/>
          </w:r>
          <w:r w:rsidR="00CF1530" w:rsidRPr="00B04CF6">
            <w:rPr>
              <w:webHidden/>
            </w:rPr>
            <w:instrText xml:space="preserve"> PAGEREF _Toc388730577 \h </w:instrText>
          </w:r>
          <w:r w:rsidR="00CF1530" w:rsidRPr="00B04CF6">
            <w:rPr>
              <w:webHidden/>
            </w:rPr>
          </w:r>
          <w:r w:rsidR="00CF1530" w:rsidRPr="00B04CF6">
            <w:rPr>
              <w:webHidden/>
            </w:rPr>
            <w:fldChar w:fldCharType="separate"/>
          </w:r>
          <w:ins w:id="342" w:author="Ivan" w:date="2014-06-02T23:45:00Z">
            <w:r w:rsidR="000975FC">
              <w:rPr>
                <w:webHidden/>
              </w:rPr>
              <w:t>50</w:t>
            </w:r>
          </w:ins>
          <w:del w:id="343" w:author="Ivan" w:date="2014-06-02T23:42:00Z">
            <w:r w:rsidR="006167B1" w:rsidDel="00646E32">
              <w:rPr>
                <w:webHidden/>
              </w:rPr>
              <w:delText>47</w:delText>
            </w:r>
          </w:del>
          <w:r w:rsidR="00CF1530" w:rsidRPr="00B04CF6">
            <w:rPr>
              <w:webHidden/>
            </w:rPr>
            <w:fldChar w:fldCharType="end"/>
          </w:r>
          <w:r>
            <w:fldChar w:fldCharType="end"/>
          </w:r>
        </w:p>
        <w:p w14:paraId="5709D715" w14:textId="77777777" w:rsidR="00CF1530" w:rsidRPr="00B04CF6" w:rsidRDefault="00785B7E" w:rsidP="00CF1530">
          <w:pPr>
            <w:pStyle w:val="Sumrio2"/>
            <w:spacing w:before="0"/>
            <w:ind w:firstLine="0"/>
            <w:rPr>
              <w:rFonts w:asciiTheme="minorHAnsi" w:eastAsiaTheme="minorEastAsia" w:hAnsiTheme="minorHAnsi" w:cstheme="minorBidi"/>
              <w:b w:val="0"/>
              <w:bCs w:val="0"/>
              <w:iCs w:val="0"/>
              <w:sz w:val="22"/>
              <w:szCs w:val="22"/>
              <w:lang w:eastAsia="pt-BR"/>
            </w:rPr>
          </w:pPr>
          <w:r>
            <w:fldChar w:fldCharType="begin"/>
          </w:r>
          <w:r>
            <w:instrText xml:space="preserve"> HYPERLINK \l "_Toc388730578" </w:instrText>
          </w:r>
          <w:r>
            <w:fldChar w:fldCharType="separate"/>
          </w:r>
          <w:r w:rsidR="00CF1530" w:rsidRPr="00B04CF6">
            <w:rPr>
              <w:rStyle w:val="Hyperlink"/>
            </w:rPr>
            <w:t>Apêndice C – Código utilizado no PIC18F4520</w:t>
          </w:r>
          <w:r w:rsidR="00CF1530" w:rsidRPr="00B04CF6">
            <w:rPr>
              <w:webHidden/>
            </w:rPr>
            <w:tab/>
          </w:r>
          <w:r w:rsidR="00CF1530" w:rsidRPr="00B04CF6">
            <w:rPr>
              <w:webHidden/>
            </w:rPr>
            <w:fldChar w:fldCharType="begin"/>
          </w:r>
          <w:r w:rsidR="00CF1530" w:rsidRPr="00B04CF6">
            <w:rPr>
              <w:webHidden/>
            </w:rPr>
            <w:instrText xml:space="preserve"> PAGEREF _Toc388730578 \h </w:instrText>
          </w:r>
          <w:r w:rsidR="00CF1530" w:rsidRPr="00B04CF6">
            <w:rPr>
              <w:webHidden/>
            </w:rPr>
          </w:r>
          <w:r w:rsidR="00CF1530" w:rsidRPr="00B04CF6">
            <w:rPr>
              <w:webHidden/>
            </w:rPr>
            <w:fldChar w:fldCharType="separate"/>
          </w:r>
          <w:ins w:id="344" w:author="Ivan" w:date="2014-06-02T23:45:00Z">
            <w:r w:rsidR="000975FC">
              <w:rPr>
                <w:webHidden/>
              </w:rPr>
              <w:t>51</w:t>
            </w:r>
          </w:ins>
          <w:del w:id="345" w:author="Ivan" w:date="2014-06-02T23:42:00Z">
            <w:r w:rsidR="006167B1" w:rsidDel="00646E32">
              <w:rPr>
                <w:webHidden/>
              </w:rPr>
              <w:delText>48</w:delText>
            </w:r>
          </w:del>
          <w:r w:rsidR="00CF1530" w:rsidRPr="00B04CF6">
            <w:rPr>
              <w:webHidden/>
            </w:rPr>
            <w:fldChar w:fldCharType="end"/>
          </w:r>
          <w:r>
            <w:fldChar w:fldCharType="end"/>
          </w:r>
        </w:p>
        <w:p w14:paraId="6FF9946D" w14:textId="655BB104" w:rsidR="00E0045F" w:rsidRPr="00BA5013" w:rsidRDefault="00C40EA8" w:rsidP="00CF1530">
          <w:pPr>
            <w:tabs>
              <w:tab w:val="left" w:pos="426"/>
            </w:tabs>
            <w:spacing w:after="0"/>
            <w:ind w:firstLine="0"/>
            <w:sectPr w:rsidR="00E0045F" w:rsidRPr="00BA5013" w:rsidSect="00E0045F">
              <w:pgSz w:w="11906" w:h="16838"/>
              <w:pgMar w:top="1701" w:right="1134" w:bottom="1134" w:left="1701" w:header="1134" w:footer="709" w:gutter="0"/>
              <w:pgNumType w:start="1"/>
              <w:cols w:space="708"/>
              <w:docGrid w:linePitch="360"/>
            </w:sectPr>
          </w:pPr>
          <w:r w:rsidRPr="00B04CF6">
            <w:rPr>
              <w:b/>
              <w:bCs/>
            </w:rPr>
            <w:fldChar w:fldCharType="end"/>
          </w:r>
        </w:p>
      </w:sdtContent>
    </w:sdt>
    <w:p w14:paraId="64BF6C6D" w14:textId="5225039B" w:rsidR="00042477" w:rsidRPr="00BA5013" w:rsidRDefault="00042477">
      <w:pPr>
        <w:pStyle w:val="Ttulo1"/>
      </w:pPr>
      <w:bookmarkStart w:id="346" w:name="_Toc388730524"/>
      <w:r w:rsidRPr="00BA5013">
        <w:lastRenderedPageBreak/>
        <w:t>I</w:t>
      </w:r>
      <w:bookmarkEnd w:id="251"/>
      <w:bookmarkEnd w:id="252"/>
      <w:r w:rsidR="001610C6" w:rsidRPr="00BA5013">
        <w:t>NTRODUÇÃO</w:t>
      </w:r>
      <w:bookmarkEnd w:id="253"/>
      <w:bookmarkEnd w:id="346"/>
    </w:p>
    <w:p w14:paraId="1EAF8BBC" w14:textId="29ECC0AB" w:rsidR="0047513B" w:rsidRPr="00B04CF6" w:rsidRDefault="009E115D" w:rsidP="009E115D">
      <w:r w:rsidRPr="00B04CF6">
        <w:t>A tecnologia de identificação por radiofrequência (RFID</w:t>
      </w:r>
      <w:r w:rsidR="00775324" w:rsidRPr="00B04CF6">
        <w:t xml:space="preserve"> – </w:t>
      </w:r>
      <w:r w:rsidR="00775324" w:rsidRPr="00B04CF6">
        <w:rPr>
          <w:i/>
        </w:rPr>
        <w:t>Radio Frequency Identification</w:t>
      </w:r>
      <w:r w:rsidRPr="00B04CF6">
        <w:t xml:space="preserve">) </w:t>
      </w:r>
      <w:del w:id="347" w:author="Ivan" w:date="2014-06-02T23:29:00Z">
        <w:r w:rsidRPr="00B04CF6" w:rsidDel="00CE72CC">
          <w:delText>tem ganhado</w:delText>
        </w:r>
      </w:del>
      <w:ins w:id="348" w:author="Ivan" w:date="2014-06-02T23:29:00Z">
        <w:r w:rsidR="00CE72CC">
          <w:t>ganhou</w:t>
        </w:r>
      </w:ins>
      <w:r w:rsidRPr="00B04CF6">
        <w:t xml:space="preserve"> grande expressão nos últimos anos e, mesmo não sendo uma tecnologia nova, é descrita como uma </w:t>
      </w:r>
      <w:r w:rsidR="00883274" w:rsidRPr="00B04CF6">
        <w:t>tecnologia com grande</w:t>
      </w:r>
      <w:r w:rsidRPr="00B04CF6">
        <w:t xml:space="preserve"> potencial de crescimento e utilização </w:t>
      </w:r>
      <w:sdt>
        <w:sdtPr>
          <w:id w:val="-1657686131"/>
          <w:citation/>
        </w:sdtPr>
        <w:sdtContent>
          <w:r w:rsidR="00883274" w:rsidRPr="00BA5013">
            <w:fldChar w:fldCharType="begin"/>
          </w:r>
          <w:r w:rsidR="009062ED" w:rsidRPr="00B04CF6">
            <w:instrText xml:space="preserve">CITATION SAW14 \l 1046 </w:instrText>
          </w:r>
          <w:r w:rsidR="00883274" w:rsidRPr="00BA5013">
            <w:fldChar w:fldCharType="separate"/>
          </w:r>
          <w:r w:rsidR="0049439A">
            <w:rPr>
              <w:noProof/>
            </w:rPr>
            <w:t>(WEIS, 2007)</w:t>
          </w:r>
          <w:r w:rsidR="00883274" w:rsidRPr="00BA5013">
            <w:fldChar w:fldCharType="end"/>
          </w:r>
        </w:sdtContent>
      </w:sdt>
      <w:r w:rsidR="00BF316E" w:rsidRPr="00BA5013">
        <w:t>.</w:t>
      </w:r>
      <w:r w:rsidR="00883274" w:rsidRPr="00BA5013">
        <w:t xml:space="preserve"> </w:t>
      </w:r>
      <w:r w:rsidRPr="00BA5013">
        <w:t xml:space="preserve">Atualmente </w:t>
      </w:r>
      <w:r w:rsidRPr="00BA5013">
        <w:rPr>
          <w:color w:val="000000" w:themeColor="text1"/>
        </w:rPr>
        <w:t xml:space="preserve">vários sistemas já utilizam a tecnologia em seus sistemas, como empresas de transporte público, estacionamentos, no setor de </w:t>
      </w:r>
      <w:r w:rsidRPr="00B04CF6">
        <w:rPr>
          <w:i/>
          <w:color w:val="000000" w:themeColor="text1"/>
        </w:rPr>
        <w:t>supply chain</w:t>
      </w:r>
      <w:r w:rsidRPr="00B04CF6">
        <w:rPr>
          <w:color w:val="000000" w:themeColor="text1"/>
        </w:rPr>
        <w:t xml:space="preserve"> e controle </w:t>
      </w:r>
      <w:r w:rsidRPr="00B04CF6">
        <w:t>de estoque.</w:t>
      </w:r>
    </w:p>
    <w:p w14:paraId="4F90619F" w14:textId="2E001FB8" w:rsidR="009E115D" w:rsidRPr="00BA5013" w:rsidRDefault="009E115D" w:rsidP="009E115D">
      <w:r w:rsidRPr="00B04CF6">
        <w:t xml:space="preserve">Algumas das principais vantagens desta tecnologia são: sua capacidade de armazenamento de dados, distância de leitura, invulnerabilidade </w:t>
      </w:r>
      <w:r w:rsidR="00DB3E78" w:rsidRPr="00B04CF6">
        <w:t>aos problemas</w:t>
      </w:r>
      <w:r w:rsidRPr="00B04CF6">
        <w:t xml:space="preserve"> de erros de leitura causados por sujeira, desgaste ou umidade e não necessidade </w:t>
      </w:r>
      <w:r w:rsidR="005B4FFC" w:rsidRPr="00B04CF6">
        <w:t xml:space="preserve">do objeto estar diretamente em </w:t>
      </w:r>
      <w:r w:rsidR="000A4E0E" w:rsidRPr="00B04CF6">
        <w:t>sua linha de vis</w:t>
      </w:r>
      <w:ins w:id="349" w:author="Ivan" w:date="2014-06-02T23:28:00Z">
        <w:r w:rsidR="00CE72CC">
          <w:t>ão</w:t>
        </w:r>
      </w:ins>
      <w:del w:id="350" w:author="Ivan" w:date="2014-06-02T23:28:00Z">
        <w:r w:rsidR="000A4E0E" w:rsidRPr="00B04CF6" w:rsidDel="00CE72CC">
          <w:delText>ada</w:delText>
        </w:r>
      </w:del>
      <w:r w:rsidR="005B4FFC" w:rsidRPr="00B04CF6">
        <w:t>.</w:t>
      </w:r>
      <w:r w:rsidR="00FA0158" w:rsidRPr="00B04CF6" w:rsidDel="005B4FFC">
        <w:t xml:space="preserve"> </w:t>
      </w:r>
      <w:sdt>
        <w:sdtPr>
          <w:id w:val="-1026326500"/>
          <w:citation/>
        </w:sdtPr>
        <w:sdtContent>
          <w:r w:rsidR="004E7086" w:rsidRPr="00BA5013">
            <w:fldChar w:fldCharType="begin"/>
          </w:r>
          <w:r w:rsidR="004E7086" w:rsidRPr="00B04CF6">
            <w:instrText xml:space="preserve"> CITATION SHo06 \l 1046 </w:instrText>
          </w:r>
          <w:r w:rsidR="004E7086" w:rsidRPr="00BA5013">
            <w:fldChar w:fldCharType="separate"/>
          </w:r>
          <w:r w:rsidR="0049439A">
            <w:rPr>
              <w:noProof/>
            </w:rPr>
            <w:t>(HOLLOWAY, 2006)</w:t>
          </w:r>
          <w:r w:rsidR="004E7086" w:rsidRPr="00BA5013">
            <w:fldChar w:fldCharType="end"/>
          </w:r>
        </w:sdtContent>
      </w:sdt>
    </w:p>
    <w:p w14:paraId="70FDDEAF" w14:textId="77777777" w:rsidR="009E115D" w:rsidRPr="00B04CF6" w:rsidRDefault="009E115D" w:rsidP="009E115D"/>
    <w:p w14:paraId="5654DC2E" w14:textId="77777777" w:rsidR="009635E3" w:rsidRPr="00B04CF6" w:rsidRDefault="00042477" w:rsidP="009E115D">
      <w:pPr>
        <w:pStyle w:val="Ttulo2"/>
      </w:pPr>
      <w:bookmarkStart w:id="351" w:name="_Toc277439946"/>
      <w:bookmarkStart w:id="352" w:name="_Toc277441208"/>
      <w:bookmarkStart w:id="353" w:name="_Toc314168685"/>
      <w:bookmarkStart w:id="354" w:name="_Toc388730525"/>
      <w:r w:rsidRPr="00B04CF6">
        <w:t>Objetivo geral</w:t>
      </w:r>
      <w:bookmarkEnd w:id="351"/>
      <w:bookmarkEnd w:id="352"/>
      <w:bookmarkEnd w:id="353"/>
      <w:bookmarkEnd w:id="354"/>
    </w:p>
    <w:p w14:paraId="108FAD40" w14:textId="7F49390E" w:rsidR="004A6AE4" w:rsidRPr="00B04CF6" w:rsidRDefault="00E0045F" w:rsidP="009E115D">
      <w:r w:rsidRPr="00B04CF6">
        <w:t>O objetivo geral deste trabalho é desenvolver uma aplicação para controle</w:t>
      </w:r>
      <w:r w:rsidR="00127D74" w:rsidRPr="00B04CF6">
        <w:t xml:space="preserve"> de produtos em laboratórios de </w:t>
      </w:r>
      <w:r w:rsidR="00785B7E">
        <w:t xml:space="preserve">farmácias de </w:t>
      </w:r>
      <w:r w:rsidR="00127D74" w:rsidRPr="00B04CF6">
        <w:t xml:space="preserve">manipulação, utilizando a tecnologia RFID </w:t>
      </w:r>
      <w:r w:rsidR="00FF3BC8" w:rsidRPr="00B04CF6">
        <w:t>como meio de automatização de processos realizados manualmente.</w:t>
      </w:r>
      <w:r w:rsidR="00F62698" w:rsidRPr="00B04CF6">
        <w:t xml:space="preserve"> Para atingir os resultados esperados foram planejados objetivos específicos que fragmentam o trabalho em partes menores.</w:t>
      </w:r>
    </w:p>
    <w:p w14:paraId="72F6303C" w14:textId="77777777" w:rsidR="00F62698" w:rsidRPr="00B04CF6" w:rsidRDefault="00F62698" w:rsidP="009E115D"/>
    <w:p w14:paraId="69A572A4" w14:textId="77777777" w:rsidR="009635E3" w:rsidRPr="00B04CF6" w:rsidRDefault="004D0C3C" w:rsidP="009E115D">
      <w:pPr>
        <w:pStyle w:val="Ttulo2"/>
      </w:pPr>
      <w:bookmarkStart w:id="355" w:name="_Toc277439947"/>
      <w:bookmarkStart w:id="356" w:name="_Toc277441209"/>
      <w:bookmarkStart w:id="357" w:name="_Toc314168686"/>
      <w:bookmarkStart w:id="358" w:name="_Toc388730526"/>
      <w:r w:rsidRPr="00B04CF6">
        <w:t>Objetivos e</w:t>
      </w:r>
      <w:r w:rsidR="00042477" w:rsidRPr="00B04CF6">
        <w:t>specíficos</w:t>
      </w:r>
      <w:bookmarkEnd w:id="355"/>
      <w:bookmarkEnd w:id="356"/>
      <w:bookmarkEnd w:id="357"/>
      <w:bookmarkEnd w:id="358"/>
    </w:p>
    <w:p w14:paraId="0B2BFFBB" w14:textId="77777777" w:rsidR="00C67DAA" w:rsidRPr="00B04CF6" w:rsidRDefault="00F62698" w:rsidP="009E115D">
      <w:r w:rsidRPr="00B04CF6">
        <w:t>Para atingir o objetivo do trabalho foram estabelecidos os seguintes objetivos específicos:</w:t>
      </w:r>
    </w:p>
    <w:p w14:paraId="75433222" w14:textId="684910EC" w:rsidR="00785B7E" w:rsidRDefault="00785B7E" w:rsidP="009E115D">
      <w:pPr>
        <w:pStyle w:val="PargrafodaLista"/>
        <w:numPr>
          <w:ilvl w:val="0"/>
          <w:numId w:val="45"/>
        </w:numPr>
        <w:ind w:left="0" w:firstLine="426"/>
      </w:pPr>
      <w:r>
        <w:t>Estudar as tecnologias de Auto Identificação e comparar tecnologias concorrentes ao RFID</w:t>
      </w:r>
    </w:p>
    <w:p w14:paraId="31FE6FF8" w14:textId="64A2788C" w:rsidR="00F62698" w:rsidRPr="00B04CF6" w:rsidRDefault="00A50F30" w:rsidP="009E115D">
      <w:pPr>
        <w:pStyle w:val="PargrafodaLista"/>
        <w:numPr>
          <w:ilvl w:val="0"/>
          <w:numId w:val="45"/>
        </w:numPr>
        <w:ind w:left="0" w:firstLine="426"/>
      </w:pPr>
      <w:r w:rsidRPr="00B04CF6">
        <w:t>R</w:t>
      </w:r>
      <w:r w:rsidR="00F62698" w:rsidRPr="00B04CF6">
        <w:t xml:space="preserve">ealizar a integração </w:t>
      </w:r>
      <w:r w:rsidRPr="00B04CF6">
        <w:t>entre um leitor de</w:t>
      </w:r>
      <w:r w:rsidR="00CB7E38" w:rsidRPr="00B04CF6">
        <w:t xml:space="preserve"> </w:t>
      </w:r>
      <w:r w:rsidR="00F62698" w:rsidRPr="00B04CF6">
        <w:t xml:space="preserve">RFID </w:t>
      </w:r>
      <w:r w:rsidRPr="00B04CF6">
        <w:t>e as</w:t>
      </w:r>
      <w:r w:rsidR="00F62698" w:rsidRPr="00B04CF6">
        <w:t xml:space="preserve"> balanças </w:t>
      </w:r>
      <w:r w:rsidRPr="00B04CF6">
        <w:t xml:space="preserve">utilizadas </w:t>
      </w:r>
      <w:r w:rsidR="00785B7E">
        <w:t>pelas farmácias</w:t>
      </w:r>
      <w:r w:rsidR="00F62698" w:rsidRPr="00B04CF6">
        <w:t>.</w:t>
      </w:r>
    </w:p>
    <w:p w14:paraId="2F26E2D9" w14:textId="47CA2744" w:rsidR="004E7086" w:rsidRPr="00B04CF6" w:rsidRDefault="004E7086" w:rsidP="009E115D">
      <w:pPr>
        <w:pStyle w:val="PargrafodaLista"/>
        <w:numPr>
          <w:ilvl w:val="0"/>
          <w:numId w:val="45"/>
        </w:numPr>
        <w:ind w:left="0" w:firstLine="426"/>
      </w:pPr>
      <w:r w:rsidRPr="00B04CF6">
        <w:t xml:space="preserve">Definir </w:t>
      </w:r>
      <w:r w:rsidR="000930CC" w:rsidRPr="00B04CF6">
        <w:t>a especificação de</w:t>
      </w:r>
      <w:r w:rsidRPr="00B04CF6">
        <w:t xml:space="preserve"> requisitos mínimos do sistema e elaborar meios de atender </w:t>
      </w:r>
      <w:r w:rsidR="00DB3E78" w:rsidRPr="00B04CF6">
        <w:t>a</w:t>
      </w:r>
      <w:r w:rsidRPr="00B04CF6">
        <w:t xml:space="preserve"> estas especificações.</w:t>
      </w:r>
    </w:p>
    <w:p w14:paraId="091A3811" w14:textId="3CFD0CBF" w:rsidR="00F62698" w:rsidRPr="00B04CF6" w:rsidRDefault="00F62698" w:rsidP="009E115D">
      <w:pPr>
        <w:pStyle w:val="PargrafodaLista"/>
        <w:numPr>
          <w:ilvl w:val="0"/>
          <w:numId w:val="45"/>
        </w:numPr>
        <w:ind w:left="0" w:firstLine="426"/>
      </w:pPr>
      <w:r w:rsidRPr="00B04CF6">
        <w:t xml:space="preserve">Desenvolver </w:t>
      </w:r>
      <w:r w:rsidR="001D1CBC" w:rsidRPr="00B04CF6">
        <w:t xml:space="preserve">o protótipo do </w:t>
      </w:r>
      <w:r w:rsidRPr="00B04CF6">
        <w:t xml:space="preserve">sistema de controle de produtos </w:t>
      </w:r>
      <w:r w:rsidR="00111E90" w:rsidRPr="00B04CF6">
        <w:t xml:space="preserve">que irá atuar </w:t>
      </w:r>
      <w:r w:rsidRPr="00B04CF6">
        <w:t>dentro do laboratório de manipulação</w:t>
      </w:r>
      <w:r w:rsidR="00A50F30" w:rsidRPr="00B04CF6">
        <w:t xml:space="preserve"> utilizando etiquetas RFID</w:t>
      </w:r>
    </w:p>
    <w:p w14:paraId="4DE595C7" w14:textId="6C19CB9A" w:rsidR="00D45E0E" w:rsidRPr="00B04CF6" w:rsidRDefault="00A50F30" w:rsidP="009E115D">
      <w:pPr>
        <w:pStyle w:val="PargrafodaLista"/>
        <w:numPr>
          <w:ilvl w:val="0"/>
          <w:numId w:val="45"/>
        </w:numPr>
        <w:ind w:left="0" w:firstLine="426"/>
        <w:rPr>
          <w:b/>
        </w:rPr>
      </w:pPr>
      <w:r w:rsidRPr="00B04CF6">
        <w:lastRenderedPageBreak/>
        <w:t xml:space="preserve">Verificar </w:t>
      </w:r>
      <w:r w:rsidR="00F62698" w:rsidRPr="00B04CF6">
        <w:t xml:space="preserve">a possibilidade de integração ao sistema </w:t>
      </w:r>
      <w:r w:rsidR="008E4E53" w:rsidRPr="00B04CF6">
        <w:t>Fórmula Certa</w:t>
      </w:r>
      <w:r w:rsidR="008E4E53" w:rsidRPr="00B04CF6">
        <w:rPr>
          <w:rStyle w:val="Refdenotaderodap"/>
        </w:rPr>
        <w:footnoteReference w:id="1"/>
      </w:r>
      <w:r w:rsidR="00F62698" w:rsidRPr="00B04CF6">
        <w:t xml:space="preserve"> já existente no mercado.</w:t>
      </w:r>
    </w:p>
    <w:p w14:paraId="08A04DD0" w14:textId="5C255DD2" w:rsidR="00775324" w:rsidRPr="00B04CF6" w:rsidRDefault="00775324" w:rsidP="00B71F7D">
      <w:pPr>
        <w:pStyle w:val="Ttulo2"/>
      </w:pPr>
      <w:bookmarkStart w:id="359" w:name="_Toc388730527"/>
      <w:r w:rsidRPr="00B04CF6">
        <w:t>Motivação</w:t>
      </w:r>
      <w:bookmarkEnd w:id="359"/>
    </w:p>
    <w:p w14:paraId="7BAFD692" w14:textId="14FFE695" w:rsidR="001610C6" w:rsidRPr="00B04CF6" w:rsidRDefault="00A410EC" w:rsidP="006156F7">
      <w:pPr>
        <w:ind w:firstLine="576"/>
      </w:pPr>
      <w:r w:rsidRPr="00B04CF6">
        <w:t xml:space="preserve">O interesse pela tecnologia RFID surgiu </w:t>
      </w:r>
      <w:r w:rsidR="00DF0E75" w:rsidRPr="00B04CF6">
        <w:t>n</w:t>
      </w:r>
      <w:r w:rsidR="004A0952" w:rsidRPr="00B04CF6">
        <w:t xml:space="preserve">a área de atuação </w:t>
      </w:r>
      <w:r w:rsidRPr="00B04CF6">
        <w:t xml:space="preserve">de um dos integrantes do grupo, que desenvolve sistemas para controle de veículos dentro do pátio de montadoras. Com a tecnologia principal em mente, foram </w:t>
      </w:r>
      <w:r w:rsidR="00DB3E78" w:rsidRPr="00B04CF6">
        <w:t>estudadas</w:t>
      </w:r>
      <w:r w:rsidRPr="00B04CF6">
        <w:t xml:space="preserve"> possíveis aplicações desta tecnologia em ambientes reais. A princípio decidiu-se que a tecnologia seria aplicada </w:t>
      </w:r>
      <w:r w:rsidR="00DB3E78" w:rsidRPr="00B04CF6">
        <w:t>aos produtos</w:t>
      </w:r>
      <w:r w:rsidRPr="00B04CF6">
        <w:t xml:space="preserve"> em empresas, ou seja, no setor de controle de estoque. Dentre as diversas possibilidades de empresas que possuem produtos e necessitam de identificação e controle, foi apresentada uma ideia pelo </w:t>
      </w:r>
      <w:r w:rsidR="00165BFD" w:rsidRPr="00B04CF6">
        <w:t>professor</w:t>
      </w:r>
      <w:r w:rsidRPr="00B04CF6">
        <w:t xml:space="preserve"> </w:t>
      </w:r>
      <w:ins w:id="360" w:author="Ivan" w:date="2014-06-02T23:28:00Z">
        <w:r w:rsidR="00CE72CC">
          <w:t xml:space="preserve">mestre </w:t>
        </w:r>
      </w:ins>
      <w:r w:rsidRPr="00B04CF6">
        <w:t xml:space="preserve">Antônio Castilho, de aplicação da tecnologia </w:t>
      </w:r>
      <w:r w:rsidR="00E81801" w:rsidRPr="00B04CF6">
        <w:t xml:space="preserve">RFID </w:t>
      </w:r>
      <w:r w:rsidRPr="00B04CF6">
        <w:t xml:space="preserve">em um ambiente farmacêutico para controle de estoque, </w:t>
      </w:r>
      <w:del w:id="361" w:author="Ivan" w:date="2014-06-02T23:27:00Z">
        <w:r w:rsidRPr="00B04CF6" w:rsidDel="00CE72CC">
          <w:delText>que então direcionou o trabalho para o controle de produtos em farmácias de manipulação.</w:delText>
        </w:r>
      </w:del>
      <w:ins w:id="362" w:author="Ivan" w:date="2014-06-02T23:28:00Z">
        <w:r w:rsidR="00CE72CC">
          <w:t>cuja ideia foi aceita e, então, definida como tema para esta monografia.</w:t>
        </w:r>
      </w:ins>
    </w:p>
    <w:p w14:paraId="1A33B077" w14:textId="77777777" w:rsidR="004E7086" w:rsidRPr="00B04CF6" w:rsidRDefault="004E7086" w:rsidP="00B71F7D">
      <w:pPr>
        <w:ind w:firstLine="0"/>
      </w:pPr>
    </w:p>
    <w:p w14:paraId="23C792BB" w14:textId="77777777" w:rsidR="004128F0" w:rsidRPr="00B04CF6" w:rsidRDefault="00042477" w:rsidP="009E115D">
      <w:pPr>
        <w:pStyle w:val="Ttulo2"/>
      </w:pPr>
      <w:bookmarkStart w:id="363" w:name="_Toc277439948"/>
      <w:bookmarkStart w:id="364" w:name="_Toc277441210"/>
      <w:bookmarkStart w:id="365" w:name="_Toc314168687"/>
      <w:bookmarkStart w:id="366" w:name="_Toc388730528"/>
      <w:r w:rsidRPr="00B04CF6">
        <w:t>Justificativa</w:t>
      </w:r>
      <w:bookmarkEnd w:id="363"/>
      <w:bookmarkEnd w:id="364"/>
      <w:bookmarkEnd w:id="365"/>
      <w:bookmarkEnd w:id="366"/>
    </w:p>
    <w:p w14:paraId="3A54D4CB" w14:textId="452428C1" w:rsidR="009E115D" w:rsidRPr="00B04CF6" w:rsidRDefault="009E115D" w:rsidP="009E115D">
      <w:r w:rsidRPr="00B04CF6">
        <w:t xml:space="preserve">Laboratórios de </w:t>
      </w:r>
      <w:r w:rsidR="00785B7E">
        <w:t xml:space="preserve">farmácias de </w:t>
      </w:r>
      <w:r w:rsidRPr="00B04CF6">
        <w:t>manipulação são ambientes sujeitos aos mais diversos riscos, especialmente por serem manusead</w:t>
      </w:r>
      <w:r w:rsidR="001D1CBC" w:rsidRPr="00B04CF6">
        <w:t>a</w:t>
      </w:r>
      <w:r w:rsidRPr="00B04CF6">
        <w:t>s substâncias potencialmente tóxicas e de alto valor comercial, tornando assim contaminação e contrabando problemas que necessitam de uma atenção especial.</w:t>
      </w:r>
    </w:p>
    <w:p w14:paraId="637446D0" w14:textId="77777777" w:rsidR="0094609B" w:rsidRPr="00B04CF6" w:rsidRDefault="0094609B" w:rsidP="009E115D">
      <w:r w:rsidRPr="00B04CF6">
        <w:t>Como a pesagem dos produtos e o controle de entrada e saída são feitos por intermédio humano, é possível que erros e falsificações sejam cometidos, causando prejuízos diversos à empresa.</w:t>
      </w:r>
    </w:p>
    <w:p w14:paraId="7ECD75F2" w14:textId="4FB2FED8" w:rsidR="0094609B" w:rsidRPr="00B04CF6" w:rsidRDefault="0094609B" w:rsidP="009E115D">
      <w:r w:rsidRPr="00B04CF6">
        <w:t>Como a identificação por rádio frequência é uma das tecnologias mais utilizadas no quadro de controle e rastreio de produtos</w:t>
      </w:r>
      <w:r w:rsidR="001D1CBC" w:rsidRPr="00B04CF6">
        <w:t xml:space="preserve"> (do inglês </w:t>
      </w:r>
      <w:r w:rsidR="001D1CBC" w:rsidRPr="00B04CF6">
        <w:rPr>
          <w:i/>
        </w:rPr>
        <w:t>Electronic Article Surveillance</w:t>
      </w:r>
      <w:r w:rsidR="001D1CBC" w:rsidRPr="00B04CF6">
        <w:t xml:space="preserve"> - </w:t>
      </w:r>
      <w:r w:rsidRPr="00B04CF6">
        <w:t>EAS), a aplicação de etiquetas RFID nos recipientes dos produtos se torna uma possível alternativa na solução deste problema.</w:t>
      </w:r>
    </w:p>
    <w:p w14:paraId="558A4407" w14:textId="31E14471" w:rsidR="00E92B74" w:rsidRPr="00B04CF6" w:rsidRDefault="0094609B" w:rsidP="00C46094">
      <w:r w:rsidRPr="00B04CF6">
        <w:lastRenderedPageBreak/>
        <w:t xml:space="preserve">A utilização desta tecnologia em conjunto com </w:t>
      </w:r>
      <w:r w:rsidR="00DB0E06" w:rsidRPr="00B04CF6">
        <w:t>as balanças e o sistema comercial utilizado pelas farmácias</w:t>
      </w:r>
      <w:r w:rsidR="00A43DF4" w:rsidRPr="00B04CF6">
        <w:t xml:space="preserve"> de manipulação </w:t>
      </w:r>
      <w:r w:rsidR="00DB0E06" w:rsidRPr="00B04CF6">
        <w:t xml:space="preserve">seria uma alteração que traria benefícios sem a necessidade de uma mudança radical </w:t>
      </w:r>
      <w:r w:rsidR="00A43DF4" w:rsidRPr="00B04CF6">
        <w:t>nos processos já utilizados nessas empresas</w:t>
      </w:r>
      <w:r w:rsidR="00DB0E06" w:rsidRPr="00B04CF6">
        <w:t>.</w:t>
      </w:r>
    </w:p>
    <w:p w14:paraId="0D38D849" w14:textId="77777777" w:rsidR="004E7086" w:rsidRPr="00B04CF6" w:rsidRDefault="004E7086" w:rsidP="009E115D">
      <w:pPr>
        <w:pStyle w:val="PadraoTCC"/>
      </w:pPr>
    </w:p>
    <w:p w14:paraId="34609B82" w14:textId="77777777" w:rsidR="0022475A" w:rsidRPr="00B04CF6" w:rsidRDefault="00E92B74" w:rsidP="006156F7">
      <w:pPr>
        <w:pStyle w:val="Ttulo2"/>
      </w:pPr>
      <w:bookmarkStart w:id="367" w:name="_Toc384407554"/>
      <w:bookmarkStart w:id="368" w:name="_Toc384407555"/>
      <w:bookmarkStart w:id="369" w:name="_Toc384407556"/>
      <w:bookmarkStart w:id="370" w:name="_Toc384407557"/>
      <w:bookmarkStart w:id="371" w:name="_Toc314168688"/>
      <w:bookmarkStart w:id="372" w:name="_Toc388730529"/>
      <w:bookmarkStart w:id="373" w:name="_Toc277439951"/>
      <w:bookmarkStart w:id="374" w:name="_Toc277441213"/>
      <w:bookmarkEnd w:id="367"/>
      <w:bookmarkEnd w:id="368"/>
      <w:bookmarkEnd w:id="369"/>
      <w:bookmarkEnd w:id="370"/>
      <w:r w:rsidRPr="00B04CF6">
        <w:t>Metodologia</w:t>
      </w:r>
      <w:bookmarkEnd w:id="371"/>
      <w:bookmarkEnd w:id="372"/>
    </w:p>
    <w:p w14:paraId="62DCBD33" w14:textId="22B15DFA" w:rsidR="00DE13F6" w:rsidRPr="00B04CF6" w:rsidRDefault="00D836CB" w:rsidP="009E115D">
      <w:r w:rsidRPr="00B04CF6">
        <w:t xml:space="preserve">Este trabalho foi desenvolvido através da pesquisa e estudo de informações bibliográficas e fornecidas pelas empresas, sendo posteriormente desenvolvido um </w:t>
      </w:r>
      <w:r w:rsidR="000A11E2" w:rsidRPr="00B04CF6">
        <w:t xml:space="preserve">protótipo do </w:t>
      </w:r>
      <w:r w:rsidRPr="00B04CF6">
        <w:t xml:space="preserve">sistema </w:t>
      </w:r>
      <w:r w:rsidR="000A11E2" w:rsidRPr="00B04CF6">
        <w:t xml:space="preserve">como forma de </w:t>
      </w:r>
      <w:r w:rsidRPr="00B04CF6">
        <w:t>estudo de caso.</w:t>
      </w:r>
    </w:p>
    <w:p w14:paraId="336289EC" w14:textId="24BC38C7" w:rsidR="00A161EF" w:rsidRPr="00B04CF6" w:rsidRDefault="00DE13F6" w:rsidP="009E115D">
      <w:r w:rsidRPr="00B04CF6">
        <w:t xml:space="preserve">O estudo de caso foi feito baseado em uma necessidade real de uma empresa </w:t>
      </w:r>
      <w:r w:rsidR="00DF0E75" w:rsidRPr="00B04CF6">
        <w:t xml:space="preserve">do setor </w:t>
      </w:r>
      <w:r w:rsidRPr="00B04CF6">
        <w:t>farmacêutico: a necessidade de um sistema menor e que atendesse às necessidades da mesma, sem excessos. Diante do desafio os requisitos da empresa foram recolhidos e então projetados em um protótipo de sistema.</w:t>
      </w:r>
    </w:p>
    <w:p w14:paraId="59A89556" w14:textId="1316E748" w:rsidR="0048076C" w:rsidRPr="00B04CF6" w:rsidRDefault="0048076C" w:rsidP="009E115D">
      <w:r w:rsidRPr="00B04CF6">
        <w:t xml:space="preserve">Foram realizados alguns </w:t>
      </w:r>
      <w:r w:rsidR="00DB3E78" w:rsidRPr="00B04CF6">
        <w:t>questionamentos a</w:t>
      </w:r>
      <w:r w:rsidRPr="00B04CF6">
        <w:t>os colaboradores da empresa, para que os requisitos do sistema pudessem ser colhidos e estudados, de modo que o planejamento do protótipo pudesse ser concretizado.</w:t>
      </w:r>
    </w:p>
    <w:p w14:paraId="62B2EFFE" w14:textId="77777777" w:rsidR="00DB3E78" w:rsidRPr="00B04CF6" w:rsidRDefault="00DB3E78" w:rsidP="009E115D"/>
    <w:p w14:paraId="5AC4C554" w14:textId="7C44C0E7" w:rsidR="00042477" w:rsidRPr="00B04CF6" w:rsidRDefault="004D0C3C" w:rsidP="00DB0E06">
      <w:pPr>
        <w:pStyle w:val="Ttulo2"/>
      </w:pPr>
      <w:bookmarkStart w:id="375" w:name="_Toc314168689"/>
      <w:bookmarkStart w:id="376" w:name="_Toc388730530"/>
      <w:r w:rsidRPr="00B04CF6">
        <w:t>Estrutura do t</w:t>
      </w:r>
      <w:r w:rsidR="00E92B74" w:rsidRPr="00B04CF6">
        <w:t>rabalho</w:t>
      </w:r>
      <w:bookmarkEnd w:id="373"/>
      <w:bookmarkEnd w:id="374"/>
      <w:bookmarkEnd w:id="375"/>
      <w:bookmarkEnd w:id="376"/>
    </w:p>
    <w:p w14:paraId="49D2FE22" w14:textId="163EB818" w:rsidR="00E92B74" w:rsidRPr="00B04CF6" w:rsidRDefault="00F664DF" w:rsidP="009E115D">
      <w:pPr>
        <w:pStyle w:val="PadraoTCC"/>
      </w:pPr>
      <w:r w:rsidRPr="00B04CF6">
        <w:t xml:space="preserve">De modo a </w:t>
      </w:r>
      <w:r w:rsidR="004A0952" w:rsidRPr="00B04CF6">
        <w:t xml:space="preserve">proporcionar </w:t>
      </w:r>
      <w:r w:rsidRPr="00B04CF6">
        <w:t>uma leitura agradável e contínua do trabalho, este subcapítulo faz um breve resumo sobre os assuntos tratados em cada um dos capítulos presentes.</w:t>
      </w:r>
    </w:p>
    <w:p w14:paraId="5D0D6CD2" w14:textId="77777777" w:rsidR="00F70516" w:rsidRPr="00B04CF6" w:rsidRDefault="00F70516" w:rsidP="009E115D">
      <w:pPr>
        <w:pStyle w:val="PadraoTCC"/>
      </w:pPr>
    </w:p>
    <w:p w14:paraId="3E6C374B" w14:textId="4D5700F3" w:rsidR="00E92B74" w:rsidRPr="00B04CF6" w:rsidRDefault="00F664DF" w:rsidP="009E115D">
      <w:pPr>
        <w:pStyle w:val="PadraoTCC"/>
        <w:numPr>
          <w:ilvl w:val="0"/>
          <w:numId w:val="4"/>
        </w:numPr>
      </w:pPr>
      <w:r w:rsidRPr="00B04CF6">
        <w:t>Capítulo 2</w:t>
      </w:r>
      <w:del w:id="377" w:author="Ivan" w:date="2014-06-02T23:45:00Z">
        <w:r w:rsidR="00F047A1" w:rsidRPr="00B04CF6" w:rsidDel="00646E32">
          <w:delText xml:space="preserve"> -</w:delText>
        </w:r>
        <w:r w:rsidR="00F35452" w:rsidRPr="00B04CF6" w:rsidDel="00646E32">
          <w:delText xml:space="preserve"> </w:delText>
        </w:r>
        <w:r w:rsidR="00F35452" w:rsidRPr="00B04CF6" w:rsidDel="00646E32">
          <w:fldChar w:fldCharType="begin"/>
        </w:r>
        <w:r w:rsidR="00F35452" w:rsidRPr="00B04CF6" w:rsidDel="00646E32">
          <w:delInstrText xml:space="preserve"> REF _Ref384316136 \h </w:delInstrText>
        </w:r>
        <w:r w:rsidR="00DE13F6" w:rsidRPr="00B04CF6" w:rsidDel="00646E32">
          <w:delInstrText xml:space="preserve"> \* MERGEFORMAT </w:delInstrText>
        </w:r>
        <w:r w:rsidR="00F35452" w:rsidRPr="00B04CF6" w:rsidDel="00646E32">
          <w:fldChar w:fldCharType="separate"/>
        </w:r>
        <w:r w:rsidR="00646E32" w:rsidRPr="00B04CF6" w:rsidDel="00646E32">
          <w:delText>Tecnologias de Identificação Automática</w:delText>
        </w:r>
        <w:r w:rsidR="00F35452" w:rsidRPr="00B04CF6" w:rsidDel="00646E32">
          <w:fldChar w:fldCharType="end"/>
        </w:r>
      </w:del>
      <w:ins w:id="378" w:author="Ivan" w:date="2014-06-02T23:45:00Z">
        <w:r w:rsidR="00646E32">
          <w:t xml:space="preserve"> – Tecnologias de Identificação Automática</w:t>
        </w:r>
      </w:ins>
      <w:r w:rsidRPr="00B04CF6">
        <w:t>: São aprese</w:t>
      </w:r>
      <w:r w:rsidR="00F047A1" w:rsidRPr="00B04CF6">
        <w:t>ntadas algumas tecnologias utilizadas no processo de identificação automática, um quadro comparativo e o motivo da escolha da tecnologia RFID para utilização no trabalho.</w:t>
      </w:r>
    </w:p>
    <w:p w14:paraId="661209D5" w14:textId="77777777" w:rsidR="00F70516" w:rsidRPr="00B04CF6" w:rsidRDefault="00F70516" w:rsidP="006156F7">
      <w:pPr>
        <w:pStyle w:val="PadraoTCC"/>
        <w:ind w:left="720" w:firstLine="0"/>
      </w:pPr>
    </w:p>
    <w:p w14:paraId="2006E05D" w14:textId="1E1C4C64" w:rsidR="00F70516" w:rsidRPr="00B04CF6" w:rsidRDefault="00646E32" w:rsidP="00646E32">
      <w:pPr>
        <w:pStyle w:val="PadraoTCC"/>
        <w:numPr>
          <w:ilvl w:val="0"/>
          <w:numId w:val="4"/>
        </w:numPr>
        <w:pPrChange w:id="379" w:author="Ivan" w:date="2014-06-02T23:43:00Z">
          <w:pPr>
            <w:pStyle w:val="PadraoTCC"/>
            <w:numPr>
              <w:numId w:val="4"/>
            </w:numPr>
            <w:ind w:left="720" w:hanging="360"/>
          </w:pPr>
        </w:pPrChange>
      </w:pPr>
      <w:ins w:id="380" w:author="Ivan" w:date="2014-06-02T23:44:00Z">
        <w:r>
          <w:t xml:space="preserve">Capítulo 3 </w:t>
        </w:r>
      </w:ins>
      <w:ins w:id="381" w:author="Ivan" w:date="2014-06-02T23:45:00Z">
        <w:r>
          <w:t>–</w:t>
        </w:r>
      </w:ins>
      <w:ins w:id="382" w:author="Ivan" w:date="2014-06-02T23:44:00Z">
        <w:r>
          <w:t xml:space="preserve"> A </w:t>
        </w:r>
      </w:ins>
      <w:ins w:id="383" w:author="Ivan" w:date="2014-06-02T23:45:00Z">
        <w:r>
          <w:t>Tecnologia RFID</w:t>
        </w:r>
      </w:ins>
      <w:del w:id="384" w:author="Ivan" w:date="2014-06-02T23:43:00Z">
        <w:r w:rsidR="00F35452" w:rsidRPr="00B04CF6" w:rsidDel="00646E32">
          <w:delText>Capítulo 3 -</w:delText>
        </w:r>
        <w:r w:rsidR="00F77977" w:rsidRPr="00B04CF6" w:rsidDel="00646E32">
          <w:delText xml:space="preserve"> </w:delText>
        </w:r>
        <w:r w:rsidR="00F77977" w:rsidRPr="00B04CF6" w:rsidDel="00646E32">
          <w:fldChar w:fldCharType="begin"/>
        </w:r>
        <w:r w:rsidR="00F77977" w:rsidRPr="00B04CF6" w:rsidDel="00646E32">
          <w:delInstrText xml:space="preserve"> REF _Ref388726952 \h </w:delInstrText>
        </w:r>
        <w:r w:rsidR="00BA5013" w:rsidDel="00646E32">
          <w:delInstrText xml:space="preserve"> \* MERGEFORMAT </w:delInstrText>
        </w:r>
        <w:r w:rsidR="00F77977" w:rsidRPr="00B04CF6" w:rsidDel="00646E32">
          <w:fldChar w:fldCharType="separate"/>
        </w:r>
      </w:del>
      <w:del w:id="385" w:author="Ivan" w:date="2014-06-02T23:42:00Z">
        <w:r w:rsidR="006167B1" w:rsidRPr="00B04CF6" w:rsidDel="00646E32">
          <w:delText>A tecnologia RFID</w:delText>
        </w:r>
      </w:del>
      <w:del w:id="386" w:author="Ivan" w:date="2014-06-02T23:43:00Z">
        <w:r w:rsidR="00F77977" w:rsidRPr="00B04CF6" w:rsidDel="00646E32">
          <w:fldChar w:fldCharType="end"/>
        </w:r>
      </w:del>
      <w:r w:rsidR="007A61AB" w:rsidRPr="00B04CF6">
        <w:t>: Este capítulo apresenta um breve histórico sobre a tecnologia RFID, suas características, componentes</w:t>
      </w:r>
      <w:r w:rsidR="00005DBF" w:rsidRPr="00B04CF6">
        <w:t>,</w:t>
      </w:r>
      <w:r w:rsidR="007A61AB" w:rsidRPr="00B04CF6">
        <w:t xml:space="preserve"> funcionamento</w:t>
      </w:r>
      <w:r w:rsidR="00005DBF" w:rsidRPr="00B04CF6">
        <w:t xml:space="preserve"> e protocolos utilizados para controle de dados.</w:t>
      </w:r>
    </w:p>
    <w:p w14:paraId="47E8906B" w14:textId="77777777" w:rsidR="00005DBF" w:rsidRPr="00B04CF6" w:rsidRDefault="00005DBF">
      <w:pPr>
        <w:pStyle w:val="PadraoTCC"/>
        <w:ind w:left="720" w:firstLine="0"/>
      </w:pPr>
    </w:p>
    <w:p w14:paraId="5ED8C03E" w14:textId="6172DEF1" w:rsidR="00DB3E78" w:rsidRPr="00B04CF6" w:rsidRDefault="00F35452" w:rsidP="00AC4E6A">
      <w:pPr>
        <w:pStyle w:val="PadraoTCC"/>
        <w:numPr>
          <w:ilvl w:val="0"/>
          <w:numId w:val="4"/>
        </w:numPr>
      </w:pPr>
      <w:r w:rsidRPr="00B04CF6">
        <w:lastRenderedPageBreak/>
        <w:t xml:space="preserve">Capítulo </w:t>
      </w:r>
      <w:r w:rsidR="00005DBF" w:rsidRPr="00B04CF6">
        <w:t>4</w:t>
      </w:r>
      <w:del w:id="387" w:author="Ivan" w:date="2014-06-02T23:44:00Z">
        <w:r w:rsidRPr="00B04CF6" w:rsidDel="00646E32">
          <w:delText xml:space="preserve"> - </w:delText>
        </w:r>
        <w:r w:rsidR="007A61AB" w:rsidRPr="00B04CF6" w:rsidDel="00646E32">
          <w:fldChar w:fldCharType="begin"/>
        </w:r>
        <w:r w:rsidR="007A61AB" w:rsidRPr="00B04CF6" w:rsidDel="00646E32">
          <w:delInstrText xml:space="preserve"> REF _Ref384403662 \h </w:delInstrText>
        </w:r>
        <w:r w:rsidR="00DE13F6" w:rsidRPr="00B04CF6" w:rsidDel="00646E32">
          <w:delInstrText xml:space="preserve"> \* MERGEFORMAT </w:delInstrText>
        </w:r>
        <w:r w:rsidR="007A61AB" w:rsidRPr="00B04CF6" w:rsidDel="00646E32">
          <w:fldChar w:fldCharType="separate"/>
        </w:r>
      </w:del>
      <w:del w:id="388" w:author="Ivan" w:date="2014-06-02T23:42:00Z">
        <w:r w:rsidR="006167B1" w:rsidRPr="00C75942" w:rsidDel="00646E32">
          <w:rPr>
            <w:shd w:val="clear" w:color="auto" w:fill="FFFFFF"/>
          </w:rPr>
          <w:delText>Estudo de caso</w:delText>
        </w:r>
      </w:del>
      <w:del w:id="389" w:author="Ivan" w:date="2014-06-02T23:44:00Z">
        <w:r w:rsidR="007A61AB" w:rsidRPr="00B04CF6" w:rsidDel="00646E32">
          <w:fldChar w:fldCharType="end"/>
        </w:r>
      </w:del>
      <w:ins w:id="390" w:author="Ivan" w:date="2014-06-02T23:44:00Z">
        <w:r w:rsidR="00646E32">
          <w:t xml:space="preserve"> – Estudo de Caso</w:t>
        </w:r>
      </w:ins>
      <w:r w:rsidR="007A61AB" w:rsidRPr="00B04CF6">
        <w:t xml:space="preserve">: </w:t>
      </w:r>
      <w:r w:rsidR="00F70516" w:rsidRPr="00B04CF6">
        <w:t xml:space="preserve">Para demonstrar as aplicações da tecnologia RFID e apresentar uma proposta de solução ao problema das farmácias, foi </w:t>
      </w:r>
      <w:r w:rsidR="005F2A8C" w:rsidRPr="00B04CF6">
        <w:t xml:space="preserve">desenvolvido e apresentado neste capítulo </w:t>
      </w:r>
      <w:r w:rsidR="00F70516" w:rsidRPr="00B04CF6">
        <w:t xml:space="preserve">um protótipo de </w:t>
      </w:r>
      <w:r w:rsidR="00CE380D" w:rsidRPr="00B04CF6">
        <w:t xml:space="preserve">sistema </w:t>
      </w:r>
      <w:r w:rsidR="00F70516" w:rsidRPr="00B04CF6">
        <w:t>para controle de estoque em farmácias de manipulação</w:t>
      </w:r>
      <w:r w:rsidR="00005DBF" w:rsidRPr="00B04CF6">
        <w:t>, as tecnologias envolvidas e seu funcionamento</w:t>
      </w:r>
      <w:r w:rsidR="00F70516" w:rsidRPr="00B04CF6">
        <w:t>.</w:t>
      </w:r>
    </w:p>
    <w:p w14:paraId="20FEBFC7" w14:textId="77777777" w:rsidR="00DB3E78" w:rsidRPr="00B04CF6" w:rsidRDefault="00DB3E78">
      <w:pPr>
        <w:pStyle w:val="PadraoTCC"/>
        <w:ind w:left="720" w:firstLine="0"/>
      </w:pPr>
    </w:p>
    <w:p w14:paraId="07417AAC" w14:textId="64CCF594" w:rsidR="007A61AB" w:rsidRPr="00B04CF6" w:rsidRDefault="007A61AB" w:rsidP="00C46094">
      <w:pPr>
        <w:pStyle w:val="PadraoTCC"/>
        <w:numPr>
          <w:ilvl w:val="0"/>
          <w:numId w:val="4"/>
        </w:numPr>
      </w:pPr>
      <w:r w:rsidRPr="00B04CF6">
        <w:t xml:space="preserve">Capítulo </w:t>
      </w:r>
      <w:r w:rsidR="00005DBF" w:rsidRPr="00B04CF6">
        <w:t>5</w:t>
      </w:r>
      <w:ins w:id="391" w:author="Ivan" w:date="2014-06-02T23:44:00Z">
        <w:r w:rsidR="00646E32">
          <w:t xml:space="preserve"> – Conclusão</w:t>
        </w:r>
      </w:ins>
      <w:del w:id="392" w:author="Ivan" w:date="2014-06-02T23:44:00Z">
        <w:r w:rsidRPr="00B04CF6" w:rsidDel="00646E32">
          <w:delText xml:space="preserve"> - </w:delText>
        </w:r>
        <w:r w:rsidRPr="00B04CF6" w:rsidDel="00646E32">
          <w:fldChar w:fldCharType="begin"/>
        </w:r>
        <w:r w:rsidRPr="00B04CF6" w:rsidDel="00646E32">
          <w:delInstrText xml:space="preserve"> REF _Ref384403670 \h </w:delInstrText>
        </w:r>
        <w:r w:rsidR="00DE13F6" w:rsidRPr="00B04CF6" w:rsidDel="00646E32">
          <w:delInstrText xml:space="preserve"> \* MERGEFORMAT </w:delInstrText>
        </w:r>
        <w:r w:rsidRPr="00B04CF6" w:rsidDel="00646E32">
          <w:fldChar w:fldCharType="separate"/>
        </w:r>
        <w:r w:rsidR="00646E32" w:rsidRPr="00B04CF6" w:rsidDel="00646E32">
          <w:delText>Conclusão</w:delText>
        </w:r>
        <w:r w:rsidRPr="00B04CF6" w:rsidDel="00646E32">
          <w:fldChar w:fldCharType="end"/>
        </w:r>
      </w:del>
      <w:r w:rsidR="00F70516" w:rsidRPr="00B04CF6">
        <w:t>: Após execução do projeto e implementação do protótipo foram discutidos os resultados, questões a serem melhoradas, falhas e problemas encontrados. Uma síntese do projeto é descrita neste trecho.</w:t>
      </w:r>
    </w:p>
    <w:p w14:paraId="312F2A7B" w14:textId="77777777" w:rsidR="00F70516" w:rsidRPr="00B04CF6" w:rsidRDefault="00F70516" w:rsidP="006156F7">
      <w:pPr>
        <w:pStyle w:val="PadraoTCC"/>
        <w:ind w:firstLine="0"/>
      </w:pPr>
    </w:p>
    <w:p w14:paraId="41EAFDDE" w14:textId="313301DB" w:rsidR="007A61AB" w:rsidRPr="00B04CF6" w:rsidRDefault="007A61AB" w:rsidP="00646E32">
      <w:pPr>
        <w:pStyle w:val="PadraoTCC"/>
        <w:numPr>
          <w:ilvl w:val="0"/>
          <w:numId w:val="4"/>
        </w:numPr>
        <w:pPrChange w:id="393" w:author="Ivan" w:date="2014-06-02T23:44:00Z">
          <w:pPr>
            <w:pStyle w:val="PadraoTCC"/>
            <w:numPr>
              <w:numId w:val="4"/>
            </w:numPr>
            <w:ind w:left="720" w:hanging="360"/>
          </w:pPr>
        </w:pPrChange>
      </w:pPr>
      <w:r w:rsidRPr="00B04CF6">
        <w:t xml:space="preserve">Capítulo </w:t>
      </w:r>
      <w:r w:rsidR="00005DBF" w:rsidRPr="00B04CF6">
        <w:t>6</w:t>
      </w:r>
      <w:r w:rsidRPr="00B04CF6">
        <w:t xml:space="preserve"> </w:t>
      </w:r>
      <w:del w:id="394" w:author="Ivan" w:date="2014-06-02T23:44:00Z">
        <w:r w:rsidRPr="00B04CF6" w:rsidDel="00646E32">
          <w:delText>-</w:delText>
        </w:r>
      </w:del>
      <w:ins w:id="395" w:author="Ivan" w:date="2014-06-02T23:44:00Z">
        <w:r w:rsidR="00646E32">
          <w:t>–</w:t>
        </w:r>
      </w:ins>
      <w:del w:id="396" w:author="Ivan" w:date="2014-06-02T23:44:00Z">
        <w:r w:rsidRPr="00B04CF6" w:rsidDel="00646E32">
          <w:delText xml:space="preserve"> </w:delText>
        </w:r>
        <w:r w:rsidRPr="00B04CF6" w:rsidDel="00646E32">
          <w:fldChar w:fldCharType="begin"/>
        </w:r>
        <w:r w:rsidRPr="00B04CF6" w:rsidDel="00646E32">
          <w:delInstrText xml:space="preserve"> REF _Ref384403672 \h </w:delInstrText>
        </w:r>
        <w:r w:rsidR="00DE13F6" w:rsidRPr="00B04CF6" w:rsidDel="00646E32">
          <w:delInstrText xml:space="preserve"> \* MERGEFORMAT </w:delInstrText>
        </w:r>
        <w:r w:rsidRPr="00B04CF6" w:rsidDel="00646E32">
          <w:fldChar w:fldCharType="separate"/>
        </w:r>
      </w:del>
      <w:del w:id="397" w:author="Ivan" w:date="2014-06-02T23:42:00Z">
        <w:r w:rsidR="006167B1" w:rsidRPr="00B04CF6" w:rsidDel="00646E32">
          <w:delText>Trabalhos Futuros</w:delText>
        </w:r>
      </w:del>
      <w:del w:id="398" w:author="Ivan" w:date="2014-06-02T23:44:00Z">
        <w:r w:rsidRPr="00B04CF6" w:rsidDel="00646E32">
          <w:fldChar w:fldCharType="end"/>
        </w:r>
      </w:del>
      <w:ins w:id="399" w:author="Ivan" w:date="2014-06-02T23:44:00Z">
        <w:r w:rsidR="00646E32">
          <w:t xml:space="preserve"> Trabalhos Futuros</w:t>
        </w:r>
      </w:ins>
      <w:r w:rsidR="00F70516" w:rsidRPr="00B04CF6">
        <w:t>: Neste capítulo são feitos comentários e sugestões para os próximos projetos.</w:t>
      </w:r>
    </w:p>
    <w:p w14:paraId="4AEBCD59" w14:textId="77777777" w:rsidR="0022475A" w:rsidRPr="00B04CF6" w:rsidRDefault="0022475A" w:rsidP="009E115D">
      <w:pPr>
        <w:pStyle w:val="PadraoTCC"/>
      </w:pPr>
    </w:p>
    <w:p w14:paraId="4AC5B3A8" w14:textId="77777777" w:rsidR="00F35452" w:rsidRPr="00B04CF6" w:rsidRDefault="00F35452" w:rsidP="009E115D">
      <w:pPr>
        <w:pStyle w:val="PadraoTCC"/>
      </w:pPr>
    </w:p>
    <w:p w14:paraId="53030380" w14:textId="77777777" w:rsidR="00F35452" w:rsidRPr="00B04CF6" w:rsidRDefault="00F35452" w:rsidP="009E115D">
      <w:pPr>
        <w:pStyle w:val="PadraoTCC"/>
      </w:pPr>
    </w:p>
    <w:p w14:paraId="59B22796" w14:textId="63DC7D4D" w:rsidR="00F35452" w:rsidRPr="00B04CF6" w:rsidRDefault="00F35452" w:rsidP="006156F7">
      <w:pPr>
        <w:spacing w:after="0" w:line="240" w:lineRule="auto"/>
        <w:ind w:firstLine="0"/>
        <w:jc w:val="left"/>
      </w:pPr>
    </w:p>
    <w:p w14:paraId="3E29BEC8" w14:textId="77777777" w:rsidR="00F35452" w:rsidRPr="00B04CF6" w:rsidRDefault="00F35452">
      <w:pPr>
        <w:spacing w:after="0" w:line="240" w:lineRule="auto"/>
        <w:ind w:firstLine="0"/>
        <w:jc w:val="left"/>
        <w:rPr>
          <w:b/>
          <w:caps/>
          <w:color w:val="FF0000"/>
        </w:rPr>
      </w:pPr>
      <w:r w:rsidRPr="00B04CF6">
        <w:rPr>
          <w:color w:val="FF0000"/>
        </w:rPr>
        <w:br w:type="page"/>
      </w:r>
    </w:p>
    <w:p w14:paraId="3E0CADDC" w14:textId="142327CF" w:rsidR="0022475A" w:rsidRPr="00B04CF6" w:rsidRDefault="002C705E" w:rsidP="00221E40">
      <w:pPr>
        <w:pStyle w:val="Ttulo1"/>
      </w:pPr>
      <w:bookmarkStart w:id="400" w:name="_Toc384407560"/>
      <w:bookmarkStart w:id="401" w:name="_Ref379568853"/>
      <w:bookmarkStart w:id="402" w:name="_Ref384316136"/>
      <w:bookmarkStart w:id="403" w:name="_Toc388730531"/>
      <w:bookmarkStart w:id="404" w:name="_GoBack"/>
      <w:bookmarkEnd w:id="400"/>
      <w:bookmarkEnd w:id="404"/>
      <w:r w:rsidRPr="00B04CF6">
        <w:lastRenderedPageBreak/>
        <w:t xml:space="preserve">Tecnologias de </w:t>
      </w:r>
      <w:bookmarkEnd w:id="401"/>
      <w:r w:rsidR="00F35452" w:rsidRPr="00B04CF6">
        <w:t>Identificação Automática</w:t>
      </w:r>
      <w:bookmarkEnd w:id="402"/>
      <w:bookmarkEnd w:id="403"/>
    </w:p>
    <w:p w14:paraId="155FACF9" w14:textId="03CB78AC" w:rsidR="00651148" w:rsidRPr="00B04CF6" w:rsidRDefault="00651148" w:rsidP="00651148">
      <w:r w:rsidRPr="00B04CF6">
        <w:t>As tecnologias de Auto-ID</w:t>
      </w:r>
      <w:r w:rsidR="00135952" w:rsidRPr="00B04CF6">
        <w:t xml:space="preserve"> (</w:t>
      </w:r>
      <w:r w:rsidR="00135952" w:rsidRPr="00B04CF6">
        <w:rPr>
          <w:i/>
        </w:rPr>
        <w:t>Automatic Identification</w:t>
      </w:r>
      <w:r w:rsidR="00135952" w:rsidRPr="00B04CF6">
        <w:t xml:space="preserve">) </w:t>
      </w:r>
      <w:r w:rsidRPr="00B04CF6">
        <w:t>são basicamente sistemas que anexam um objeto</w:t>
      </w:r>
      <w:r w:rsidR="00DB3E78" w:rsidRPr="00B04CF6">
        <w:t>, identificador,</w:t>
      </w:r>
      <w:r w:rsidRPr="00B04CF6">
        <w:t xml:space="preserve"> à outro, </w:t>
      </w:r>
      <w:r w:rsidR="00DB3E78" w:rsidRPr="00B04CF6">
        <w:t>identificado, permitindo sua identificação automática</w:t>
      </w:r>
      <w:r w:rsidR="00441526" w:rsidRPr="00B04CF6">
        <w:t>. Este iden</w:t>
      </w:r>
      <w:r w:rsidR="00C67ACD" w:rsidRPr="00B04CF6">
        <w:t>t</w:t>
      </w:r>
      <w:r w:rsidR="00441526" w:rsidRPr="00B04CF6">
        <w:t xml:space="preserve">ificador </w:t>
      </w:r>
      <w:r w:rsidRPr="00B04CF6">
        <w:t>pode ser óptico, eletromagnético ou mesmo químico.</w:t>
      </w:r>
    </w:p>
    <w:p w14:paraId="25909223" w14:textId="085FEB90" w:rsidR="00CF445A" w:rsidRPr="00BA5013" w:rsidRDefault="00CF445A" w:rsidP="00B71F7D">
      <w:r w:rsidRPr="00B04CF6">
        <w:t xml:space="preserve">É importante ressaltar que RFID e Auto-ID são termos distintos e, inclusive, </w:t>
      </w:r>
      <w:r w:rsidR="00436C4B" w:rsidRPr="00B04CF6">
        <w:t>surgidas em datas</w:t>
      </w:r>
      <w:r w:rsidRPr="00B04CF6">
        <w:t xml:space="preserve"> diferentes, por mais que ambos compartilhem de características semelhantes e funcionamentos parecidos.</w:t>
      </w:r>
      <w:sdt>
        <w:sdtPr>
          <w:id w:val="-756057343"/>
          <w:citation/>
        </w:sdtPr>
        <w:sdtContent>
          <w:r w:rsidR="00651148" w:rsidRPr="00BA5013">
            <w:fldChar w:fldCharType="begin"/>
          </w:r>
          <w:r w:rsidR="00651148" w:rsidRPr="00B04CF6">
            <w:instrText xml:space="preserve">CITATION SAW14 \l 1046 </w:instrText>
          </w:r>
          <w:r w:rsidR="00651148" w:rsidRPr="00BA5013">
            <w:fldChar w:fldCharType="separate"/>
          </w:r>
          <w:r w:rsidR="0049439A">
            <w:rPr>
              <w:noProof/>
            </w:rPr>
            <w:t xml:space="preserve"> (WEIS, 2007)</w:t>
          </w:r>
          <w:r w:rsidR="00651148" w:rsidRPr="00BA5013">
            <w:fldChar w:fldCharType="end"/>
          </w:r>
        </w:sdtContent>
      </w:sdt>
    </w:p>
    <w:p w14:paraId="46CB421D" w14:textId="7AED40E5" w:rsidR="002C705E" w:rsidRPr="00BA5013" w:rsidRDefault="002C705E" w:rsidP="002C705E">
      <w:r w:rsidRPr="00B04CF6">
        <w:t xml:space="preserve">Existem diversas tecnologias de </w:t>
      </w:r>
      <w:r w:rsidR="00CF445A" w:rsidRPr="00B04CF6">
        <w:t>identificação automatizada</w:t>
      </w:r>
      <w:r w:rsidRPr="00B04CF6">
        <w:t xml:space="preserve">, entre elas </w:t>
      </w:r>
      <w:r w:rsidR="0006622D" w:rsidRPr="00B04CF6">
        <w:t xml:space="preserve">pode-se </w:t>
      </w:r>
      <w:r w:rsidRPr="00B04CF6">
        <w:t xml:space="preserve">citar cinco dentre </w:t>
      </w:r>
      <w:r w:rsidR="0006622D" w:rsidRPr="00B04CF6">
        <w:t xml:space="preserve">as </w:t>
      </w:r>
      <w:r w:rsidRPr="00B04CF6">
        <w:t xml:space="preserve">mais famosas </w:t>
      </w:r>
      <w:r w:rsidRPr="00B04CF6">
        <w:rPr>
          <w:color w:val="000000" w:themeColor="text1"/>
        </w:rPr>
        <w:t>ou utilizadas</w:t>
      </w:r>
      <w:r w:rsidR="0006622D" w:rsidRPr="00B04CF6">
        <w:rPr>
          <w:color w:val="000000" w:themeColor="text1"/>
        </w:rPr>
        <w:t>. São elas:</w:t>
      </w:r>
      <w:r w:rsidR="00135952" w:rsidRPr="00B04CF6">
        <w:rPr>
          <w:color w:val="000000" w:themeColor="text1"/>
        </w:rPr>
        <w:t xml:space="preserve"> </w:t>
      </w:r>
      <w:r w:rsidRPr="00B04CF6">
        <w:rPr>
          <w:color w:val="000000" w:themeColor="text1"/>
        </w:rPr>
        <w:t xml:space="preserve">Sistema de código de barras, </w:t>
      </w:r>
      <w:r w:rsidR="0068666B" w:rsidRPr="00B04CF6">
        <w:rPr>
          <w:color w:val="000000" w:themeColor="text1"/>
        </w:rPr>
        <w:t xml:space="preserve">Reconhecimento </w:t>
      </w:r>
      <w:r w:rsidR="00745B4F" w:rsidRPr="00B04CF6">
        <w:rPr>
          <w:color w:val="000000" w:themeColor="text1"/>
        </w:rPr>
        <w:t xml:space="preserve">Óptico </w:t>
      </w:r>
      <w:r w:rsidR="0068666B" w:rsidRPr="00B04CF6">
        <w:rPr>
          <w:color w:val="000000" w:themeColor="text1"/>
        </w:rPr>
        <w:t xml:space="preserve">de Caracteres, Biometria, </w:t>
      </w:r>
      <w:r w:rsidR="0068666B" w:rsidRPr="00B04CF6">
        <w:rPr>
          <w:i/>
          <w:color w:val="000000" w:themeColor="text1"/>
        </w:rPr>
        <w:t>Smart Cards</w:t>
      </w:r>
      <w:r w:rsidR="0068666B" w:rsidRPr="00B04CF6">
        <w:rPr>
          <w:color w:val="000000" w:themeColor="text1"/>
        </w:rPr>
        <w:t xml:space="preserve"> e Identificação </w:t>
      </w:r>
      <w:r w:rsidR="0068666B" w:rsidRPr="00B04CF6">
        <w:t xml:space="preserve">por </w:t>
      </w:r>
      <w:r w:rsidR="00436C4B" w:rsidRPr="00B04CF6">
        <w:t>Rádio</w:t>
      </w:r>
      <w:r w:rsidR="0068666B" w:rsidRPr="00B04CF6">
        <w:t xml:space="preserve"> Frequência</w:t>
      </w:r>
      <w:r w:rsidR="00BB4532" w:rsidRPr="00B04CF6">
        <w:t>.</w:t>
      </w:r>
      <w:sdt>
        <w:sdtPr>
          <w:id w:val="-1450853230"/>
          <w:citation/>
        </w:sdtPr>
        <w:sdtContent>
          <w:r w:rsidR="00BB4532" w:rsidRPr="00BA5013">
            <w:fldChar w:fldCharType="begin"/>
          </w:r>
          <w:r w:rsidR="00BB4532" w:rsidRPr="00B04CF6">
            <w:instrText xml:space="preserve"> CITATION Fin10 \l 1046 </w:instrText>
          </w:r>
          <w:r w:rsidR="00BB4532" w:rsidRPr="00BA5013">
            <w:fldChar w:fldCharType="separate"/>
          </w:r>
          <w:r w:rsidR="0049439A">
            <w:rPr>
              <w:noProof/>
            </w:rPr>
            <w:t xml:space="preserve"> (FINKENZELLER, 2010)</w:t>
          </w:r>
          <w:r w:rsidR="00BB4532" w:rsidRPr="00BA5013">
            <w:fldChar w:fldCharType="end"/>
          </w:r>
        </w:sdtContent>
      </w:sdt>
      <w:r w:rsidR="00BB4532" w:rsidRPr="00BA5013">
        <w:t xml:space="preserve"> </w:t>
      </w:r>
      <w:r w:rsidR="0068666B" w:rsidRPr="00BA5013">
        <w:t>A</w:t>
      </w:r>
      <w:r w:rsidR="00741469" w:rsidRPr="00BA5013">
        <w:t xml:space="preserve"> </w:t>
      </w:r>
      <w:r w:rsidR="00157C5C" w:rsidRPr="00BA5013">
        <w:fldChar w:fldCharType="begin"/>
      </w:r>
      <w:r w:rsidR="00157C5C" w:rsidRPr="00B04CF6">
        <w:instrText xml:space="preserve"> REF _Ref383207768 \h </w:instrText>
      </w:r>
      <w:r w:rsidR="00BA5013">
        <w:instrText xml:space="preserve"> \* MERGEFORMAT </w:instrText>
      </w:r>
      <w:r w:rsidR="00157C5C" w:rsidRPr="00BA5013">
        <w:fldChar w:fldCharType="separate"/>
      </w:r>
      <w:ins w:id="405" w:author="Ivan" w:date="2014-06-02T23:45:00Z">
        <w:r w:rsidR="000975FC" w:rsidRPr="00B04CF6">
          <w:t xml:space="preserve">Figura </w:t>
        </w:r>
        <w:r w:rsidR="000975FC">
          <w:rPr>
            <w:noProof/>
          </w:rPr>
          <w:t>1</w:t>
        </w:r>
      </w:ins>
      <w:del w:id="406" w:author="Ivan" w:date="2014-06-02T23:42:00Z">
        <w:r w:rsidR="006167B1" w:rsidRPr="00B04CF6" w:rsidDel="00646E32">
          <w:delText xml:space="preserve">Figura </w:delText>
        </w:r>
        <w:r w:rsidR="006167B1" w:rsidDel="00646E32">
          <w:rPr>
            <w:noProof/>
          </w:rPr>
          <w:delText>1</w:delText>
        </w:r>
      </w:del>
      <w:r w:rsidR="00157C5C" w:rsidRPr="00BA5013">
        <w:fldChar w:fldCharType="end"/>
      </w:r>
      <w:r w:rsidR="00741469" w:rsidRPr="00BA5013">
        <w:t xml:space="preserve"> </w:t>
      </w:r>
      <w:ins w:id="407" w:author="Ivan" w:date="2014-06-02T23:07:00Z">
        <w:r w:rsidR="0049439A">
          <w:t>mostra os tipos de tecnologias de identificaç</w:t>
        </w:r>
      </w:ins>
      <w:ins w:id="408" w:author="Ivan" w:date="2014-06-02T23:08:00Z">
        <w:r w:rsidR="0049439A">
          <w:t>ão automática e algumas de suas relações</w:t>
        </w:r>
      </w:ins>
      <w:del w:id="409" w:author="Ivan" w:date="2014-06-02T23:07:00Z">
        <w:r w:rsidR="0068666B" w:rsidRPr="00BA5013" w:rsidDel="0049439A">
          <w:delText xml:space="preserve">exemplifica </w:delText>
        </w:r>
        <w:r w:rsidR="00CF445A" w:rsidRPr="00BA5013" w:rsidDel="0049439A">
          <w:delText>alguns tipos existentes</w:delText>
        </w:r>
      </w:del>
      <w:r w:rsidR="0068666B" w:rsidRPr="00BA5013">
        <w:t>.</w:t>
      </w:r>
    </w:p>
    <w:p w14:paraId="7DA60C6F" w14:textId="03D4D7D4" w:rsidR="00B5703C" w:rsidRPr="00BA5013" w:rsidRDefault="00D54FB0">
      <w:pPr>
        <w:pStyle w:val="Legenda"/>
        <w:keepNext/>
      </w:pPr>
      <w:r w:rsidRPr="00BA5013">
        <w:rPr>
          <w:noProof/>
          <w:lang w:eastAsia="pt-BR"/>
        </w:rPr>
        <w:drawing>
          <wp:inline distT="0" distB="0" distL="0" distR="0" wp14:anchorId="30698B01" wp14:editId="751470E2">
            <wp:extent cx="4248150" cy="3048000"/>
            <wp:effectExtent l="0" t="0" r="0" b="0"/>
            <wp:docPr id="15" name="Imagem 15" descr="C:\Users\032115742\Pictures\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032115742\Pictures\Sem títul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48150" cy="3048000"/>
                    </a:xfrm>
                    <a:prstGeom prst="rect">
                      <a:avLst/>
                    </a:prstGeom>
                    <a:noFill/>
                    <a:ln>
                      <a:noFill/>
                    </a:ln>
                  </pic:spPr>
                </pic:pic>
              </a:graphicData>
            </a:graphic>
          </wp:inline>
        </w:drawing>
      </w:r>
    </w:p>
    <w:p w14:paraId="34F06605" w14:textId="1F324869" w:rsidR="00B5703C" w:rsidRPr="00B04CF6" w:rsidRDefault="00B5703C">
      <w:pPr>
        <w:pStyle w:val="Legenda"/>
      </w:pPr>
      <w:bookmarkStart w:id="410" w:name="_Ref383207768"/>
      <w:bookmarkStart w:id="411" w:name="_Toc389515856"/>
      <w:r w:rsidRPr="00B04CF6">
        <w:t xml:space="preserve">Figura </w:t>
      </w:r>
      <w:r w:rsidR="00785B7E">
        <w:fldChar w:fldCharType="begin"/>
      </w:r>
      <w:r w:rsidR="00785B7E">
        <w:instrText xml:space="preserve"> SEQ Figura \* ARABIC </w:instrText>
      </w:r>
      <w:r w:rsidR="00785B7E">
        <w:fldChar w:fldCharType="separate"/>
      </w:r>
      <w:r w:rsidR="000975FC">
        <w:rPr>
          <w:noProof/>
        </w:rPr>
        <w:t>1</w:t>
      </w:r>
      <w:r w:rsidR="00785B7E">
        <w:rPr>
          <w:noProof/>
        </w:rPr>
        <w:fldChar w:fldCharType="end"/>
      </w:r>
      <w:bookmarkEnd w:id="410"/>
      <w:r w:rsidRPr="00B04CF6">
        <w:t xml:space="preserve"> - Diferentes sistemas Auto-ID existentes</w:t>
      </w:r>
      <w:bookmarkEnd w:id="411"/>
    </w:p>
    <w:p w14:paraId="0E73522B" w14:textId="4FB0B784" w:rsidR="00084557" w:rsidRPr="00B04CF6" w:rsidRDefault="0022178F" w:rsidP="00995CFB">
      <w:pPr>
        <w:pStyle w:val="Legenda"/>
      </w:pPr>
      <w:r w:rsidRPr="00B04CF6">
        <w:t xml:space="preserve">Fonte: </w:t>
      </w:r>
      <w:r w:rsidR="00BD7AF5" w:rsidRPr="00B04CF6">
        <w:t>Adaptado de Finkenzeller, 2010</w:t>
      </w:r>
    </w:p>
    <w:p w14:paraId="74787E0F" w14:textId="77777777" w:rsidR="00B5703C" w:rsidRPr="00B04CF6" w:rsidRDefault="00B5703C"/>
    <w:p w14:paraId="792406C5" w14:textId="77777777" w:rsidR="00084557" w:rsidRPr="00B04CF6" w:rsidRDefault="00084557" w:rsidP="002C705E"/>
    <w:p w14:paraId="3E4863A1" w14:textId="77777777" w:rsidR="00F42EAC" w:rsidRPr="00B04CF6" w:rsidRDefault="00F42EAC" w:rsidP="002C705E"/>
    <w:p w14:paraId="65F30CA5" w14:textId="77777777" w:rsidR="00741469" w:rsidRPr="00B04CF6" w:rsidRDefault="00741469" w:rsidP="002C705E"/>
    <w:p w14:paraId="461165C7" w14:textId="4C00B262" w:rsidR="00CB7E38" w:rsidRPr="00B04CF6" w:rsidRDefault="00745B4F" w:rsidP="00B71F7D">
      <w:pPr>
        <w:pStyle w:val="Ttulo2"/>
      </w:pPr>
      <w:bookmarkStart w:id="412" w:name="_Toc384407562"/>
      <w:bookmarkStart w:id="413" w:name="_Toc388730532"/>
      <w:bookmarkEnd w:id="412"/>
      <w:r w:rsidRPr="00B04CF6">
        <w:lastRenderedPageBreak/>
        <w:t>Código de Barras</w:t>
      </w:r>
      <w:bookmarkEnd w:id="413"/>
    </w:p>
    <w:p w14:paraId="30F11FF7" w14:textId="1570C7C5" w:rsidR="00E0649C" w:rsidRPr="00BA5013" w:rsidRDefault="008A7EAF" w:rsidP="006156F7">
      <w:r w:rsidRPr="00B04CF6">
        <w:t>O código de barras é c</w:t>
      </w:r>
      <w:r w:rsidR="00713F24" w:rsidRPr="00B04CF6">
        <w:t xml:space="preserve">omposto </w:t>
      </w:r>
      <w:r w:rsidR="00E0649C" w:rsidRPr="00B04CF6">
        <w:t xml:space="preserve">por simbologia bastante </w:t>
      </w:r>
      <w:r w:rsidR="000A4E0E" w:rsidRPr="00B04CF6">
        <w:t xml:space="preserve">única e </w:t>
      </w:r>
      <w:r w:rsidR="001B04FC" w:rsidRPr="00B04CF6">
        <w:t xml:space="preserve">possui variados </w:t>
      </w:r>
      <w:r w:rsidR="000A4E0E" w:rsidRPr="00B04CF6">
        <w:t>padrões de codificação de dados</w:t>
      </w:r>
      <w:r w:rsidR="00A469D3" w:rsidRPr="00B04CF6">
        <w:t xml:space="preserve">, como </w:t>
      </w:r>
      <w:r w:rsidR="001B04FC" w:rsidRPr="00B04CF6">
        <w:t>Code 128,</w:t>
      </w:r>
      <w:r w:rsidR="007A61AB" w:rsidRPr="00B04CF6">
        <w:t xml:space="preserve"> códigos EAN (</w:t>
      </w:r>
      <w:r w:rsidR="007A61AB" w:rsidRPr="00B04CF6">
        <w:rPr>
          <w:i/>
        </w:rPr>
        <w:t>European Article Number</w:t>
      </w:r>
      <w:r w:rsidR="007A61AB" w:rsidRPr="00B04CF6">
        <w:t>)</w:t>
      </w:r>
      <w:r w:rsidR="001B04FC" w:rsidRPr="00B04CF6">
        <w:t xml:space="preserve"> EAN-13, EAN-8, UPC</w:t>
      </w:r>
      <w:r w:rsidR="007A61AB" w:rsidRPr="00B04CF6">
        <w:t xml:space="preserve"> (</w:t>
      </w:r>
      <w:r w:rsidR="007A61AB" w:rsidRPr="00B04CF6">
        <w:rPr>
          <w:i/>
        </w:rPr>
        <w:t>Universal Product Code</w:t>
      </w:r>
      <w:r w:rsidR="007A61AB" w:rsidRPr="00B04CF6">
        <w:t>)</w:t>
      </w:r>
      <w:r w:rsidR="001B04FC" w:rsidRPr="00B04CF6">
        <w:t xml:space="preserve">, entre diversos outros </w:t>
      </w:r>
      <w:sdt>
        <w:sdtPr>
          <w:id w:val="537869073"/>
          <w:citation/>
        </w:sdtPr>
        <w:sdtContent>
          <w:r w:rsidR="00A469D3" w:rsidRPr="00BA5013">
            <w:fldChar w:fldCharType="begin"/>
          </w:r>
          <w:r w:rsidR="00DC5878">
            <w:instrText xml:space="preserve">CITATION TEC13 \l 1046 </w:instrText>
          </w:r>
          <w:r w:rsidR="00A469D3" w:rsidRPr="00BA5013">
            <w:fldChar w:fldCharType="separate"/>
          </w:r>
          <w:r w:rsidR="0049439A">
            <w:rPr>
              <w:noProof/>
            </w:rPr>
            <w:t>(TEC-IT DATENVERARBEITUNG GMBH, 2013)</w:t>
          </w:r>
          <w:r w:rsidR="00A469D3" w:rsidRPr="00BA5013">
            <w:fldChar w:fldCharType="end"/>
          </w:r>
        </w:sdtContent>
      </w:sdt>
      <w:r w:rsidRPr="00BA5013">
        <w:t>.</w:t>
      </w:r>
      <w:r w:rsidR="00A469D3" w:rsidRPr="00BA5013">
        <w:t xml:space="preserve"> T</w:t>
      </w:r>
      <w:r w:rsidR="001B04FC" w:rsidRPr="00BA5013">
        <w:t>odos são</w:t>
      </w:r>
      <w:r w:rsidR="00713F24" w:rsidRPr="00BA5013">
        <w:t xml:space="preserve"> lidos através de um scanner laser</w:t>
      </w:r>
      <w:r w:rsidR="001B04FC" w:rsidRPr="00BA5013">
        <w:t>. O</w:t>
      </w:r>
      <w:del w:id="414" w:author="Ivan" w:date="2014-06-02T23:29:00Z">
        <w:r w:rsidR="003B67A7" w:rsidRPr="00BA5013" w:rsidDel="00CE72CC">
          <w:delText>s</w:delText>
        </w:r>
      </w:del>
      <w:r w:rsidR="003B67A7" w:rsidRPr="00BA5013">
        <w:t xml:space="preserve"> código</w:t>
      </w:r>
      <w:del w:id="415" w:author="Ivan" w:date="2014-06-02T23:29:00Z">
        <w:r w:rsidR="003B67A7" w:rsidRPr="00BA5013" w:rsidDel="00CE72CC">
          <w:delText>s</w:delText>
        </w:r>
      </w:del>
      <w:r w:rsidR="003B67A7" w:rsidRPr="00BA5013">
        <w:t xml:space="preserve"> de barras </w:t>
      </w:r>
      <w:del w:id="416" w:author="Ivan" w:date="2014-06-02T23:29:00Z">
        <w:r w:rsidR="003B67A7" w:rsidRPr="00BA5013" w:rsidDel="00CE72CC">
          <w:delText>são</w:delText>
        </w:r>
      </w:del>
      <w:ins w:id="417" w:author="Ivan" w:date="2014-06-02T23:29:00Z">
        <w:r w:rsidR="00CE72CC">
          <w:t>é</w:t>
        </w:r>
      </w:ins>
      <w:r w:rsidR="003B67A7" w:rsidRPr="00BA5013">
        <w:t xml:space="preserve"> </w:t>
      </w:r>
      <w:r w:rsidR="00745B4F" w:rsidRPr="00B04CF6">
        <w:t xml:space="preserve">o exemplo </w:t>
      </w:r>
      <w:r w:rsidR="003B67A7" w:rsidRPr="00B04CF6">
        <w:t xml:space="preserve">mais bem sucedido de </w:t>
      </w:r>
      <w:r w:rsidR="00745B4F" w:rsidRPr="00B04CF6">
        <w:t>Auto-ID</w:t>
      </w:r>
      <w:r w:rsidR="003B67A7" w:rsidRPr="00B04CF6">
        <w:t xml:space="preserve"> nos últimos 20 anos</w:t>
      </w:r>
      <w:r w:rsidR="00713F24" w:rsidRPr="00B04CF6">
        <w:t>, fornecendo informações sobre o país de identificação, a companhia de fabricação e qual é o produto que foi identificado.</w:t>
      </w:r>
      <w:sdt>
        <w:sdtPr>
          <w:id w:val="1634907962"/>
          <w:citation/>
        </w:sdtPr>
        <w:sdtContent>
          <w:r w:rsidR="00BB4532" w:rsidRPr="00BA5013">
            <w:fldChar w:fldCharType="begin"/>
          </w:r>
          <w:r w:rsidR="009062ED" w:rsidRPr="00B04CF6">
            <w:instrText xml:space="preserve">CITATION SAW14 \l 1046 </w:instrText>
          </w:r>
          <w:r w:rsidR="00BB4532" w:rsidRPr="00BA5013">
            <w:fldChar w:fldCharType="separate"/>
          </w:r>
          <w:r w:rsidR="0049439A">
            <w:rPr>
              <w:noProof/>
            </w:rPr>
            <w:t xml:space="preserve"> (WEIS, 2007)</w:t>
          </w:r>
          <w:r w:rsidR="00BB4532" w:rsidRPr="00BA5013">
            <w:fldChar w:fldCharType="end"/>
          </w:r>
        </w:sdtContent>
      </w:sdt>
    </w:p>
    <w:p w14:paraId="7201AC0A" w14:textId="02D4962A" w:rsidR="00713F24" w:rsidRPr="00B04CF6" w:rsidRDefault="00E0649C" w:rsidP="002C705E">
      <w:r w:rsidRPr="00B04CF6">
        <w:t>Os códigos de barras podem ser lineares, utilizando barras verticais pretas e brancas de diferentes larguras ou bidimensionais,</w:t>
      </w:r>
      <w:r w:rsidR="00436C4B" w:rsidRPr="00B04CF6">
        <w:t xml:space="preserve"> se</w:t>
      </w:r>
      <w:r w:rsidRPr="00B04CF6">
        <w:t xml:space="preserve"> utilizando assim de pontos ou quadrados, formando uma matriz de dados que podem ser lidos pelo dispositivo</w:t>
      </w:r>
      <w:r w:rsidR="00741469" w:rsidRPr="00B04CF6">
        <w:t xml:space="preserve">, </w:t>
      </w:r>
      <w:r w:rsidR="00CF1530" w:rsidRPr="00B04CF6">
        <w:t xml:space="preserve">a Figura 2 </w:t>
      </w:r>
      <w:r w:rsidR="00741469" w:rsidRPr="00B04CF6">
        <w:t>exemplifica um código de barras de codificação EAN-13 para produto brasileiro</w:t>
      </w:r>
      <w:r w:rsidRPr="00B04CF6">
        <w:t>.</w:t>
      </w:r>
      <w:r w:rsidR="00F60255" w:rsidRPr="00B04CF6" w:rsidDel="00F60255">
        <w:t xml:space="preserve"> </w:t>
      </w:r>
    </w:p>
    <w:p w14:paraId="6DA7FABA" w14:textId="77777777" w:rsidR="00B5703C" w:rsidRPr="00BA5013" w:rsidRDefault="00741469">
      <w:pPr>
        <w:keepNext/>
        <w:ind w:firstLine="0"/>
        <w:jc w:val="center"/>
      </w:pPr>
      <w:r w:rsidRPr="00BA5013">
        <w:rPr>
          <w:noProof/>
          <w:lang w:eastAsia="pt-BR"/>
        </w:rPr>
        <w:drawing>
          <wp:inline distT="0" distB="0" distL="0" distR="0" wp14:anchorId="04D639F2" wp14:editId="549C57CD">
            <wp:extent cx="3810000" cy="3390900"/>
            <wp:effectExtent l="0" t="0" r="0" b="0"/>
            <wp:docPr id="10" name="Imagem 10" descr="Como é composto o código EA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o é composto o código EAN-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3390900"/>
                    </a:xfrm>
                    <a:prstGeom prst="rect">
                      <a:avLst/>
                    </a:prstGeom>
                    <a:noFill/>
                    <a:ln>
                      <a:noFill/>
                    </a:ln>
                  </pic:spPr>
                </pic:pic>
              </a:graphicData>
            </a:graphic>
          </wp:inline>
        </w:drawing>
      </w:r>
    </w:p>
    <w:p w14:paraId="68E67ACD" w14:textId="07EFF4A6" w:rsidR="00741469" w:rsidRPr="00B04CF6" w:rsidRDefault="00B5703C" w:rsidP="00995CFB">
      <w:pPr>
        <w:pStyle w:val="Legenda"/>
      </w:pPr>
      <w:bookmarkStart w:id="418" w:name="_Ref388726983"/>
      <w:bookmarkStart w:id="419" w:name="_Toc389515857"/>
      <w:r w:rsidRPr="00B04CF6">
        <w:t xml:space="preserve">Figura </w:t>
      </w:r>
      <w:r w:rsidR="00785B7E">
        <w:fldChar w:fldCharType="begin"/>
      </w:r>
      <w:r w:rsidR="00785B7E">
        <w:instrText xml:space="preserve"> SEQ Figura \* ARABIC </w:instrText>
      </w:r>
      <w:r w:rsidR="00785B7E">
        <w:fldChar w:fldCharType="separate"/>
      </w:r>
      <w:r w:rsidR="000975FC">
        <w:rPr>
          <w:noProof/>
        </w:rPr>
        <w:t>2</w:t>
      </w:r>
      <w:r w:rsidR="00785B7E">
        <w:rPr>
          <w:noProof/>
        </w:rPr>
        <w:fldChar w:fldCharType="end"/>
      </w:r>
      <w:bookmarkEnd w:id="418"/>
      <w:r w:rsidRPr="00B04CF6">
        <w:t xml:space="preserve"> - Exemplo de código de barras EAN-13</w:t>
      </w:r>
      <w:bookmarkEnd w:id="419"/>
    </w:p>
    <w:p w14:paraId="23BC2976" w14:textId="4A2DE2B8" w:rsidR="00357035" w:rsidRPr="00B04CF6" w:rsidRDefault="00357035" w:rsidP="006156F7">
      <w:pPr>
        <w:pStyle w:val="Legenda"/>
      </w:pPr>
      <w:r w:rsidRPr="00B04CF6">
        <w:t xml:space="preserve">Fonte: </w:t>
      </w:r>
      <w:r w:rsidR="00BD7AF5" w:rsidRPr="00B04CF6">
        <w:t>Center Micro Automação, 2011</w:t>
      </w:r>
    </w:p>
    <w:p w14:paraId="785E6EBD" w14:textId="50CC7DBB" w:rsidR="003B67A7" w:rsidRDefault="00E0649C" w:rsidP="002C705E">
      <w:r w:rsidRPr="00B04CF6">
        <w:t>Sua codificação p</w:t>
      </w:r>
      <w:r w:rsidR="00713F24" w:rsidRPr="00B04CF6">
        <w:t>ode ser feit</w:t>
      </w:r>
      <w:r w:rsidRPr="00B04CF6">
        <w:t>a</w:t>
      </w:r>
      <w:r w:rsidR="00713F24" w:rsidRPr="00B04CF6">
        <w:t xml:space="preserve"> em qualquer material que </w:t>
      </w:r>
      <w:r w:rsidRPr="00B04CF6">
        <w:t>seja legível</w:t>
      </w:r>
      <w:r w:rsidR="00713F24" w:rsidRPr="00B04CF6">
        <w:t xml:space="preserve"> </w:t>
      </w:r>
      <w:r w:rsidRPr="00B04CF6">
        <w:t>a</w:t>
      </w:r>
      <w:r w:rsidR="00713F24" w:rsidRPr="00B04CF6">
        <w:t xml:space="preserve">o laser. Possuem custo de fabricação extremamente baixo, porém não armazenam grande quantidade de dados e necessitam que o código esteja posicionado diretamente </w:t>
      </w:r>
      <w:r w:rsidR="000A4E0E" w:rsidRPr="00B04CF6">
        <w:t xml:space="preserve">sobre a linha de visão </w:t>
      </w:r>
      <w:r w:rsidR="005B4FFC" w:rsidRPr="00B04CF6">
        <w:t>d</w:t>
      </w:r>
      <w:r w:rsidR="00713F24" w:rsidRPr="00B04CF6">
        <w:t>o laser</w:t>
      </w:r>
      <w:r w:rsidR="00745B4F" w:rsidRPr="00B04CF6">
        <w:t>.</w:t>
      </w:r>
      <w:sdt>
        <w:sdtPr>
          <w:id w:val="498312141"/>
          <w:citation/>
        </w:sdtPr>
        <w:sdtContent>
          <w:r w:rsidR="00F60255" w:rsidRPr="00BA5013">
            <w:fldChar w:fldCharType="begin"/>
          </w:r>
          <w:r w:rsidR="00DC5878">
            <w:instrText xml:space="preserve">CITATION JLR10 \l 1046 </w:instrText>
          </w:r>
          <w:r w:rsidR="00F60255" w:rsidRPr="00BA5013">
            <w:fldChar w:fldCharType="separate"/>
          </w:r>
          <w:r w:rsidR="0049439A">
            <w:rPr>
              <w:noProof/>
            </w:rPr>
            <w:t xml:space="preserve"> (REI, 2010)</w:t>
          </w:r>
          <w:r w:rsidR="00F60255" w:rsidRPr="00BA5013">
            <w:fldChar w:fldCharType="end"/>
          </w:r>
        </w:sdtContent>
      </w:sdt>
    </w:p>
    <w:p w14:paraId="110AD2B8" w14:textId="645DD029" w:rsidR="00842A71" w:rsidRDefault="00842A71" w:rsidP="0049439A">
      <w:pPr>
        <w:pStyle w:val="Ttulo2"/>
        <w:rPr>
          <w:i/>
        </w:rPr>
      </w:pPr>
      <w:r w:rsidRPr="0049439A">
        <w:rPr>
          <w:i/>
        </w:rPr>
        <w:lastRenderedPageBreak/>
        <w:t>Quick Recognition Codes</w:t>
      </w:r>
    </w:p>
    <w:p w14:paraId="0E29A03D" w14:textId="425F8234" w:rsidR="003F093F" w:rsidRDefault="00842A71" w:rsidP="0049439A">
      <w:r>
        <w:t xml:space="preserve">Códigos QR, ou QR </w:t>
      </w:r>
      <w:r w:rsidRPr="0049439A">
        <w:rPr>
          <w:i/>
        </w:rPr>
        <w:t>Codes</w:t>
      </w:r>
      <w:r>
        <w:t>, são códigos de barras bidimensionais, que podem conter dados alfanuméricos e, frequentemente, links de URL</w:t>
      </w:r>
      <w:r w:rsidR="003F093F">
        <w:t xml:space="preserve"> (Universal Resource Locator) para sites onde mais informações podem ser obtidas. Tipicamente </w:t>
      </w:r>
      <w:r w:rsidR="003F093F">
        <w:rPr>
          <w:i/>
        </w:rPr>
        <w:t>smartphones</w:t>
      </w:r>
      <w:r w:rsidR="003F093F">
        <w:t xml:space="preserve"> possuem aplicativos que podem interpretar a mensagem de um código destes.</w:t>
      </w:r>
    </w:p>
    <w:p w14:paraId="5E0589C3" w14:textId="74704E6F" w:rsidR="008964A2" w:rsidRPr="008964A2" w:rsidRDefault="003F093F" w:rsidP="0049439A">
      <w:r>
        <w:t xml:space="preserve">Assim como os códigos de barras, os códigos QR podem ser escritos em qualquer superfície na qual uma câmera possa visualizar a imagem. </w:t>
      </w:r>
      <w:r w:rsidR="008964A2">
        <w:t xml:space="preserve">Os </w:t>
      </w:r>
      <w:r w:rsidR="008964A2">
        <w:rPr>
          <w:i/>
        </w:rPr>
        <w:t>smartphones</w:t>
      </w:r>
      <w:r w:rsidR="008964A2">
        <w:t xml:space="preserve"> possuem diversos aplicativos que interpretam esses códigos, abrindo portas para a interatividade ao se posicionar estes códigos próximos à objetos diversos, como em </w:t>
      </w:r>
      <w:r w:rsidR="008964A2" w:rsidRPr="0049439A">
        <w:rPr>
          <w:i/>
        </w:rPr>
        <w:t>graffitis</w:t>
      </w:r>
      <w:r w:rsidR="008964A2">
        <w:t xml:space="preserve">, para identificar o artista, jardins botânicos, para identificar plantas, e outros casos.A </w:t>
      </w:r>
      <w:r w:rsidR="008964A2">
        <w:fldChar w:fldCharType="begin"/>
      </w:r>
      <w:r w:rsidR="008964A2">
        <w:instrText xml:space="preserve"> REF _Ref389513165 \h </w:instrText>
      </w:r>
      <w:r w:rsidR="008964A2">
        <w:fldChar w:fldCharType="separate"/>
      </w:r>
      <w:r w:rsidR="000975FC">
        <w:t xml:space="preserve">Figura </w:t>
      </w:r>
      <w:r w:rsidR="000975FC">
        <w:rPr>
          <w:noProof/>
        </w:rPr>
        <w:t>3</w:t>
      </w:r>
      <w:r w:rsidR="008964A2">
        <w:fldChar w:fldCharType="end"/>
      </w:r>
      <w:r w:rsidR="008964A2">
        <w:t xml:space="preserve"> apresenta um exemplo de código QR.</w:t>
      </w:r>
    </w:p>
    <w:p w14:paraId="6723FEF0" w14:textId="77777777" w:rsidR="00842A71" w:rsidRDefault="00842A71" w:rsidP="0049439A">
      <w:pPr>
        <w:keepNext/>
        <w:ind w:firstLine="0"/>
        <w:jc w:val="center"/>
      </w:pPr>
      <w:r>
        <w:rPr>
          <w:noProof/>
          <w:lang w:eastAsia="pt-BR"/>
        </w:rPr>
        <w:drawing>
          <wp:inline distT="0" distB="0" distL="0" distR="0" wp14:anchorId="2FC3CB7C" wp14:editId="5FBDF7FA">
            <wp:extent cx="2695092" cy="25914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616" t="47629" r="30785" b="37671"/>
                    <a:stretch/>
                  </pic:blipFill>
                  <pic:spPr bwMode="auto">
                    <a:xfrm>
                      <a:off x="0" y="0"/>
                      <a:ext cx="2705506" cy="2601448"/>
                    </a:xfrm>
                    <a:prstGeom prst="rect">
                      <a:avLst/>
                    </a:prstGeom>
                    <a:ln>
                      <a:noFill/>
                    </a:ln>
                    <a:extLst>
                      <a:ext uri="{53640926-AAD7-44D8-BBD7-CCE9431645EC}">
                        <a14:shadowObscured xmlns:a14="http://schemas.microsoft.com/office/drawing/2010/main"/>
                      </a:ext>
                    </a:extLst>
                  </pic:spPr>
                </pic:pic>
              </a:graphicData>
            </a:graphic>
          </wp:inline>
        </w:drawing>
      </w:r>
    </w:p>
    <w:p w14:paraId="624B4664" w14:textId="4915B6BB" w:rsidR="00842A71" w:rsidRDefault="00842A71" w:rsidP="0049439A">
      <w:pPr>
        <w:pStyle w:val="Legenda"/>
      </w:pPr>
      <w:bookmarkStart w:id="420" w:name="_Ref389513165"/>
      <w:bookmarkStart w:id="421" w:name="_Toc389515858"/>
      <w:r>
        <w:t xml:space="preserve">Figura </w:t>
      </w:r>
      <w:r>
        <w:fldChar w:fldCharType="begin"/>
      </w:r>
      <w:r>
        <w:instrText xml:space="preserve"> SEQ Figura \* ARABIC </w:instrText>
      </w:r>
      <w:r>
        <w:fldChar w:fldCharType="separate"/>
      </w:r>
      <w:r w:rsidR="000975FC">
        <w:rPr>
          <w:noProof/>
        </w:rPr>
        <w:t>3</w:t>
      </w:r>
      <w:r>
        <w:fldChar w:fldCharType="end"/>
      </w:r>
      <w:bookmarkEnd w:id="420"/>
      <w:r>
        <w:t xml:space="preserve"> - Exemplo de QR Code</w:t>
      </w:r>
      <w:bookmarkEnd w:id="421"/>
    </w:p>
    <w:p w14:paraId="433551C3" w14:textId="4A4ED62A" w:rsidR="00842A71" w:rsidRDefault="00842A71" w:rsidP="0049439A">
      <w:pPr>
        <w:pStyle w:val="Legenda"/>
      </w:pPr>
      <w:r>
        <w:t>Fonte: Educause, 2009</w:t>
      </w:r>
    </w:p>
    <w:p w14:paraId="137DFBC0" w14:textId="5D2F7E04" w:rsidR="008964A2" w:rsidRDefault="008964A2" w:rsidP="0049439A">
      <w:r>
        <w:t>Como o código de barras, os códigos QR necessitam de uma linha de visão direta com o código, estando a imagem sujeita aos mesmos problemas e vantagens encontrados no código de barras.</w:t>
      </w:r>
      <w:sdt>
        <w:sdtPr>
          <w:id w:val="-1457094590"/>
          <w:citation/>
        </w:sdtPr>
        <w:sdtContent>
          <w:r>
            <w:fldChar w:fldCharType="begin"/>
          </w:r>
          <w:r>
            <w:instrText xml:space="preserve"> CITATION Edu09 \l 1046 </w:instrText>
          </w:r>
          <w:r>
            <w:fldChar w:fldCharType="separate"/>
          </w:r>
          <w:r w:rsidR="0049439A">
            <w:rPr>
              <w:noProof/>
            </w:rPr>
            <w:t xml:space="preserve"> (EDUCAUSE, 2009)</w:t>
          </w:r>
          <w:r>
            <w:fldChar w:fldCharType="end"/>
          </w:r>
        </w:sdtContent>
      </w:sdt>
    </w:p>
    <w:p w14:paraId="632FBF4D" w14:textId="77777777" w:rsidR="008964A2" w:rsidRDefault="008964A2" w:rsidP="0049439A"/>
    <w:p w14:paraId="39CAE2E9" w14:textId="77777777" w:rsidR="008964A2" w:rsidRDefault="008964A2" w:rsidP="0049439A"/>
    <w:p w14:paraId="376FDABD" w14:textId="77777777" w:rsidR="008964A2" w:rsidRPr="008964A2" w:rsidRDefault="008964A2" w:rsidP="0049439A"/>
    <w:p w14:paraId="3873E097" w14:textId="645DD029" w:rsidR="00745B4F" w:rsidRPr="00BA5013" w:rsidRDefault="00CC3DCD" w:rsidP="00745B4F">
      <w:pPr>
        <w:pStyle w:val="Ttulo2"/>
      </w:pPr>
      <w:bookmarkStart w:id="422" w:name="_Toc388730533"/>
      <w:r w:rsidRPr="00BA5013">
        <w:rPr>
          <w:i/>
        </w:rPr>
        <w:lastRenderedPageBreak/>
        <w:t>Optical Character Recognition</w:t>
      </w:r>
      <w:r w:rsidRPr="00BA5013" w:rsidDel="00CC3DCD">
        <w:t xml:space="preserve"> </w:t>
      </w:r>
      <w:r w:rsidR="00436C4B" w:rsidRPr="00BA5013">
        <w:t>(OCR)</w:t>
      </w:r>
      <w:bookmarkEnd w:id="422"/>
    </w:p>
    <w:p w14:paraId="14311919" w14:textId="675AD48D" w:rsidR="00CC3DCD" w:rsidRDefault="00A161EF" w:rsidP="00745B4F">
      <w:r w:rsidRPr="00B04CF6">
        <w:t>A</w:t>
      </w:r>
      <w:r w:rsidR="00CC3DCD" w:rsidRPr="00B04CF6">
        <w:t xml:space="preserve"> tecnologia </w:t>
      </w:r>
      <w:r w:rsidR="00CC3DCD" w:rsidRPr="00B04CF6">
        <w:rPr>
          <w:i/>
        </w:rPr>
        <w:t xml:space="preserve">Optical Character Recognition </w:t>
      </w:r>
      <w:r w:rsidR="00CC3DCD" w:rsidRPr="00B04CF6">
        <w:t xml:space="preserve">(OCR), ou Reconhecimento Óptico de Caracteres, </w:t>
      </w:r>
      <w:r w:rsidR="00741469" w:rsidRPr="00B04CF6">
        <w:t>teve</w:t>
      </w:r>
      <w:r w:rsidRPr="00B04CF6">
        <w:t xml:space="preserve"> início </w:t>
      </w:r>
      <w:r w:rsidR="00741469" w:rsidRPr="00B04CF6">
        <w:t>n</w:t>
      </w:r>
      <w:r w:rsidRPr="00B04CF6">
        <w:t xml:space="preserve">a década de 50, </w:t>
      </w:r>
      <w:r w:rsidR="00F45AE7" w:rsidRPr="00B04CF6">
        <w:t>inicialmente através de dispositivos mecânicos e ópticos, através de</w:t>
      </w:r>
      <w:r w:rsidR="00135952" w:rsidRPr="00B04CF6">
        <w:t xml:space="preserve"> tubos</w:t>
      </w:r>
      <w:r w:rsidR="00F45AE7" w:rsidRPr="00B04CF6">
        <w:t xml:space="preserve"> raios de cátodos</w:t>
      </w:r>
      <w:r w:rsidR="00135952" w:rsidRPr="00BA5013">
        <w:rPr>
          <w:rStyle w:val="Refdenotaderodap"/>
        </w:rPr>
        <w:footnoteReference w:id="2"/>
      </w:r>
      <w:r w:rsidR="00F45AE7" w:rsidRPr="00BA5013">
        <w:t xml:space="preserve"> e lentes. Atualmente é possível reconhecer </w:t>
      </w:r>
      <w:r w:rsidR="003C64E4" w:rsidRPr="00BA5013">
        <w:t>texto de qualquer fonte de captura óptica, inclusive manuscritos, desde que processada por um sistema de reconhecimento OCR. Os três passos essenciais para o funcionamento de um</w:t>
      </w:r>
      <w:r w:rsidR="003C64E4" w:rsidRPr="00B04CF6">
        <w:t xml:space="preserve"> sistema OCR são: </w:t>
      </w:r>
    </w:p>
    <w:p w14:paraId="31EDE275" w14:textId="1AE5ED98" w:rsidR="001468BD" w:rsidRPr="00BA5013" w:rsidRDefault="001468BD" w:rsidP="001468BD">
      <w:r w:rsidRPr="00B04CF6">
        <w:t xml:space="preserve">- Otimização da qualidade da imagem: algumas técnicas empregadas são: diminuição de ruído, ajuste de inclinação, limites de cinza, escalonamento e definição de contorno e esqueleto do caractere. </w:t>
      </w:r>
    </w:p>
    <w:p w14:paraId="0E157959" w14:textId="77777777" w:rsidR="001468BD" w:rsidRPr="00B04CF6" w:rsidRDefault="001468BD" w:rsidP="001468BD">
      <w:r w:rsidRPr="00B04CF6">
        <w:t>- Captura das características únicas de um caractere digitalizado: Direção do traço, características discretas e estatísticas e, em um futuro próximo, criação e reconhecimento autômato de padrões.</w:t>
      </w:r>
    </w:p>
    <w:p w14:paraId="68DD12D0" w14:textId="77777777" w:rsidR="001468BD" w:rsidRPr="00B04CF6" w:rsidRDefault="001468BD" w:rsidP="001468BD">
      <w:r w:rsidRPr="00B04CF6">
        <w:t>- Classificação e identificação deste caractere: reconhecimento de padrões de classificação, reconhecimento pelos caracteres próximos, palavras ou frases. (CHERIET et al, 2007).</w:t>
      </w:r>
    </w:p>
    <w:p w14:paraId="317D318B" w14:textId="77777777" w:rsidR="001468BD" w:rsidRDefault="001468BD" w:rsidP="001468BD">
      <w:r w:rsidRPr="00B04CF6">
        <w:t>A maior vantagem dos OCRs segundo Virnich and Posten (1992 apud Finkenzeller, 2010) era “</w:t>
      </w:r>
      <w:r w:rsidRPr="00B04CF6">
        <w:rPr>
          <w:i/>
        </w:rPr>
        <w:t>a alta densidade de informação e a possibilidade de ler data ópticamente em uma emergência ou checagem</w:t>
      </w:r>
      <w:r w:rsidRPr="00B04CF6">
        <w:t>”, porém o preço de instalação destes sistemas e de seus leitores inviabilizou-o como uma tecnologia universalmente utilizada.</w:t>
      </w:r>
    </w:p>
    <w:p w14:paraId="45679366" w14:textId="0BCA2CE3" w:rsidR="001468BD" w:rsidRPr="00B04CF6" w:rsidRDefault="00842A71" w:rsidP="00745B4F">
      <w:r>
        <w:t xml:space="preserve">A </w:t>
      </w:r>
      <w:r>
        <w:fldChar w:fldCharType="begin"/>
      </w:r>
      <w:r>
        <w:instrText xml:space="preserve"> REF _Ref383081452 \h </w:instrText>
      </w:r>
      <w:r>
        <w:fldChar w:fldCharType="separate"/>
      </w:r>
      <w:ins w:id="423" w:author="Ivan" w:date="2014-06-02T23:45:00Z">
        <w:r w:rsidR="000975FC" w:rsidRPr="00BA5013">
          <w:t xml:space="preserve">Figura </w:t>
        </w:r>
        <w:r w:rsidR="000975FC">
          <w:rPr>
            <w:noProof/>
          </w:rPr>
          <w:t>4</w:t>
        </w:r>
      </w:ins>
      <w:del w:id="424" w:author="Ivan" w:date="2014-06-02T23:08:00Z">
        <w:r w:rsidRPr="00BA5013" w:rsidDel="0049439A">
          <w:delText xml:space="preserve">Figura </w:delText>
        </w:r>
        <w:r w:rsidDel="0049439A">
          <w:rPr>
            <w:noProof/>
          </w:rPr>
          <w:delText>3</w:delText>
        </w:r>
      </w:del>
      <w:r>
        <w:fldChar w:fldCharType="end"/>
      </w:r>
      <w:r>
        <w:t xml:space="preserve"> demonstra o processo de otimização da qualidade da imagem para extração do texto, retirando elementos gráficos não textuais e tornando mais nítido o texto contido na imagem.</w:t>
      </w:r>
    </w:p>
    <w:p w14:paraId="3D10EAF6" w14:textId="77777777" w:rsidR="00B5703C" w:rsidRPr="00B04CF6" w:rsidRDefault="00B5703C" w:rsidP="00B5703C">
      <w:pPr>
        <w:autoSpaceDE w:val="0"/>
        <w:autoSpaceDN w:val="0"/>
        <w:adjustRightInd w:val="0"/>
        <w:spacing w:before="14" w:after="0" w:line="220" w:lineRule="exact"/>
        <w:ind w:firstLine="0"/>
        <w:jc w:val="left"/>
        <w:rPr>
          <w:rFonts w:cs="Times New Roman"/>
          <w:sz w:val="22"/>
          <w:szCs w:val="22"/>
          <w:lang w:eastAsia="pt-BR"/>
        </w:rPr>
      </w:pPr>
    </w:p>
    <w:p w14:paraId="0E8353D1" w14:textId="77777777" w:rsidR="00B5703C" w:rsidRPr="00B04CF6" w:rsidRDefault="00B5703C" w:rsidP="00995CFB">
      <w:pPr>
        <w:keepNext/>
        <w:autoSpaceDE w:val="0"/>
        <w:autoSpaceDN w:val="0"/>
        <w:adjustRightInd w:val="0"/>
        <w:spacing w:after="0" w:line="240" w:lineRule="auto"/>
        <w:ind w:right="-20" w:firstLine="0"/>
        <w:jc w:val="center"/>
      </w:pPr>
      <w:r w:rsidRPr="00BA5013">
        <w:rPr>
          <w:rFonts w:cs="Times New Roman"/>
          <w:noProof/>
          <w:sz w:val="22"/>
          <w:szCs w:val="22"/>
          <w:lang w:eastAsia="pt-BR"/>
        </w:rPr>
        <w:lastRenderedPageBreak/>
        <w:drawing>
          <wp:inline distT="0" distB="0" distL="0" distR="0" wp14:anchorId="3EE39D28" wp14:editId="026C15C5">
            <wp:extent cx="4162689" cy="4724400"/>
            <wp:effectExtent l="0" t="0" r="9525"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6874" cy="4763198"/>
                    </a:xfrm>
                    <a:prstGeom prst="rect">
                      <a:avLst/>
                    </a:prstGeom>
                    <a:noFill/>
                    <a:ln>
                      <a:noFill/>
                    </a:ln>
                  </pic:spPr>
                </pic:pic>
              </a:graphicData>
            </a:graphic>
          </wp:inline>
        </w:drawing>
      </w:r>
    </w:p>
    <w:p w14:paraId="4D12BAA1" w14:textId="6ACCAD10" w:rsidR="00B5703C" w:rsidRPr="00B04CF6" w:rsidRDefault="00B5703C" w:rsidP="00995CFB">
      <w:pPr>
        <w:pStyle w:val="Legenda"/>
        <w:rPr>
          <w:rFonts w:cs="Times New Roman"/>
          <w:szCs w:val="20"/>
          <w:lang w:eastAsia="pt-BR"/>
        </w:rPr>
      </w:pPr>
      <w:bookmarkStart w:id="425" w:name="_Ref383081452"/>
      <w:bookmarkStart w:id="426" w:name="_Toc389515859"/>
      <w:r w:rsidRPr="00BA5013">
        <w:t xml:space="preserve">Figura </w:t>
      </w:r>
      <w:r w:rsidR="00785B7E">
        <w:fldChar w:fldCharType="begin"/>
      </w:r>
      <w:r w:rsidR="00785B7E">
        <w:instrText xml:space="preserve"> SEQ Figura \* ARABIC </w:instrText>
      </w:r>
      <w:r w:rsidR="00785B7E">
        <w:fldChar w:fldCharType="separate"/>
      </w:r>
      <w:r w:rsidR="000975FC">
        <w:rPr>
          <w:noProof/>
        </w:rPr>
        <w:t>4</w:t>
      </w:r>
      <w:r w:rsidR="00785B7E">
        <w:rPr>
          <w:noProof/>
        </w:rPr>
        <w:fldChar w:fldCharType="end"/>
      </w:r>
      <w:bookmarkEnd w:id="425"/>
      <w:r w:rsidRPr="00B04CF6">
        <w:t xml:space="preserve"> - Separação de texto de uma imagem</w:t>
      </w:r>
      <w:bookmarkEnd w:id="426"/>
    </w:p>
    <w:p w14:paraId="326ED9CB" w14:textId="4C506986" w:rsidR="00B5703C" w:rsidRPr="00B04CF6" w:rsidRDefault="00B5703C" w:rsidP="00995CFB">
      <w:pPr>
        <w:pStyle w:val="Legenda"/>
      </w:pPr>
      <w:r w:rsidRPr="00B04CF6">
        <w:t xml:space="preserve">Fonte: </w:t>
      </w:r>
      <w:r w:rsidR="00BD7AF5" w:rsidRPr="00B04CF6">
        <w:t>Cheriet et al., 2007</w:t>
      </w:r>
    </w:p>
    <w:p w14:paraId="6F46DDDD" w14:textId="407F4F4E" w:rsidR="001468BD" w:rsidDel="0049439A" w:rsidRDefault="001468BD" w:rsidP="0049439A">
      <w:pPr>
        <w:pStyle w:val="Ttulo2"/>
        <w:numPr>
          <w:ilvl w:val="0"/>
          <w:numId w:val="0"/>
        </w:numPr>
        <w:rPr>
          <w:del w:id="427" w:author="Ivan" w:date="2014-06-02T23:04:00Z"/>
        </w:rPr>
        <w:pPrChange w:id="428" w:author="Ivan" w:date="2014-06-02T23:04:00Z">
          <w:pPr>
            <w:pStyle w:val="Ttulo2"/>
          </w:pPr>
        </w:pPrChange>
      </w:pPr>
    </w:p>
    <w:p w14:paraId="0EC4170E" w14:textId="6F122E1D" w:rsidR="00776072" w:rsidDel="0049439A" w:rsidRDefault="00776072" w:rsidP="0049439A">
      <w:pPr>
        <w:ind w:firstLine="0"/>
        <w:rPr>
          <w:del w:id="429" w:author="Ivan" w:date="2014-06-02T23:04:00Z"/>
        </w:rPr>
        <w:pPrChange w:id="430" w:author="Ivan" w:date="2014-06-02T23:04:00Z">
          <w:pPr/>
        </w:pPrChange>
      </w:pPr>
    </w:p>
    <w:p w14:paraId="13B53128" w14:textId="277FF304" w:rsidR="00776072" w:rsidRPr="00B04CF6" w:rsidDel="0049439A" w:rsidRDefault="00776072" w:rsidP="0049439A">
      <w:pPr>
        <w:ind w:firstLine="0"/>
        <w:rPr>
          <w:del w:id="431" w:author="Ivan" w:date="2014-06-02T23:04:00Z"/>
        </w:rPr>
        <w:pPrChange w:id="432" w:author="Ivan" w:date="2014-06-02T23:04:00Z">
          <w:pPr/>
        </w:pPrChange>
      </w:pPr>
    </w:p>
    <w:p w14:paraId="729AAA41" w14:textId="77777777" w:rsidR="0049439A" w:rsidRDefault="0049439A" w:rsidP="00646E32">
      <w:pPr>
        <w:rPr>
          <w:ins w:id="433" w:author="Ivan" w:date="2014-06-02T23:04:00Z"/>
        </w:rPr>
        <w:pPrChange w:id="434" w:author="Ivan" w:date="2014-06-02T23:43:00Z">
          <w:pPr>
            <w:pStyle w:val="Ttulo2"/>
          </w:pPr>
        </w:pPrChange>
      </w:pPr>
      <w:bookmarkStart w:id="435" w:name="_Toc384407565"/>
      <w:bookmarkStart w:id="436" w:name="_Toc388730534"/>
      <w:bookmarkEnd w:id="435"/>
    </w:p>
    <w:p w14:paraId="0FF9A267" w14:textId="591E9711" w:rsidR="00745B4F" w:rsidRPr="00B04CF6" w:rsidRDefault="00745B4F" w:rsidP="00745B4F">
      <w:pPr>
        <w:pStyle w:val="Ttulo2"/>
      </w:pPr>
      <w:r w:rsidRPr="00B04CF6">
        <w:t>Leitores Biométricos</w:t>
      </w:r>
      <w:bookmarkEnd w:id="436"/>
    </w:p>
    <w:p w14:paraId="3B252A12" w14:textId="71C251FA" w:rsidR="00DF0DA2" w:rsidRPr="00B04CF6" w:rsidRDefault="00DF0DA2" w:rsidP="00DF0DA2">
      <w:r w:rsidRPr="00B04CF6">
        <w:t>Os leitores biométricos são meios de identificação de pessoa</w:t>
      </w:r>
      <w:r w:rsidR="00C76816" w:rsidRPr="00B04CF6">
        <w:t>s</w:t>
      </w:r>
      <w:r w:rsidRPr="00B04CF6">
        <w:t xml:space="preserve">, reconhecendo traços únicos de cada </w:t>
      </w:r>
      <w:r w:rsidR="00C76816" w:rsidRPr="00B04CF6">
        <w:t>indivíduo</w:t>
      </w:r>
      <w:r w:rsidRPr="00B04CF6">
        <w:t>. Não são utilizados em produtos e geralmente são mais encontrados no setor de segurança, existindo dois tipos principais de leitores, que serão discutidos a seguir.</w:t>
      </w:r>
    </w:p>
    <w:p w14:paraId="380912C9" w14:textId="797E2FB8" w:rsidR="00DF0DA2" w:rsidRPr="00BA5013" w:rsidRDefault="00DF0DA2" w:rsidP="00DF0DA2">
      <w:r w:rsidRPr="00B04CF6">
        <w:t>Os identificadores de voz, como o próprio nome indica, reconhecem palavras, frases ou sons emitidos através da voz de uma pessoa, uma vez que a voz é um traço único de cada ser humano</w:t>
      </w:r>
      <w:del w:id="437" w:author="Ivan" w:date="2014-06-02T23:09:00Z">
        <w:r w:rsidRPr="00B04CF6" w:rsidDel="0049439A">
          <w:delText xml:space="preserve">. </w:delText>
        </w:r>
      </w:del>
      <w:ins w:id="438" w:author="Ivan" w:date="2014-06-02T23:09:00Z">
        <w:r w:rsidR="0049439A" w:rsidRPr="00B04CF6">
          <w:t>.</w:t>
        </w:r>
        <w:r w:rsidR="0049439A">
          <w:t xml:space="preserve"> N</w:t>
        </w:r>
        <w:r w:rsidR="0049439A" w:rsidRPr="00B04CF6">
          <w:t xml:space="preserve">a </w:t>
        </w:r>
        <w:r w:rsidR="0049439A" w:rsidRPr="00BA5013">
          <w:fldChar w:fldCharType="begin"/>
        </w:r>
        <w:r w:rsidR="0049439A" w:rsidRPr="00B04CF6">
          <w:instrText xml:space="preserve"> REF _Ref383081423 \h  \* MERGEFORMAT </w:instrText>
        </w:r>
        <w:r w:rsidR="0049439A" w:rsidRPr="00BA5013">
          <w:fldChar w:fldCharType="separate"/>
        </w:r>
      </w:ins>
      <w:ins w:id="439" w:author="Ivan" w:date="2014-06-02T23:45:00Z">
        <w:r w:rsidR="000975FC" w:rsidRPr="00B04CF6">
          <w:t xml:space="preserve">Figura </w:t>
        </w:r>
        <w:r w:rsidR="000975FC">
          <w:rPr>
            <w:noProof/>
          </w:rPr>
          <w:t>5</w:t>
        </w:r>
      </w:ins>
      <w:ins w:id="440" w:author="Ivan" w:date="2014-06-02T23:09:00Z">
        <w:r w:rsidR="0049439A" w:rsidRPr="00BA5013">
          <w:fldChar w:fldCharType="end"/>
        </w:r>
        <w:r w:rsidR="0049439A">
          <w:t xml:space="preserve"> é possível ver</w:t>
        </w:r>
      </w:ins>
      <w:del w:id="441" w:author="Ivan" w:date="2014-06-02T23:09:00Z">
        <w:r w:rsidR="00995CFB" w:rsidRPr="00B04CF6" w:rsidDel="0049439A">
          <w:delText>Um</w:delText>
        </w:r>
      </w:del>
      <w:ins w:id="442" w:author="Ivan" w:date="2014-06-02T23:09:00Z">
        <w:r w:rsidR="0049439A">
          <w:t xml:space="preserve"> um</w:t>
        </w:r>
      </w:ins>
      <w:r w:rsidR="00995CFB" w:rsidRPr="00B04CF6">
        <w:t xml:space="preserve"> dos exemplos mais conhecidos e famosos de reconhecimento de linguagem natural e de voz</w:t>
      </w:r>
      <w:ins w:id="443" w:author="Ivan" w:date="2014-06-02T23:09:00Z">
        <w:r w:rsidR="0049439A">
          <w:t>,</w:t>
        </w:r>
      </w:ins>
      <w:del w:id="444" w:author="Ivan" w:date="2014-06-02T23:09:00Z">
        <w:r w:rsidR="00995CFB" w:rsidRPr="00B04CF6" w:rsidDel="0049439A">
          <w:delText xml:space="preserve"> é</w:delText>
        </w:r>
      </w:del>
      <w:ins w:id="445" w:author="Ivan" w:date="2014-06-02T23:09:00Z">
        <w:r w:rsidR="0049439A">
          <w:t xml:space="preserve"> </w:t>
        </w:r>
      </w:ins>
      <w:del w:id="446" w:author="Ivan" w:date="2014-06-02T23:09:00Z">
        <w:r w:rsidR="00995CFB" w:rsidRPr="00B04CF6" w:rsidDel="0049439A">
          <w:delText xml:space="preserve"> </w:delText>
        </w:r>
      </w:del>
      <w:r w:rsidR="00995CFB" w:rsidRPr="00B04CF6">
        <w:t>a Siri</w:t>
      </w:r>
      <w:del w:id="447" w:author="Ivan" w:date="2014-06-02T23:09:00Z">
        <w:r w:rsidR="00995CFB" w:rsidRPr="00B04CF6" w:rsidDel="0049439A">
          <w:delText>,</w:delText>
        </w:r>
      </w:del>
      <w:r w:rsidR="00995CFB" w:rsidRPr="00B04CF6">
        <w:t xml:space="preserve"> da Apple, </w:t>
      </w:r>
      <w:ins w:id="448" w:author="Ivan" w:date="2014-06-02T23:22:00Z">
        <w:r w:rsidR="0008756F">
          <w:t>conversando e respondendo comandos de voz de um usu</w:t>
        </w:r>
      </w:ins>
      <w:ins w:id="449" w:author="Ivan" w:date="2014-06-02T23:23:00Z">
        <w:r w:rsidR="0008756F">
          <w:t>ário.</w:t>
        </w:r>
      </w:ins>
      <w:del w:id="450" w:author="Ivan" w:date="2014-06-02T23:09:00Z">
        <w:r w:rsidR="00995CFB" w:rsidRPr="00B04CF6" w:rsidDel="0049439A">
          <w:delText xml:space="preserve">exibida na </w:delText>
        </w:r>
        <w:r w:rsidR="00995CFB" w:rsidRPr="00BA5013" w:rsidDel="0049439A">
          <w:fldChar w:fldCharType="begin"/>
        </w:r>
        <w:r w:rsidR="00995CFB" w:rsidRPr="00B04CF6" w:rsidDel="0049439A">
          <w:delInstrText xml:space="preserve"> REF _Ref383081423 \h </w:delInstrText>
        </w:r>
        <w:r w:rsidR="00B15071" w:rsidRPr="00B04CF6" w:rsidDel="0049439A">
          <w:delInstrText xml:space="preserve"> \* MERGEFORMAT </w:delInstrText>
        </w:r>
        <w:r w:rsidR="00995CFB" w:rsidRPr="00BA5013" w:rsidDel="0049439A">
          <w:fldChar w:fldCharType="separate"/>
        </w:r>
      </w:del>
      <w:del w:id="451" w:author="Ivan" w:date="2014-06-02T23:08:00Z">
        <w:r w:rsidR="006167B1" w:rsidRPr="00B04CF6" w:rsidDel="0049439A">
          <w:delText xml:space="preserve">Figura </w:delText>
        </w:r>
        <w:r w:rsidR="006167B1" w:rsidDel="0049439A">
          <w:rPr>
            <w:noProof/>
          </w:rPr>
          <w:delText>4</w:delText>
        </w:r>
      </w:del>
      <w:del w:id="452" w:author="Ivan" w:date="2014-06-02T23:09:00Z">
        <w:r w:rsidR="00995CFB" w:rsidRPr="00BA5013" w:rsidDel="0049439A">
          <w:fldChar w:fldCharType="end"/>
        </w:r>
        <w:r w:rsidR="00995CFB" w:rsidRPr="00BA5013" w:rsidDel="0049439A">
          <w:delText>.</w:delText>
        </w:r>
      </w:del>
    </w:p>
    <w:p w14:paraId="5F38355D" w14:textId="60AE5FD7" w:rsidR="00E94E12" w:rsidRPr="00BA5013" w:rsidRDefault="000667DE" w:rsidP="00995CFB">
      <w:pPr>
        <w:keepNext/>
        <w:ind w:firstLine="0"/>
        <w:jc w:val="center"/>
      </w:pPr>
      <w:r w:rsidRPr="00BA5013">
        <w:rPr>
          <w:noProof/>
          <w:lang w:eastAsia="pt-BR"/>
        </w:rPr>
        <w:lastRenderedPageBreak/>
        <w:drawing>
          <wp:inline distT="0" distB="0" distL="0" distR="0" wp14:anchorId="62E79D9B" wp14:editId="51B70CC0">
            <wp:extent cx="5429250" cy="4052185"/>
            <wp:effectExtent l="0" t="0" r="0" b="5715"/>
            <wp:docPr id="19" name="Imagem 19" descr="C:\Users\032115742\Pictures\Sem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032115742\Pictures\Sem título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6345" cy="4057480"/>
                    </a:xfrm>
                    <a:prstGeom prst="rect">
                      <a:avLst/>
                    </a:prstGeom>
                    <a:noFill/>
                    <a:ln>
                      <a:noFill/>
                    </a:ln>
                  </pic:spPr>
                </pic:pic>
              </a:graphicData>
            </a:graphic>
          </wp:inline>
        </w:drawing>
      </w:r>
    </w:p>
    <w:p w14:paraId="52D14C49" w14:textId="36229503" w:rsidR="00E94E12" w:rsidRPr="00B04CF6" w:rsidRDefault="00E94E12" w:rsidP="00995CFB">
      <w:pPr>
        <w:pStyle w:val="Legenda"/>
      </w:pPr>
      <w:bookmarkStart w:id="453" w:name="_Ref383081423"/>
      <w:bookmarkStart w:id="454" w:name="_Toc389515860"/>
      <w:r w:rsidRPr="00B04CF6">
        <w:t xml:space="preserve">Figura </w:t>
      </w:r>
      <w:r w:rsidR="00785B7E">
        <w:fldChar w:fldCharType="begin"/>
      </w:r>
      <w:r w:rsidR="00785B7E">
        <w:instrText xml:space="preserve"> SEQ Figura \* ARABIC </w:instrText>
      </w:r>
      <w:r w:rsidR="00785B7E">
        <w:fldChar w:fldCharType="separate"/>
      </w:r>
      <w:r w:rsidR="000975FC">
        <w:rPr>
          <w:noProof/>
        </w:rPr>
        <w:t>5</w:t>
      </w:r>
      <w:r w:rsidR="00785B7E">
        <w:rPr>
          <w:noProof/>
        </w:rPr>
        <w:fldChar w:fldCharType="end"/>
      </w:r>
      <w:bookmarkEnd w:id="453"/>
      <w:r w:rsidRPr="00B04CF6">
        <w:t xml:space="preserve"> - Siri, sistema de reconhecimento e reprodução de linguagem natural</w:t>
      </w:r>
      <w:r w:rsidR="00DB3E78" w:rsidRPr="00B04CF6">
        <w:t>.</w:t>
      </w:r>
      <w:bookmarkEnd w:id="454"/>
    </w:p>
    <w:p w14:paraId="10AA2523" w14:textId="0D61B0BA" w:rsidR="00E94E12" w:rsidRPr="00B04CF6" w:rsidRDefault="00E94E12" w:rsidP="00DF0E75">
      <w:pPr>
        <w:pStyle w:val="Legenda"/>
      </w:pPr>
      <w:r w:rsidRPr="00B04CF6">
        <w:t xml:space="preserve">Fonte: </w:t>
      </w:r>
      <w:r w:rsidR="00BD7AF5" w:rsidRPr="00B04CF6">
        <w:t>Adaptado de Davies, 2011</w:t>
      </w:r>
    </w:p>
    <w:p w14:paraId="767100D5" w14:textId="77777777" w:rsidR="0049439A" w:rsidRDefault="0049439A" w:rsidP="00DF0DA2">
      <w:pPr>
        <w:rPr>
          <w:ins w:id="455" w:author="Ivan" w:date="2014-06-02T23:06:00Z"/>
        </w:rPr>
      </w:pPr>
    </w:p>
    <w:p w14:paraId="261D7498" w14:textId="65700FA8" w:rsidR="00DF0DA2" w:rsidRPr="00B04CF6" w:rsidDel="0049439A" w:rsidRDefault="00DF0DA2" w:rsidP="00DF0DA2">
      <w:pPr>
        <w:rPr>
          <w:del w:id="456" w:author="Ivan" w:date="2014-06-02T23:04:00Z"/>
        </w:rPr>
      </w:pPr>
      <w:r w:rsidRPr="00B04CF6">
        <w:t xml:space="preserve">Os identificadores de impressão digital, por sua vez, </w:t>
      </w:r>
      <w:r w:rsidR="00804BA9" w:rsidRPr="00B04CF6">
        <w:t>detecta</w:t>
      </w:r>
      <w:r w:rsidR="00C76816" w:rsidRPr="00B04CF6">
        <w:t>m</w:t>
      </w:r>
      <w:r w:rsidR="00804BA9" w:rsidRPr="00B04CF6">
        <w:t xml:space="preserve"> os padrões </w:t>
      </w:r>
      <w:del w:id="457" w:author="Ivan" w:date="2014-06-02T23:30:00Z">
        <w:r w:rsidR="00804BA9" w:rsidRPr="00B04CF6" w:rsidDel="00B50C79">
          <w:delText>de pele</w:delText>
        </w:r>
      </w:del>
      <w:ins w:id="458" w:author="Ivan" w:date="2014-06-02T23:30:00Z">
        <w:r w:rsidR="00B50C79">
          <w:t>de curvas da impressão digital</w:t>
        </w:r>
      </w:ins>
      <w:r w:rsidR="00804BA9" w:rsidRPr="00B04CF6">
        <w:t xml:space="preserve"> de uma pessoa, comparando a informação recebida com um banco de dados. Alguns leitores podem inclusive dizer se a impressão digital que foi passada é de uma pessoa viva ou morta (</w:t>
      </w:r>
      <w:r w:rsidR="00970E2A" w:rsidRPr="00B04CF6">
        <w:t xml:space="preserve">SCHMIDHÄUSLER, 1995 apud </w:t>
      </w:r>
      <w:r w:rsidR="00804BA9" w:rsidRPr="00B04CF6">
        <w:t>FINKENZELLER 2010).</w:t>
      </w:r>
    </w:p>
    <w:p w14:paraId="00767350" w14:textId="3BE79276" w:rsidR="00E0649C" w:rsidRPr="00B04CF6" w:rsidDel="0049439A" w:rsidRDefault="00E0649C" w:rsidP="00DF0DA2">
      <w:pPr>
        <w:rPr>
          <w:del w:id="459" w:author="Ivan" w:date="2014-06-02T23:04:00Z"/>
        </w:rPr>
      </w:pPr>
    </w:p>
    <w:p w14:paraId="4908452F" w14:textId="77777777" w:rsidR="00E94E12" w:rsidRDefault="00E94E12" w:rsidP="00DF0DA2">
      <w:pPr>
        <w:rPr>
          <w:ins w:id="460" w:author="Ivan" w:date="2014-06-02T23:04:00Z"/>
        </w:rPr>
      </w:pPr>
    </w:p>
    <w:p w14:paraId="69840D03" w14:textId="77777777" w:rsidR="0049439A" w:rsidRDefault="0049439A" w:rsidP="00DF0DA2">
      <w:pPr>
        <w:rPr>
          <w:ins w:id="461" w:author="Ivan" w:date="2014-06-02T23:06:00Z"/>
        </w:rPr>
      </w:pPr>
    </w:p>
    <w:p w14:paraId="6839D879" w14:textId="77777777" w:rsidR="0049439A" w:rsidRDefault="0049439A" w:rsidP="00DF0DA2">
      <w:pPr>
        <w:rPr>
          <w:ins w:id="462" w:author="Ivan" w:date="2014-06-02T23:06:00Z"/>
        </w:rPr>
      </w:pPr>
    </w:p>
    <w:p w14:paraId="0E3285C8" w14:textId="77777777" w:rsidR="0049439A" w:rsidRDefault="0049439A" w:rsidP="00DF0DA2">
      <w:pPr>
        <w:rPr>
          <w:ins w:id="463" w:author="Ivan" w:date="2014-06-02T23:06:00Z"/>
        </w:rPr>
      </w:pPr>
    </w:p>
    <w:p w14:paraId="43430BBE" w14:textId="77777777" w:rsidR="0049439A" w:rsidRDefault="0049439A" w:rsidP="00DF0DA2">
      <w:pPr>
        <w:rPr>
          <w:ins w:id="464" w:author="Ivan" w:date="2014-06-02T23:06:00Z"/>
        </w:rPr>
      </w:pPr>
    </w:p>
    <w:p w14:paraId="7E2659CD" w14:textId="77777777" w:rsidR="0049439A" w:rsidRDefault="0049439A" w:rsidP="00DF0DA2">
      <w:pPr>
        <w:rPr>
          <w:ins w:id="465" w:author="Ivan" w:date="2014-06-02T23:06:00Z"/>
        </w:rPr>
      </w:pPr>
    </w:p>
    <w:p w14:paraId="20500F40" w14:textId="77777777" w:rsidR="0049439A" w:rsidRPr="00B04CF6" w:rsidRDefault="0049439A" w:rsidP="00DF0DA2"/>
    <w:p w14:paraId="3BC2027F" w14:textId="1CE6A831" w:rsidR="00804BA9" w:rsidRPr="00B04CF6" w:rsidRDefault="00804BA9" w:rsidP="00804BA9">
      <w:pPr>
        <w:pStyle w:val="Ttulo2"/>
      </w:pPr>
      <w:bookmarkStart w:id="466" w:name="_Toc388730535"/>
      <w:r w:rsidRPr="00B04CF6">
        <w:lastRenderedPageBreak/>
        <w:t>Smart Cards</w:t>
      </w:r>
      <w:bookmarkEnd w:id="466"/>
    </w:p>
    <w:p w14:paraId="57CF2269" w14:textId="2CCD526E" w:rsidR="00804BA9" w:rsidRPr="00BA5013" w:rsidRDefault="00054C7A" w:rsidP="00804BA9">
      <w:r w:rsidRPr="00B04CF6">
        <w:t>São aparelhos que possuem um chip embarcado, normalmente assumem a forma de um cartão de crédito mas não necessariamente precisam ser feitos nesta forma, sendo que o chip é o responsável pela grande capacidade que esta tecnologia oferece, como a segurança e a privacidade</w:t>
      </w:r>
      <w:r w:rsidR="00357035" w:rsidRPr="00B04CF6">
        <w:t xml:space="preserve">, </w:t>
      </w:r>
      <w:ins w:id="467" w:author="Ivan" w:date="2014-06-02T23:09:00Z">
        <w:r w:rsidR="00AC3F28">
          <w:t>para</w:t>
        </w:r>
      </w:ins>
      <w:del w:id="468" w:author="Ivan" w:date="2014-06-02T23:09:00Z">
        <w:r w:rsidR="00357035" w:rsidRPr="00B04CF6" w:rsidDel="00AC3F28">
          <w:delText>a</w:delText>
        </w:r>
      </w:del>
      <w:ins w:id="469" w:author="Ivan" w:date="2014-06-02T23:09:00Z">
        <w:r w:rsidR="00AC3F28">
          <w:t xml:space="preserve"> ilustrar os </w:t>
        </w:r>
        <w:r w:rsidR="00AC3F28" w:rsidRPr="00AC3F28">
          <w:rPr>
            <w:i/>
            <w:rPrChange w:id="470" w:author="Ivan" w:date="2014-06-02T23:10:00Z">
              <w:rPr/>
            </w:rPrChange>
          </w:rPr>
          <w:t>smart cards</w:t>
        </w:r>
        <w:r w:rsidR="00AC3F28">
          <w:t xml:space="preserve"> e a</w:t>
        </w:r>
      </w:ins>
      <w:ins w:id="471" w:author="Ivan" w:date="2014-06-02T23:10:00Z">
        <w:r w:rsidR="00AC3F28">
          <w:t>lgumas de suas de suas variações a</w:t>
        </w:r>
      </w:ins>
      <w:r w:rsidR="00357035" w:rsidRPr="00B04CF6">
        <w:t xml:space="preserve"> </w:t>
      </w:r>
      <w:r w:rsidR="00995CFB" w:rsidRPr="00BA5013">
        <w:fldChar w:fldCharType="begin"/>
      </w:r>
      <w:r w:rsidR="00995CFB" w:rsidRPr="00B04CF6">
        <w:instrText xml:space="preserve"> REF _Ref383081433 \h </w:instrText>
      </w:r>
      <w:r w:rsidR="00157C5C" w:rsidRPr="00B04CF6">
        <w:instrText xml:space="preserve"> \* MERGEFORMAT </w:instrText>
      </w:r>
      <w:r w:rsidR="00995CFB" w:rsidRPr="00BA5013">
        <w:fldChar w:fldCharType="separate"/>
      </w:r>
      <w:ins w:id="472" w:author="Ivan" w:date="2014-06-02T23:45:00Z">
        <w:r w:rsidR="000975FC" w:rsidRPr="00B04CF6">
          <w:t xml:space="preserve">Figura </w:t>
        </w:r>
        <w:r w:rsidR="000975FC">
          <w:rPr>
            <w:noProof/>
          </w:rPr>
          <w:t>6</w:t>
        </w:r>
      </w:ins>
      <w:del w:id="473" w:author="Ivan" w:date="2014-06-02T23:13:00Z">
        <w:r w:rsidR="006167B1" w:rsidRPr="00B04CF6" w:rsidDel="00AC3F28">
          <w:delText xml:space="preserve">Figura </w:delText>
        </w:r>
        <w:r w:rsidR="006167B1" w:rsidDel="00AC3F28">
          <w:rPr>
            <w:noProof/>
          </w:rPr>
          <w:delText>5</w:delText>
        </w:r>
      </w:del>
      <w:r w:rsidR="00995CFB" w:rsidRPr="00BA5013">
        <w:fldChar w:fldCharType="end"/>
      </w:r>
      <w:r w:rsidR="00357035" w:rsidRPr="00BA5013">
        <w:t xml:space="preserve"> </w:t>
      </w:r>
      <w:del w:id="474" w:author="Ivan" w:date="2014-06-02T23:10:00Z">
        <w:r w:rsidR="00357035" w:rsidRPr="00BA5013" w:rsidDel="00AC3F28">
          <w:delText xml:space="preserve">ilustra um </w:delText>
        </w:r>
        <w:r w:rsidR="00357035" w:rsidRPr="00BA5013" w:rsidDel="00AC3F28">
          <w:rPr>
            <w:i/>
          </w:rPr>
          <w:delText>smart card</w:delText>
        </w:r>
        <w:r w:rsidRPr="00BA5013" w:rsidDel="00AC3F28">
          <w:delText xml:space="preserve">. </w:delText>
        </w:r>
      </w:del>
      <w:ins w:id="475" w:author="Ivan" w:date="2014-06-02T23:10:00Z">
        <w:r w:rsidR="00AC3F28">
          <w:t>foi posicionada a seguir.</w:t>
        </w:r>
      </w:ins>
    </w:p>
    <w:p w14:paraId="6E7FE7CC" w14:textId="77777777" w:rsidR="00ED7093" w:rsidRPr="00BA5013" w:rsidRDefault="00ED7093" w:rsidP="00995CFB">
      <w:pPr>
        <w:keepNext/>
        <w:ind w:firstLine="0"/>
        <w:jc w:val="center"/>
      </w:pPr>
      <w:r w:rsidRPr="00BA5013">
        <w:rPr>
          <w:noProof/>
          <w:lang w:eastAsia="pt-BR"/>
        </w:rPr>
        <w:drawing>
          <wp:inline distT="0" distB="0" distL="0" distR="0" wp14:anchorId="349B9029" wp14:editId="02DA774D">
            <wp:extent cx="3810000" cy="2066925"/>
            <wp:effectExtent l="0" t="0" r="0" b="0"/>
            <wp:docPr id="11" name="Imagem 11" descr="http://4.bp.blogspot.com/-M8yIP2e-oxM/TnylJDVu0oI/AAAAAAAAAgc/5CeHEvK5Xys/s1600/gcr-smart-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M8yIP2e-oxM/TnylJDVu0oI/AAAAAAAAAgc/5CeHEvK5Xys/s1600/gcr-smart-car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4000" b="13666"/>
                    <a:stretch/>
                  </pic:blipFill>
                  <pic:spPr bwMode="auto">
                    <a:xfrm>
                      <a:off x="0" y="0"/>
                      <a:ext cx="3810000"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082942E1" w14:textId="0578602E" w:rsidR="00ED7093" w:rsidRPr="00B04CF6" w:rsidRDefault="00ED7093" w:rsidP="00995CFB">
      <w:pPr>
        <w:pStyle w:val="Legenda"/>
      </w:pPr>
      <w:bookmarkStart w:id="476" w:name="_Ref383081433"/>
      <w:bookmarkStart w:id="477" w:name="_Toc389515861"/>
      <w:r w:rsidRPr="00B04CF6">
        <w:t xml:space="preserve">Figura </w:t>
      </w:r>
      <w:r w:rsidR="00785B7E">
        <w:fldChar w:fldCharType="begin"/>
      </w:r>
      <w:r w:rsidR="00785B7E">
        <w:instrText xml:space="preserve"> SEQ Figura \* ARABIC </w:instrText>
      </w:r>
      <w:r w:rsidR="00785B7E">
        <w:fldChar w:fldCharType="separate"/>
      </w:r>
      <w:r w:rsidR="000975FC">
        <w:rPr>
          <w:noProof/>
        </w:rPr>
        <w:t>6</w:t>
      </w:r>
      <w:r w:rsidR="00785B7E">
        <w:rPr>
          <w:noProof/>
        </w:rPr>
        <w:fldChar w:fldCharType="end"/>
      </w:r>
      <w:bookmarkEnd w:id="476"/>
      <w:r w:rsidRPr="00B04CF6">
        <w:t xml:space="preserve"> - Diferentes designs de smart cards</w:t>
      </w:r>
      <w:bookmarkEnd w:id="477"/>
    </w:p>
    <w:p w14:paraId="6A25BE61" w14:textId="720614F1" w:rsidR="00ED7093" w:rsidRPr="00B04CF6" w:rsidRDefault="00ED7093" w:rsidP="00995CFB">
      <w:pPr>
        <w:pStyle w:val="Legenda"/>
      </w:pPr>
      <w:r w:rsidRPr="00B04CF6">
        <w:t>Fonte:</w:t>
      </w:r>
      <w:r w:rsidR="0022178F" w:rsidRPr="00B04CF6">
        <w:t xml:space="preserve"> </w:t>
      </w:r>
      <w:r w:rsidR="00BD7AF5" w:rsidRPr="00B04CF6">
        <w:t>Walter, 2011</w:t>
      </w:r>
    </w:p>
    <w:p w14:paraId="1E500B3E" w14:textId="365EBF29" w:rsidR="00C46094" w:rsidRDefault="00054C7A" w:rsidP="00804BA9">
      <w:pPr>
        <w:rPr>
          <w:ins w:id="478" w:author="Ivan" w:date="2014-06-02T23:06:00Z"/>
        </w:rPr>
      </w:pPr>
      <w:r w:rsidRPr="00B04CF6">
        <w:t xml:space="preserve">Para que as informações possam ser acessadas em outro dispositivo é necessário que exista um leitor fazendo a ponte entre o cartão e o receptor. O leitor pode ser tanto por contato físico ao contato do cartão quanto por rádio frequência, </w:t>
      </w:r>
      <w:r w:rsidR="00F60255" w:rsidRPr="00B04CF6">
        <w:t>incrementando um alto grau de segurança da informação e fazendo com que sua aplicação no setor de identificação, cuidados médicos, pagamentos e telecomunicações seja hegemônico.</w:t>
      </w:r>
      <w:sdt>
        <w:sdtPr>
          <w:id w:val="-1784262063"/>
          <w:citation/>
        </w:sdtPr>
        <w:sdtContent>
          <w:r w:rsidR="00F60255" w:rsidRPr="00BA5013">
            <w:fldChar w:fldCharType="begin"/>
          </w:r>
          <w:r w:rsidR="00DC5878">
            <w:instrText xml:space="preserve">CITATION Sma12 \l 1046 </w:instrText>
          </w:r>
          <w:r w:rsidR="00F60255" w:rsidRPr="00BA5013">
            <w:fldChar w:fldCharType="separate"/>
          </w:r>
          <w:r w:rsidR="0049439A">
            <w:rPr>
              <w:noProof/>
            </w:rPr>
            <w:t xml:space="preserve"> (SMART CARD ALLIANCE, 2012)</w:t>
          </w:r>
          <w:r w:rsidR="00F60255" w:rsidRPr="00BA5013">
            <w:fldChar w:fldCharType="end"/>
          </w:r>
        </w:sdtContent>
      </w:sdt>
    </w:p>
    <w:p w14:paraId="3A65D4CE" w14:textId="77777777" w:rsidR="0049439A" w:rsidRPr="00BA5013" w:rsidRDefault="0049439A" w:rsidP="00804BA9"/>
    <w:p w14:paraId="02B7B00D" w14:textId="09F41CDC" w:rsidR="00804BA9" w:rsidRPr="00B04CF6" w:rsidDel="0049439A" w:rsidRDefault="00804BA9" w:rsidP="00C75942">
      <w:pPr>
        <w:rPr>
          <w:del w:id="479" w:author="Ivan" w:date="2014-06-02T23:04:00Z"/>
        </w:rPr>
      </w:pPr>
    </w:p>
    <w:p w14:paraId="292B806F" w14:textId="7503E58E" w:rsidR="00776072" w:rsidDel="0049439A" w:rsidRDefault="00776072" w:rsidP="00C75942">
      <w:pPr>
        <w:rPr>
          <w:del w:id="480" w:author="Ivan" w:date="2014-06-02T23:04:00Z"/>
        </w:rPr>
      </w:pPr>
      <w:bookmarkStart w:id="481" w:name="_Toc388730536"/>
    </w:p>
    <w:p w14:paraId="04EADEF2" w14:textId="318A7D49" w:rsidR="00776072" w:rsidDel="0049439A" w:rsidRDefault="00776072" w:rsidP="00C75942">
      <w:pPr>
        <w:rPr>
          <w:del w:id="482" w:author="Ivan" w:date="2014-06-02T23:04:00Z"/>
        </w:rPr>
      </w:pPr>
    </w:p>
    <w:p w14:paraId="41779B5E" w14:textId="28F5275F" w:rsidR="00776072" w:rsidDel="0049439A" w:rsidRDefault="00776072" w:rsidP="00C75942">
      <w:pPr>
        <w:rPr>
          <w:del w:id="483" w:author="Ivan" w:date="2014-06-02T23:04:00Z"/>
        </w:rPr>
      </w:pPr>
    </w:p>
    <w:p w14:paraId="24903A7E" w14:textId="5FF436C9" w:rsidR="00776072" w:rsidDel="0049439A" w:rsidRDefault="00776072" w:rsidP="00C75942">
      <w:pPr>
        <w:rPr>
          <w:del w:id="484" w:author="Ivan" w:date="2014-06-02T23:04:00Z"/>
        </w:rPr>
      </w:pPr>
    </w:p>
    <w:p w14:paraId="4C20C957" w14:textId="36E69D9A" w:rsidR="00776072" w:rsidDel="0049439A" w:rsidRDefault="00776072" w:rsidP="00C75942">
      <w:pPr>
        <w:rPr>
          <w:del w:id="485" w:author="Ivan" w:date="2014-06-02T23:04:00Z"/>
        </w:rPr>
      </w:pPr>
    </w:p>
    <w:p w14:paraId="20D8F915" w14:textId="4838FBF4" w:rsidR="00776072" w:rsidDel="0049439A" w:rsidRDefault="00776072" w:rsidP="00C75942">
      <w:pPr>
        <w:rPr>
          <w:del w:id="486" w:author="Ivan" w:date="2014-06-02T23:04:00Z"/>
        </w:rPr>
      </w:pPr>
    </w:p>
    <w:p w14:paraId="5BE98F9A" w14:textId="2C9DB253" w:rsidR="00804BA9" w:rsidRPr="00B04CF6" w:rsidRDefault="00CE64E5" w:rsidP="00C75942">
      <w:pPr>
        <w:pStyle w:val="Ttulo2"/>
      </w:pPr>
      <w:r w:rsidRPr="00B04CF6">
        <w:t>Análise Comparativa</w:t>
      </w:r>
      <w:bookmarkEnd w:id="481"/>
    </w:p>
    <w:p w14:paraId="53918E76" w14:textId="637476F1" w:rsidR="009A3A5B" w:rsidRPr="00B04CF6" w:rsidRDefault="00CF445A" w:rsidP="00B71F7D">
      <w:r w:rsidRPr="00B04CF6">
        <w:t xml:space="preserve">Para uma análise mais efetiva das diferenças entre cada uma das tecnologias de identificação automática os dados podem ser apresentados em formato de tabela. A </w:t>
      </w:r>
      <w:r w:rsidRPr="00BA5013">
        <w:fldChar w:fldCharType="begin"/>
      </w:r>
      <w:r w:rsidRPr="00B04CF6">
        <w:instrText xml:space="preserve"> REF _Ref380777544 \h </w:instrText>
      </w:r>
      <w:r w:rsidR="00BA5013">
        <w:instrText xml:space="preserve"> \* MERGEFORMAT </w:instrText>
      </w:r>
      <w:r w:rsidRPr="00BA5013">
        <w:fldChar w:fldCharType="separate"/>
      </w:r>
      <w:ins w:id="487" w:author="Ivan" w:date="2014-06-02T23:45:00Z">
        <w:r w:rsidR="000975FC" w:rsidRPr="00B04CF6">
          <w:t xml:space="preserve">Tabela </w:t>
        </w:r>
        <w:r w:rsidR="000975FC">
          <w:rPr>
            <w:noProof/>
          </w:rPr>
          <w:t>1</w:t>
        </w:r>
      </w:ins>
      <w:del w:id="488" w:author="Ivan" w:date="2014-06-02T23:42:00Z">
        <w:r w:rsidR="006167B1" w:rsidRPr="00B04CF6" w:rsidDel="00646E32">
          <w:delText xml:space="preserve">Tabela </w:delText>
        </w:r>
        <w:r w:rsidR="006167B1" w:rsidDel="00646E32">
          <w:rPr>
            <w:noProof/>
          </w:rPr>
          <w:delText>1</w:delText>
        </w:r>
      </w:del>
      <w:r w:rsidRPr="00BA5013">
        <w:fldChar w:fldCharType="end"/>
      </w:r>
      <w:r w:rsidRPr="00BA5013">
        <w:t xml:space="preserve"> foi adaptada de Finkenzeller</w:t>
      </w:r>
      <w:r w:rsidR="00C211BC" w:rsidRPr="00B04CF6">
        <w:t xml:space="preserve"> (2010)</w:t>
      </w:r>
      <w:r w:rsidRPr="00B04CF6">
        <w:t xml:space="preserve"> e dispõe dados de armazenagem, leitura, desgaste e custo de cada um dos sistemas apresentados.</w:t>
      </w:r>
    </w:p>
    <w:p w14:paraId="2E539DEE" w14:textId="469EDB44" w:rsidR="00C22BA7" w:rsidRPr="00B04CF6" w:rsidRDefault="00C22BA7" w:rsidP="00995CFB">
      <w:pPr>
        <w:pStyle w:val="Legenda"/>
        <w:keepNext/>
      </w:pPr>
      <w:bookmarkStart w:id="489" w:name="_Ref380777544"/>
      <w:bookmarkStart w:id="490" w:name="_Toc389513569"/>
      <w:r w:rsidRPr="00B04CF6">
        <w:lastRenderedPageBreak/>
        <w:t>Tabela</w:t>
      </w:r>
      <w:r w:rsidR="00F42EAC" w:rsidRPr="00B04CF6">
        <w:t xml:space="preserve"> </w:t>
      </w:r>
      <w:r w:rsidR="00785B7E">
        <w:fldChar w:fldCharType="begin"/>
      </w:r>
      <w:r w:rsidR="00785B7E">
        <w:instrText xml:space="preserve"> SEQ Tabela \* ARABIC </w:instrText>
      </w:r>
      <w:r w:rsidR="00785B7E">
        <w:fldChar w:fldCharType="separate"/>
      </w:r>
      <w:r w:rsidR="000975FC">
        <w:rPr>
          <w:noProof/>
        </w:rPr>
        <w:t>1</w:t>
      </w:r>
      <w:r w:rsidR="00785B7E">
        <w:rPr>
          <w:noProof/>
        </w:rPr>
        <w:fldChar w:fldCharType="end"/>
      </w:r>
      <w:bookmarkEnd w:id="489"/>
      <w:r w:rsidRPr="00B04CF6">
        <w:t xml:space="preserve"> - Tabela comparativa dos Sistemas de Auto-ID</w:t>
      </w:r>
      <w:bookmarkEnd w:id="490"/>
      <w:r w:rsidRPr="00B04CF6">
        <w:t xml:space="preserve"> </w:t>
      </w:r>
    </w:p>
    <w:tbl>
      <w:tblPr>
        <w:tblStyle w:val="TabeladeLista1Clara-nfase1"/>
        <w:tblW w:w="0" w:type="auto"/>
        <w:tblLayout w:type="fixed"/>
        <w:tblLook w:val="04A0" w:firstRow="1" w:lastRow="0" w:firstColumn="1" w:lastColumn="0" w:noHBand="0" w:noVBand="1"/>
        <w:tblPrChange w:id="491" w:author="Ivan" w:date="2014-06-02T23:40:00Z">
          <w:tblPr>
            <w:tblW w:w="0" w:type="auto"/>
            <w:tblLayout w:type="fixed"/>
            <w:tblCellMar>
              <w:left w:w="70" w:type="dxa"/>
              <w:right w:w="70" w:type="dxa"/>
            </w:tblCellMar>
            <w:tblLook w:val="04A0" w:firstRow="1" w:lastRow="0" w:firstColumn="1" w:lastColumn="0" w:noHBand="0" w:noVBand="1"/>
          </w:tblPr>
        </w:tblPrChange>
      </w:tblPr>
      <w:tblGrid>
        <w:gridCol w:w="1539"/>
        <w:gridCol w:w="1147"/>
        <w:gridCol w:w="1047"/>
        <w:gridCol w:w="1565"/>
        <w:gridCol w:w="1081"/>
        <w:gridCol w:w="1396"/>
        <w:gridCol w:w="1296"/>
        <w:tblGridChange w:id="492">
          <w:tblGrid>
            <w:gridCol w:w="1539"/>
            <w:gridCol w:w="1147"/>
            <w:gridCol w:w="1047"/>
            <w:gridCol w:w="1565"/>
            <w:gridCol w:w="1081"/>
            <w:gridCol w:w="1396"/>
            <w:gridCol w:w="1296"/>
          </w:tblGrid>
        </w:tblGridChange>
      </w:tblGrid>
      <w:tr w:rsidR="00C22BA7" w:rsidRPr="00B04CF6" w14:paraId="52098F29" w14:textId="77777777" w:rsidTr="00B50C79">
        <w:trPr>
          <w:cnfStyle w:val="100000000000" w:firstRow="1" w:lastRow="0" w:firstColumn="0" w:lastColumn="0" w:oddVBand="0" w:evenVBand="0" w:oddHBand="0" w:evenHBand="0" w:firstRowFirstColumn="0" w:firstRowLastColumn="0" w:lastRowFirstColumn="0" w:lastRowLastColumn="0"/>
          <w:trHeight w:val="316"/>
          <w:tblHeader/>
          <w:trPrChange w:id="493" w:author="Ivan" w:date="2014-06-02T23:40:00Z">
            <w:trPr>
              <w:trHeight w:val="300"/>
              <w:tblHeader/>
            </w:trPr>
          </w:trPrChange>
        </w:trPr>
        <w:tc>
          <w:tcPr>
            <w:cnfStyle w:val="001000000000" w:firstRow="0" w:lastRow="0" w:firstColumn="1" w:lastColumn="0" w:oddVBand="0" w:evenVBand="0" w:oddHBand="0" w:evenHBand="0" w:firstRowFirstColumn="0" w:firstRowLastColumn="0" w:lastRowFirstColumn="0" w:lastRowLastColumn="0"/>
            <w:tcW w:w="1539" w:type="dxa"/>
            <w:noWrap/>
            <w:hideMark/>
            <w:tcPrChange w:id="494" w:author="Ivan" w:date="2014-06-02T23:40:00Z">
              <w:tcPr>
                <w:tcW w:w="1539" w:type="dxa"/>
                <w:tcBorders>
                  <w:top w:val="single" w:sz="4" w:space="0" w:color="000000"/>
                  <w:left w:val="nil"/>
                  <w:bottom w:val="nil"/>
                  <w:right w:val="nil"/>
                </w:tcBorders>
                <w:shd w:val="clear" w:color="auto" w:fill="auto"/>
                <w:noWrap/>
                <w:vAlign w:val="center"/>
                <w:hideMark/>
              </w:tcPr>
            </w:tcPrChange>
          </w:tcPr>
          <w:p w14:paraId="23842888" w14:textId="77777777" w:rsidR="00C22BA7" w:rsidRPr="00B04CF6" w:rsidRDefault="00C22BA7" w:rsidP="00C22BA7">
            <w:pPr>
              <w:spacing w:after="0" w:line="240" w:lineRule="auto"/>
              <w:ind w:firstLine="0"/>
              <w:jc w:val="left"/>
              <w:cnfStyle w:val="101000000000" w:firstRow="1" w:lastRow="0" w:firstColumn="1"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Parâmetros do Sistema</w:t>
            </w:r>
          </w:p>
        </w:tc>
        <w:tc>
          <w:tcPr>
            <w:tcW w:w="1147" w:type="dxa"/>
            <w:noWrap/>
            <w:hideMark/>
            <w:tcPrChange w:id="495" w:author="Ivan" w:date="2014-06-02T23:40:00Z">
              <w:tcPr>
                <w:tcW w:w="1147" w:type="dxa"/>
                <w:tcBorders>
                  <w:top w:val="single" w:sz="4" w:space="0" w:color="000000"/>
                  <w:left w:val="nil"/>
                  <w:bottom w:val="nil"/>
                  <w:right w:val="nil"/>
                </w:tcBorders>
                <w:shd w:val="clear" w:color="auto" w:fill="auto"/>
                <w:noWrap/>
                <w:vAlign w:val="center"/>
                <w:hideMark/>
              </w:tcPr>
            </w:tcPrChange>
          </w:tcPr>
          <w:p w14:paraId="20139E28" w14:textId="77777777" w:rsidR="00C22BA7" w:rsidRPr="00B04CF6" w:rsidRDefault="00C22BA7" w:rsidP="00C22BA7">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Código de Barras</w:t>
            </w:r>
          </w:p>
        </w:tc>
        <w:tc>
          <w:tcPr>
            <w:tcW w:w="1047" w:type="dxa"/>
            <w:noWrap/>
            <w:hideMark/>
            <w:tcPrChange w:id="496" w:author="Ivan" w:date="2014-06-02T23:40:00Z">
              <w:tcPr>
                <w:tcW w:w="1047" w:type="dxa"/>
                <w:tcBorders>
                  <w:top w:val="single" w:sz="4" w:space="0" w:color="000000"/>
                  <w:left w:val="nil"/>
                  <w:bottom w:val="nil"/>
                  <w:right w:val="nil"/>
                </w:tcBorders>
                <w:shd w:val="clear" w:color="auto" w:fill="auto"/>
                <w:noWrap/>
                <w:vAlign w:val="center"/>
                <w:hideMark/>
              </w:tcPr>
            </w:tcPrChange>
          </w:tcPr>
          <w:p w14:paraId="2BA73994" w14:textId="77777777" w:rsidR="00C22BA7" w:rsidRPr="00B04CF6" w:rsidRDefault="00C22BA7" w:rsidP="00C22BA7">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OCR</w:t>
            </w:r>
          </w:p>
        </w:tc>
        <w:tc>
          <w:tcPr>
            <w:tcW w:w="1565" w:type="dxa"/>
            <w:noWrap/>
            <w:hideMark/>
            <w:tcPrChange w:id="497" w:author="Ivan" w:date="2014-06-02T23:40:00Z">
              <w:tcPr>
                <w:tcW w:w="1565" w:type="dxa"/>
                <w:tcBorders>
                  <w:top w:val="single" w:sz="4" w:space="0" w:color="000000"/>
                  <w:left w:val="nil"/>
                  <w:bottom w:val="nil"/>
                  <w:right w:val="nil"/>
                </w:tcBorders>
                <w:shd w:val="clear" w:color="auto" w:fill="auto"/>
                <w:noWrap/>
                <w:vAlign w:val="center"/>
                <w:hideMark/>
              </w:tcPr>
            </w:tcPrChange>
          </w:tcPr>
          <w:p w14:paraId="49589C76" w14:textId="77777777" w:rsidR="00C22BA7" w:rsidRPr="00B04CF6" w:rsidRDefault="00C22BA7" w:rsidP="00C22BA7">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Reconhecimento de Voz</w:t>
            </w:r>
          </w:p>
        </w:tc>
        <w:tc>
          <w:tcPr>
            <w:tcW w:w="1081" w:type="dxa"/>
            <w:noWrap/>
            <w:hideMark/>
            <w:tcPrChange w:id="498" w:author="Ivan" w:date="2014-06-02T23:40:00Z">
              <w:tcPr>
                <w:tcW w:w="1081" w:type="dxa"/>
                <w:tcBorders>
                  <w:top w:val="single" w:sz="4" w:space="0" w:color="000000"/>
                  <w:left w:val="nil"/>
                  <w:bottom w:val="nil"/>
                  <w:right w:val="nil"/>
                </w:tcBorders>
                <w:shd w:val="clear" w:color="auto" w:fill="auto"/>
                <w:noWrap/>
                <w:vAlign w:val="center"/>
                <w:hideMark/>
              </w:tcPr>
            </w:tcPrChange>
          </w:tcPr>
          <w:p w14:paraId="67772F76" w14:textId="77777777" w:rsidR="00C22BA7" w:rsidRPr="00B04CF6" w:rsidRDefault="00C22BA7" w:rsidP="00C22BA7">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Biometria</w:t>
            </w:r>
          </w:p>
        </w:tc>
        <w:tc>
          <w:tcPr>
            <w:tcW w:w="1396" w:type="dxa"/>
            <w:noWrap/>
            <w:hideMark/>
            <w:tcPrChange w:id="499" w:author="Ivan" w:date="2014-06-02T23:40:00Z">
              <w:tcPr>
                <w:tcW w:w="1396" w:type="dxa"/>
                <w:tcBorders>
                  <w:top w:val="single" w:sz="4" w:space="0" w:color="000000"/>
                  <w:left w:val="nil"/>
                  <w:bottom w:val="nil"/>
                  <w:right w:val="nil"/>
                </w:tcBorders>
                <w:shd w:val="clear" w:color="auto" w:fill="auto"/>
                <w:noWrap/>
                <w:vAlign w:val="center"/>
                <w:hideMark/>
              </w:tcPr>
            </w:tcPrChange>
          </w:tcPr>
          <w:p w14:paraId="62649E7A" w14:textId="77777777" w:rsidR="00C22BA7" w:rsidRPr="00B04CF6" w:rsidRDefault="00C22BA7" w:rsidP="00C22BA7">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Smart Cards</w:t>
            </w:r>
          </w:p>
        </w:tc>
        <w:tc>
          <w:tcPr>
            <w:tcW w:w="1296" w:type="dxa"/>
            <w:noWrap/>
            <w:hideMark/>
            <w:tcPrChange w:id="500" w:author="Ivan" w:date="2014-06-02T23:40:00Z">
              <w:tcPr>
                <w:tcW w:w="1296" w:type="dxa"/>
                <w:tcBorders>
                  <w:top w:val="single" w:sz="4" w:space="0" w:color="000000"/>
                  <w:left w:val="nil"/>
                  <w:bottom w:val="nil"/>
                  <w:right w:val="nil"/>
                </w:tcBorders>
                <w:shd w:val="clear" w:color="auto" w:fill="auto"/>
                <w:noWrap/>
                <w:vAlign w:val="center"/>
                <w:hideMark/>
              </w:tcPr>
            </w:tcPrChange>
          </w:tcPr>
          <w:p w14:paraId="49209BA4" w14:textId="77777777" w:rsidR="00C22BA7" w:rsidRPr="00B04CF6" w:rsidRDefault="00C22BA7" w:rsidP="00C22BA7">
            <w:pPr>
              <w:spacing w:after="0"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000000"/>
                <w:sz w:val="20"/>
                <w:szCs w:val="22"/>
                <w:lang w:eastAsia="pt-BR"/>
              </w:rPr>
            </w:pPr>
            <w:r w:rsidRPr="00B04CF6">
              <w:rPr>
                <w:rFonts w:ascii="Calibri" w:eastAsia="Times New Roman" w:hAnsi="Calibri" w:cs="Times New Roman"/>
                <w:b w:val="0"/>
                <w:bCs w:val="0"/>
                <w:color w:val="000000"/>
                <w:sz w:val="20"/>
                <w:szCs w:val="22"/>
                <w:lang w:eastAsia="pt-BR"/>
              </w:rPr>
              <w:t>Sistemas RFID</w:t>
            </w:r>
          </w:p>
        </w:tc>
      </w:tr>
      <w:tr w:rsidR="00C22BA7" w:rsidRPr="00B04CF6" w14:paraId="428B3BE9" w14:textId="77777777" w:rsidTr="00B50C79">
        <w:trPr>
          <w:cnfStyle w:val="000000100000" w:firstRow="0" w:lastRow="0" w:firstColumn="0" w:lastColumn="0" w:oddVBand="0" w:evenVBand="0" w:oddHBand="1" w:evenHBand="0" w:firstRowFirstColumn="0" w:firstRowLastColumn="0" w:lastRowFirstColumn="0" w:lastRowLastColumn="0"/>
          <w:trHeight w:val="632"/>
          <w:trPrChange w:id="501" w:author="Ivan" w:date="2014-06-02T23:38:00Z">
            <w:trPr>
              <w:trHeight w:val="6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02" w:author="Ivan" w:date="2014-06-02T23:38:00Z">
              <w:tcPr>
                <w:tcW w:w="1539" w:type="dxa"/>
                <w:tcBorders>
                  <w:top w:val="single" w:sz="4" w:space="0" w:color="000000"/>
                  <w:left w:val="nil"/>
                  <w:bottom w:val="nil"/>
                  <w:right w:val="nil"/>
                </w:tcBorders>
                <w:shd w:val="clear" w:color="D9D9D9" w:fill="D9D9D9"/>
                <w:vAlign w:val="center"/>
                <w:hideMark/>
              </w:tcPr>
            </w:tcPrChange>
          </w:tcPr>
          <w:p w14:paraId="280045A4"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Capacidade de armazenamento (bytes)</w:t>
            </w:r>
          </w:p>
        </w:tc>
        <w:tc>
          <w:tcPr>
            <w:tcW w:w="1147" w:type="dxa"/>
            <w:noWrap/>
            <w:hideMark/>
            <w:tcPrChange w:id="503" w:author="Ivan" w:date="2014-06-02T23:38:00Z">
              <w:tcPr>
                <w:tcW w:w="1147" w:type="dxa"/>
                <w:tcBorders>
                  <w:top w:val="single" w:sz="4" w:space="0" w:color="000000"/>
                  <w:left w:val="nil"/>
                  <w:bottom w:val="nil"/>
                  <w:right w:val="nil"/>
                </w:tcBorders>
                <w:shd w:val="clear" w:color="D9D9D9" w:fill="D9D9D9"/>
                <w:noWrap/>
                <w:vAlign w:val="center"/>
                <w:hideMark/>
              </w:tcPr>
            </w:tcPrChange>
          </w:tcPr>
          <w:p w14:paraId="2D7C6120"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1-100</w:t>
            </w:r>
          </w:p>
        </w:tc>
        <w:tc>
          <w:tcPr>
            <w:tcW w:w="1047" w:type="dxa"/>
            <w:noWrap/>
            <w:hideMark/>
            <w:tcPrChange w:id="504" w:author="Ivan" w:date="2014-06-02T23:38:00Z">
              <w:tcPr>
                <w:tcW w:w="1047" w:type="dxa"/>
                <w:tcBorders>
                  <w:top w:val="single" w:sz="4" w:space="0" w:color="000000"/>
                  <w:left w:val="nil"/>
                  <w:bottom w:val="nil"/>
                  <w:right w:val="nil"/>
                </w:tcBorders>
                <w:shd w:val="clear" w:color="D9D9D9" w:fill="D9D9D9"/>
                <w:noWrap/>
                <w:vAlign w:val="center"/>
                <w:hideMark/>
              </w:tcPr>
            </w:tcPrChange>
          </w:tcPr>
          <w:p w14:paraId="17A6CA1D"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1-100</w:t>
            </w:r>
          </w:p>
        </w:tc>
        <w:tc>
          <w:tcPr>
            <w:tcW w:w="1565" w:type="dxa"/>
            <w:noWrap/>
            <w:hideMark/>
            <w:tcPrChange w:id="505" w:author="Ivan" w:date="2014-06-02T23:38:00Z">
              <w:tcPr>
                <w:tcW w:w="1565" w:type="dxa"/>
                <w:tcBorders>
                  <w:top w:val="single" w:sz="4" w:space="0" w:color="000000"/>
                  <w:left w:val="nil"/>
                  <w:bottom w:val="nil"/>
                  <w:right w:val="nil"/>
                </w:tcBorders>
                <w:shd w:val="clear" w:color="D9D9D9" w:fill="D9D9D9"/>
                <w:noWrap/>
                <w:vAlign w:val="center"/>
                <w:hideMark/>
              </w:tcPr>
            </w:tcPrChange>
          </w:tcPr>
          <w:p w14:paraId="74A48AEE"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081" w:type="dxa"/>
            <w:noWrap/>
            <w:hideMark/>
            <w:tcPrChange w:id="506" w:author="Ivan" w:date="2014-06-02T23:38:00Z">
              <w:tcPr>
                <w:tcW w:w="1081" w:type="dxa"/>
                <w:tcBorders>
                  <w:top w:val="single" w:sz="4" w:space="0" w:color="000000"/>
                  <w:left w:val="nil"/>
                  <w:bottom w:val="nil"/>
                  <w:right w:val="nil"/>
                </w:tcBorders>
                <w:shd w:val="clear" w:color="D9D9D9" w:fill="D9D9D9"/>
                <w:noWrap/>
                <w:vAlign w:val="center"/>
                <w:hideMark/>
              </w:tcPr>
            </w:tcPrChange>
          </w:tcPr>
          <w:p w14:paraId="6772C8D7"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396" w:type="dxa"/>
            <w:noWrap/>
            <w:hideMark/>
            <w:tcPrChange w:id="507" w:author="Ivan" w:date="2014-06-02T23:38:00Z">
              <w:tcPr>
                <w:tcW w:w="1396" w:type="dxa"/>
                <w:tcBorders>
                  <w:top w:val="single" w:sz="4" w:space="0" w:color="000000"/>
                  <w:left w:val="nil"/>
                  <w:bottom w:val="nil"/>
                  <w:right w:val="nil"/>
                </w:tcBorders>
                <w:shd w:val="clear" w:color="D9D9D9" w:fill="D9D9D9"/>
                <w:noWrap/>
                <w:vAlign w:val="center"/>
                <w:hideMark/>
              </w:tcPr>
            </w:tcPrChange>
          </w:tcPr>
          <w:p w14:paraId="398FCE07"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16-64 k</w:t>
            </w:r>
          </w:p>
        </w:tc>
        <w:tc>
          <w:tcPr>
            <w:tcW w:w="1296" w:type="dxa"/>
            <w:noWrap/>
            <w:hideMark/>
            <w:tcPrChange w:id="508" w:author="Ivan" w:date="2014-06-02T23:38:00Z">
              <w:tcPr>
                <w:tcW w:w="1296" w:type="dxa"/>
                <w:tcBorders>
                  <w:top w:val="single" w:sz="4" w:space="0" w:color="000000"/>
                  <w:left w:val="nil"/>
                  <w:bottom w:val="nil"/>
                  <w:right w:val="nil"/>
                </w:tcBorders>
                <w:shd w:val="clear" w:color="D9D9D9" w:fill="D9D9D9"/>
                <w:noWrap/>
                <w:vAlign w:val="center"/>
                <w:hideMark/>
              </w:tcPr>
            </w:tcPrChange>
          </w:tcPr>
          <w:p w14:paraId="5CDFA7ED"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16-64 k</w:t>
            </w:r>
          </w:p>
        </w:tc>
      </w:tr>
      <w:tr w:rsidR="00C22BA7" w:rsidRPr="00B04CF6" w14:paraId="3BC47C38" w14:textId="77777777" w:rsidTr="00B50C79">
        <w:trPr>
          <w:trHeight w:val="316"/>
          <w:trPrChange w:id="509"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10" w:author="Ivan" w:date="2014-06-02T23:38:00Z">
              <w:tcPr>
                <w:tcW w:w="1539" w:type="dxa"/>
                <w:tcBorders>
                  <w:top w:val="nil"/>
                  <w:left w:val="nil"/>
                  <w:bottom w:val="nil"/>
                  <w:right w:val="nil"/>
                </w:tcBorders>
                <w:shd w:val="clear" w:color="auto" w:fill="auto"/>
                <w:vAlign w:val="center"/>
                <w:hideMark/>
              </w:tcPr>
            </w:tcPrChange>
          </w:tcPr>
          <w:p w14:paraId="4D9AE3AB" w14:textId="77777777" w:rsidR="00C22BA7" w:rsidRPr="00B04CF6" w:rsidRDefault="00C22BA7" w:rsidP="00C22BA7">
            <w:pPr>
              <w:spacing w:after="0" w:line="240" w:lineRule="auto"/>
              <w:ind w:firstLine="0"/>
              <w:jc w:val="left"/>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Densidade de Data</w:t>
            </w:r>
          </w:p>
        </w:tc>
        <w:tc>
          <w:tcPr>
            <w:tcW w:w="1147" w:type="dxa"/>
            <w:noWrap/>
            <w:hideMark/>
            <w:tcPrChange w:id="511" w:author="Ivan" w:date="2014-06-02T23:38:00Z">
              <w:tcPr>
                <w:tcW w:w="1147" w:type="dxa"/>
                <w:tcBorders>
                  <w:top w:val="nil"/>
                  <w:left w:val="nil"/>
                  <w:bottom w:val="nil"/>
                  <w:right w:val="nil"/>
                </w:tcBorders>
                <w:shd w:val="clear" w:color="auto" w:fill="auto"/>
                <w:noWrap/>
                <w:vAlign w:val="center"/>
                <w:hideMark/>
              </w:tcPr>
            </w:tcPrChange>
          </w:tcPr>
          <w:p w14:paraId="4A1CF229"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Baixa</w:t>
            </w:r>
          </w:p>
        </w:tc>
        <w:tc>
          <w:tcPr>
            <w:tcW w:w="1047" w:type="dxa"/>
            <w:noWrap/>
            <w:hideMark/>
            <w:tcPrChange w:id="512" w:author="Ivan" w:date="2014-06-02T23:38:00Z">
              <w:tcPr>
                <w:tcW w:w="1047" w:type="dxa"/>
                <w:tcBorders>
                  <w:top w:val="nil"/>
                  <w:left w:val="nil"/>
                  <w:bottom w:val="nil"/>
                  <w:right w:val="nil"/>
                </w:tcBorders>
                <w:shd w:val="clear" w:color="auto" w:fill="auto"/>
                <w:noWrap/>
                <w:vAlign w:val="center"/>
                <w:hideMark/>
              </w:tcPr>
            </w:tcPrChange>
          </w:tcPr>
          <w:p w14:paraId="5382DCF8"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Baixa</w:t>
            </w:r>
          </w:p>
        </w:tc>
        <w:tc>
          <w:tcPr>
            <w:tcW w:w="1565" w:type="dxa"/>
            <w:noWrap/>
            <w:hideMark/>
            <w:tcPrChange w:id="513" w:author="Ivan" w:date="2014-06-02T23:38:00Z">
              <w:tcPr>
                <w:tcW w:w="1565" w:type="dxa"/>
                <w:tcBorders>
                  <w:top w:val="nil"/>
                  <w:left w:val="nil"/>
                  <w:bottom w:val="nil"/>
                  <w:right w:val="nil"/>
                </w:tcBorders>
                <w:shd w:val="clear" w:color="auto" w:fill="auto"/>
                <w:noWrap/>
                <w:vAlign w:val="center"/>
                <w:hideMark/>
              </w:tcPr>
            </w:tcPrChange>
          </w:tcPr>
          <w:p w14:paraId="5E63FA45"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Alta</w:t>
            </w:r>
          </w:p>
        </w:tc>
        <w:tc>
          <w:tcPr>
            <w:tcW w:w="1081" w:type="dxa"/>
            <w:noWrap/>
            <w:hideMark/>
            <w:tcPrChange w:id="514" w:author="Ivan" w:date="2014-06-02T23:38:00Z">
              <w:tcPr>
                <w:tcW w:w="1081" w:type="dxa"/>
                <w:tcBorders>
                  <w:top w:val="nil"/>
                  <w:left w:val="nil"/>
                  <w:bottom w:val="nil"/>
                  <w:right w:val="nil"/>
                </w:tcBorders>
                <w:shd w:val="clear" w:color="auto" w:fill="auto"/>
                <w:noWrap/>
                <w:vAlign w:val="center"/>
                <w:hideMark/>
              </w:tcPr>
            </w:tcPrChange>
          </w:tcPr>
          <w:p w14:paraId="3C8523A6"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Alta</w:t>
            </w:r>
          </w:p>
        </w:tc>
        <w:tc>
          <w:tcPr>
            <w:tcW w:w="1396" w:type="dxa"/>
            <w:noWrap/>
            <w:hideMark/>
            <w:tcPrChange w:id="515" w:author="Ivan" w:date="2014-06-02T23:38:00Z">
              <w:tcPr>
                <w:tcW w:w="1396" w:type="dxa"/>
                <w:tcBorders>
                  <w:top w:val="nil"/>
                  <w:left w:val="nil"/>
                  <w:bottom w:val="nil"/>
                  <w:right w:val="nil"/>
                </w:tcBorders>
                <w:shd w:val="clear" w:color="auto" w:fill="auto"/>
                <w:noWrap/>
                <w:vAlign w:val="center"/>
                <w:hideMark/>
              </w:tcPr>
            </w:tcPrChange>
          </w:tcPr>
          <w:p w14:paraId="5AB57770"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Alta</w:t>
            </w:r>
          </w:p>
        </w:tc>
        <w:tc>
          <w:tcPr>
            <w:tcW w:w="1296" w:type="dxa"/>
            <w:noWrap/>
            <w:hideMark/>
            <w:tcPrChange w:id="516" w:author="Ivan" w:date="2014-06-02T23:38:00Z">
              <w:tcPr>
                <w:tcW w:w="1296" w:type="dxa"/>
                <w:tcBorders>
                  <w:top w:val="nil"/>
                  <w:left w:val="nil"/>
                  <w:bottom w:val="nil"/>
                  <w:right w:val="nil"/>
                </w:tcBorders>
                <w:shd w:val="clear" w:color="auto" w:fill="auto"/>
                <w:noWrap/>
                <w:vAlign w:val="center"/>
                <w:hideMark/>
              </w:tcPr>
            </w:tcPrChange>
          </w:tcPr>
          <w:p w14:paraId="7EB3DF3F"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Alta</w:t>
            </w:r>
          </w:p>
        </w:tc>
      </w:tr>
      <w:tr w:rsidR="00C22BA7" w:rsidRPr="00B04CF6" w14:paraId="2D222231" w14:textId="77777777" w:rsidTr="00B50C79">
        <w:trPr>
          <w:cnfStyle w:val="000000100000" w:firstRow="0" w:lastRow="0" w:firstColumn="0" w:lastColumn="0" w:oddVBand="0" w:evenVBand="0" w:oddHBand="1" w:evenHBand="0" w:firstRowFirstColumn="0" w:firstRowLastColumn="0" w:lastRowFirstColumn="0" w:lastRowLastColumn="0"/>
          <w:trHeight w:val="316"/>
          <w:trPrChange w:id="517"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18" w:author="Ivan" w:date="2014-06-02T23:38:00Z">
              <w:tcPr>
                <w:tcW w:w="1539" w:type="dxa"/>
                <w:tcBorders>
                  <w:top w:val="nil"/>
                  <w:left w:val="nil"/>
                  <w:bottom w:val="nil"/>
                  <w:right w:val="nil"/>
                </w:tcBorders>
                <w:shd w:val="clear" w:color="D9D9D9" w:fill="D9D9D9"/>
                <w:vAlign w:val="center"/>
                <w:hideMark/>
              </w:tcPr>
            </w:tcPrChange>
          </w:tcPr>
          <w:p w14:paraId="6EA6AA6D"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Leitura Automática</w:t>
            </w:r>
          </w:p>
        </w:tc>
        <w:tc>
          <w:tcPr>
            <w:tcW w:w="1147" w:type="dxa"/>
            <w:noWrap/>
            <w:hideMark/>
            <w:tcPrChange w:id="519" w:author="Ivan" w:date="2014-06-02T23:38:00Z">
              <w:tcPr>
                <w:tcW w:w="1147" w:type="dxa"/>
                <w:tcBorders>
                  <w:top w:val="nil"/>
                  <w:left w:val="nil"/>
                  <w:bottom w:val="nil"/>
                  <w:right w:val="nil"/>
                </w:tcBorders>
                <w:shd w:val="clear" w:color="D9D9D9" w:fill="D9D9D9"/>
                <w:noWrap/>
                <w:vAlign w:val="center"/>
                <w:hideMark/>
              </w:tcPr>
            </w:tcPrChange>
          </w:tcPr>
          <w:p w14:paraId="0AE51BC6"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Bom</w:t>
            </w:r>
          </w:p>
        </w:tc>
        <w:tc>
          <w:tcPr>
            <w:tcW w:w="1047" w:type="dxa"/>
            <w:noWrap/>
            <w:hideMark/>
            <w:tcPrChange w:id="520" w:author="Ivan" w:date="2014-06-02T23:38:00Z">
              <w:tcPr>
                <w:tcW w:w="1047" w:type="dxa"/>
                <w:tcBorders>
                  <w:top w:val="nil"/>
                  <w:left w:val="nil"/>
                  <w:bottom w:val="nil"/>
                  <w:right w:val="nil"/>
                </w:tcBorders>
                <w:shd w:val="clear" w:color="D9D9D9" w:fill="D9D9D9"/>
                <w:noWrap/>
                <w:vAlign w:val="center"/>
                <w:hideMark/>
              </w:tcPr>
            </w:tcPrChange>
          </w:tcPr>
          <w:p w14:paraId="12673E4B"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Bom</w:t>
            </w:r>
          </w:p>
        </w:tc>
        <w:tc>
          <w:tcPr>
            <w:tcW w:w="1565" w:type="dxa"/>
            <w:noWrap/>
            <w:hideMark/>
            <w:tcPrChange w:id="521" w:author="Ivan" w:date="2014-06-02T23:38:00Z">
              <w:tcPr>
                <w:tcW w:w="1565" w:type="dxa"/>
                <w:tcBorders>
                  <w:top w:val="nil"/>
                  <w:left w:val="nil"/>
                  <w:bottom w:val="nil"/>
                  <w:right w:val="nil"/>
                </w:tcBorders>
                <w:shd w:val="clear" w:color="D9D9D9" w:fill="D9D9D9"/>
                <w:noWrap/>
                <w:vAlign w:val="center"/>
                <w:hideMark/>
              </w:tcPr>
            </w:tcPrChange>
          </w:tcPr>
          <w:p w14:paraId="1DCD820A"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Dispendioso</w:t>
            </w:r>
          </w:p>
        </w:tc>
        <w:tc>
          <w:tcPr>
            <w:tcW w:w="1081" w:type="dxa"/>
            <w:noWrap/>
            <w:hideMark/>
            <w:tcPrChange w:id="522" w:author="Ivan" w:date="2014-06-02T23:38:00Z">
              <w:tcPr>
                <w:tcW w:w="1081" w:type="dxa"/>
                <w:tcBorders>
                  <w:top w:val="nil"/>
                  <w:left w:val="nil"/>
                  <w:bottom w:val="nil"/>
                  <w:right w:val="nil"/>
                </w:tcBorders>
                <w:shd w:val="clear" w:color="D9D9D9" w:fill="D9D9D9"/>
                <w:noWrap/>
                <w:vAlign w:val="center"/>
                <w:hideMark/>
              </w:tcPr>
            </w:tcPrChange>
          </w:tcPr>
          <w:p w14:paraId="70027559"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Dispendioso</w:t>
            </w:r>
          </w:p>
        </w:tc>
        <w:tc>
          <w:tcPr>
            <w:tcW w:w="1396" w:type="dxa"/>
            <w:noWrap/>
            <w:hideMark/>
            <w:tcPrChange w:id="523" w:author="Ivan" w:date="2014-06-02T23:38:00Z">
              <w:tcPr>
                <w:tcW w:w="1396" w:type="dxa"/>
                <w:tcBorders>
                  <w:top w:val="nil"/>
                  <w:left w:val="nil"/>
                  <w:bottom w:val="nil"/>
                  <w:right w:val="nil"/>
                </w:tcBorders>
                <w:shd w:val="clear" w:color="D9D9D9" w:fill="D9D9D9"/>
                <w:noWrap/>
                <w:vAlign w:val="center"/>
                <w:hideMark/>
              </w:tcPr>
            </w:tcPrChange>
          </w:tcPr>
          <w:p w14:paraId="295CCE9F"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Bom</w:t>
            </w:r>
          </w:p>
        </w:tc>
        <w:tc>
          <w:tcPr>
            <w:tcW w:w="1296" w:type="dxa"/>
            <w:noWrap/>
            <w:hideMark/>
            <w:tcPrChange w:id="524" w:author="Ivan" w:date="2014-06-02T23:38:00Z">
              <w:tcPr>
                <w:tcW w:w="1296" w:type="dxa"/>
                <w:tcBorders>
                  <w:top w:val="nil"/>
                  <w:left w:val="nil"/>
                  <w:bottom w:val="nil"/>
                  <w:right w:val="nil"/>
                </w:tcBorders>
                <w:shd w:val="clear" w:color="D9D9D9" w:fill="D9D9D9"/>
                <w:noWrap/>
                <w:vAlign w:val="center"/>
                <w:hideMark/>
              </w:tcPr>
            </w:tcPrChange>
          </w:tcPr>
          <w:p w14:paraId="686F63D4"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Bom</w:t>
            </w:r>
          </w:p>
        </w:tc>
      </w:tr>
      <w:tr w:rsidR="00C22BA7" w:rsidRPr="00B04CF6" w14:paraId="7CB6EF2F" w14:textId="77777777" w:rsidTr="00B50C79">
        <w:trPr>
          <w:trHeight w:val="316"/>
          <w:trPrChange w:id="525"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26" w:author="Ivan" w:date="2014-06-02T23:38:00Z">
              <w:tcPr>
                <w:tcW w:w="1539" w:type="dxa"/>
                <w:tcBorders>
                  <w:top w:val="nil"/>
                  <w:left w:val="nil"/>
                  <w:bottom w:val="nil"/>
                  <w:right w:val="nil"/>
                </w:tcBorders>
                <w:shd w:val="clear" w:color="auto" w:fill="auto"/>
                <w:vAlign w:val="center"/>
                <w:hideMark/>
              </w:tcPr>
            </w:tcPrChange>
          </w:tcPr>
          <w:p w14:paraId="36D23126" w14:textId="77777777" w:rsidR="00C22BA7" w:rsidRPr="00B04CF6" w:rsidRDefault="00C22BA7" w:rsidP="00C22BA7">
            <w:pPr>
              <w:spacing w:after="0" w:line="240" w:lineRule="auto"/>
              <w:ind w:firstLine="0"/>
              <w:jc w:val="left"/>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Leitura por Pessoas</w:t>
            </w:r>
          </w:p>
        </w:tc>
        <w:tc>
          <w:tcPr>
            <w:tcW w:w="1147" w:type="dxa"/>
            <w:noWrap/>
            <w:hideMark/>
            <w:tcPrChange w:id="527" w:author="Ivan" w:date="2014-06-02T23:38:00Z">
              <w:tcPr>
                <w:tcW w:w="1147" w:type="dxa"/>
                <w:tcBorders>
                  <w:top w:val="nil"/>
                  <w:left w:val="nil"/>
                  <w:bottom w:val="nil"/>
                  <w:right w:val="nil"/>
                </w:tcBorders>
                <w:shd w:val="clear" w:color="auto" w:fill="auto"/>
                <w:noWrap/>
                <w:vAlign w:val="center"/>
                <w:hideMark/>
              </w:tcPr>
            </w:tcPrChange>
          </w:tcPr>
          <w:p w14:paraId="38B447A3"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Limitada</w:t>
            </w:r>
          </w:p>
        </w:tc>
        <w:tc>
          <w:tcPr>
            <w:tcW w:w="1047" w:type="dxa"/>
            <w:noWrap/>
            <w:hideMark/>
            <w:tcPrChange w:id="528" w:author="Ivan" w:date="2014-06-02T23:38:00Z">
              <w:tcPr>
                <w:tcW w:w="1047" w:type="dxa"/>
                <w:tcBorders>
                  <w:top w:val="nil"/>
                  <w:left w:val="nil"/>
                  <w:bottom w:val="nil"/>
                  <w:right w:val="nil"/>
                </w:tcBorders>
                <w:shd w:val="clear" w:color="auto" w:fill="auto"/>
                <w:noWrap/>
                <w:vAlign w:val="center"/>
                <w:hideMark/>
              </w:tcPr>
            </w:tcPrChange>
          </w:tcPr>
          <w:p w14:paraId="772D00F8"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Simples</w:t>
            </w:r>
          </w:p>
        </w:tc>
        <w:tc>
          <w:tcPr>
            <w:tcW w:w="1565" w:type="dxa"/>
            <w:noWrap/>
            <w:hideMark/>
            <w:tcPrChange w:id="529" w:author="Ivan" w:date="2014-06-02T23:38:00Z">
              <w:tcPr>
                <w:tcW w:w="1565" w:type="dxa"/>
                <w:tcBorders>
                  <w:top w:val="nil"/>
                  <w:left w:val="nil"/>
                  <w:bottom w:val="nil"/>
                  <w:right w:val="nil"/>
                </w:tcBorders>
                <w:shd w:val="clear" w:color="auto" w:fill="auto"/>
                <w:noWrap/>
                <w:vAlign w:val="center"/>
                <w:hideMark/>
              </w:tcPr>
            </w:tcPrChange>
          </w:tcPr>
          <w:p w14:paraId="148B123F"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Simples</w:t>
            </w:r>
          </w:p>
        </w:tc>
        <w:tc>
          <w:tcPr>
            <w:tcW w:w="1081" w:type="dxa"/>
            <w:noWrap/>
            <w:hideMark/>
            <w:tcPrChange w:id="530" w:author="Ivan" w:date="2014-06-02T23:38:00Z">
              <w:tcPr>
                <w:tcW w:w="1081" w:type="dxa"/>
                <w:tcBorders>
                  <w:top w:val="nil"/>
                  <w:left w:val="nil"/>
                  <w:bottom w:val="nil"/>
                  <w:right w:val="nil"/>
                </w:tcBorders>
                <w:shd w:val="clear" w:color="auto" w:fill="auto"/>
                <w:noWrap/>
                <w:vAlign w:val="center"/>
                <w:hideMark/>
              </w:tcPr>
            </w:tcPrChange>
          </w:tcPr>
          <w:p w14:paraId="3647C0F2"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Difícil</w:t>
            </w:r>
          </w:p>
        </w:tc>
        <w:tc>
          <w:tcPr>
            <w:tcW w:w="1396" w:type="dxa"/>
            <w:noWrap/>
            <w:hideMark/>
            <w:tcPrChange w:id="531" w:author="Ivan" w:date="2014-06-02T23:38:00Z">
              <w:tcPr>
                <w:tcW w:w="1396" w:type="dxa"/>
                <w:tcBorders>
                  <w:top w:val="nil"/>
                  <w:left w:val="nil"/>
                  <w:bottom w:val="nil"/>
                  <w:right w:val="nil"/>
                </w:tcBorders>
                <w:shd w:val="clear" w:color="auto" w:fill="auto"/>
                <w:noWrap/>
                <w:vAlign w:val="center"/>
                <w:hideMark/>
              </w:tcPr>
            </w:tcPrChange>
          </w:tcPr>
          <w:p w14:paraId="79C1D762"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Impossível</w:t>
            </w:r>
          </w:p>
        </w:tc>
        <w:tc>
          <w:tcPr>
            <w:tcW w:w="1296" w:type="dxa"/>
            <w:noWrap/>
            <w:hideMark/>
            <w:tcPrChange w:id="532" w:author="Ivan" w:date="2014-06-02T23:38:00Z">
              <w:tcPr>
                <w:tcW w:w="1296" w:type="dxa"/>
                <w:tcBorders>
                  <w:top w:val="nil"/>
                  <w:left w:val="nil"/>
                  <w:bottom w:val="nil"/>
                  <w:right w:val="nil"/>
                </w:tcBorders>
                <w:shd w:val="clear" w:color="auto" w:fill="auto"/>
                <w:noWrap/>
                <w:vAlign w:val="center"/>
                <w:hideMark/>
              </w:tcPr>
            </w:tcPrChange>
          </w:tcPr>
          <w:p w14:paraId="1C70B1C8"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Impossível</w:t>
            </w:r>
          </w:p>
        </w:tc>
      </w:tr>
      <w:tr w:rsidR="00C22BA7" w:rsidRPr="00B04CF6" w14:paraId="07E83165" w14:textId="77777777" w:rsidTr="00B50C79">
        <w:trPr>
          <w:cnfStyle w:val="000000100000" w:firstRow="0" w:lastRow="0" w:firstColumn="0" w:lastColumn="0" w:oddVBand="0" w:evenVBand="0" w:oddHBand="1" w:evenHBand="0" w:firstRowFirstColumn="0" w:firstRowLastColumn="0" w:lastRowFirstColumn="0" w:lastRowLastColumn="0"/>
          <w:trHeight w:val="632"/>
          <w:trPrChange w:id="533" w:author="Ivan" w:date="2014-06-02T23:38:00Z">
            <w:trPr>
              <w:trHeight w:val="6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34" w:author="Ivan" w:date="2014-06-02T23:38:00Z">
              <w:tcPr>
                <w:tcW w:w="1539" w:type="dxa"/>
                <w:tcBorders>
                  <w:top w:val="nil"/>
                  <w:left w:val="nil"/>
                  <w:bottom w:val="nil"/>
                  <w:right w:val="nil"/>
                </w:tcBorders>
                <w:shd w:val="clear" w:color="D9D9D9" w:fill="D9D9D9"/>
                <w:vAlign w:val="center"/>
                <w:hideMark/>
              </w:tcPr>
            </w:tcPrChange>
          </w:tcPr>
          <w:p w14:paraId="65F49701"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Influência de Sujeira/Umidade</w:t>
            </w:r>
          </w:p>
        </w:tc>
        <w:tc>
          <w:tcPr>
            <w:tcW w:w="1147" w:type="dxa"/>
            <w:noWrap/>
            <w:hideMark/>
            <w:tcPrChange w:id="535" w:author="Ivan" w:date="2014-06-02T23:38:00Z">
              <w:tcPr>
                <w:tcW w:w="1147" w:type="dxa"/>
                <w:tcBorders>
                  <w:top w:val="nil"/>
                  <w:left w:val="nil"/>
                  <w:bottom w:val="nil"/>
                  <w:right w:val="nil"/>
                </w:tcBorders>
                <w:shd w:val="clear" w:color="D9D9D9" w:fill="D9D9D9"/>
                <w:noWrap/>
                <w:vAlign w:val="center"/>
                <w:hideMark/>
              </w:tcPr>
            </w:tcPrChange>
          </w:tcPr>
          <w:p w14:paraId="7351E7CA"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Alta</w:t>
            </w:r>
          </w:p>
        </w:tc>
        <w:tc>
          <w:tcPr>
            <w:tcW w:w="1047" w:type="dxa"/>
            <w:noWrap/>
            <w:hideMark/>
            <w:tcPrChange w:id="536" w:author="Ivan" w:date="2014-06-02T23:38:00Z">
              <w:tcPr>
                <w:tcW w:w="1047" w:type="dxa"/>
                <w:tcBorders>
                  <w:top w:val="nil"/>
                  <w:left w:val="nil"/>
                  <w:bottom w:val="nil"/>
                  <w:right w:val="nil"/>
                </w:tcBorders>
                <w:shd w:val="clear" w:color="D9D9D9" w:fill="D9D9D9"/>
                <w:noWrap/>
                <w:vAlign w:val="center"/>
                <w:hideMark/>
              </w:tcPr>
            </w:tcPrChange>
          </w:tcPr>
          <w:p w14:paraId="283615D6"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Alta</w:t>
            </w:r>
          </w:p>
        </w:tc>
        <w:tc>
          <w:tcPr>
            <w:tcW w:w="1565" w:type="dxa"/>
            <w:noWrap/>
            <w:hideMark/>
            <w:tcPrChange w:id="537" w:author="Ivan" w:date="2014-06-02T23:38:00Z">
              <w:tcPr>
                <w:tcW w:w="1565" w:type="dxa"/>
                <w:tcBorders>
                  <w:top w:val="nil"/>
                  <w:left w:val="nil"/>
                  <w:bottom w:val="nil"/>
                  <w:right w:val="nil"/>
                </w:tcBorders>
                <w:shd w:val="clear" w:color="D9D9D9" w:fill="D9D9D9"/>
                <w:noWrap/>
                <w:vAlign w:val="center"/>
                <w:hideMark/>
              </w:tcPr>
            </w:tcPrChange>
          </w:tcPr>
          <w:p w14:paraId="3DF08A7C"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081" w:type="dxa"/>
            <w:noWrap/>
            <w:hideMark/>
            <w:tcPrChange w:id="538" w:author="Ivan" w:date="2014-06-02T23:38:00Z">
              <w:tcPr>
                <w:tcW w:w="1081" w:type="dxa"/>
                <w:tcBorders>
                  <w:top w:val="nil"/>
                  <w:left w:val="nil"/>
                  <w:bottom w:val="nil"/>
                  <w:right w:val="nil"/>
                </w:tcBorders>
                <w:shd w:val="clear" w:color="D9D9D9" w:fill="D9D9D9"/>
                <w:noWrap/>
                <w:vAlign w:val="center"/>
                <w:hideMark/>
              </w:tcPr>
            </w:tcPrChange>
          </w:tcPr>
          <w:p w14:paraId="4FFD856C"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396" w:type="dxa"/>
            <w:noWrap/>
            <w:hideMark/>
            <w:tcPrChange w:id="539" w:author="Ivan" w:date="2014-06-02T23:38:00Z">
              <w:tcPr>
                <w:tcW w:w="1396" w:type="dxa"/>
                <w:tcBorders>
                  <w:top w:val="nil"/>
                  <w:left w:val="nil"/>
                  <w:bottom w:val="nil"/>
                  <w:right w:val="nil"/>
                </w:tcBorders>
                <w:shd w:val="clear" w:color="D9D9D9" w:fill="D9D9D9"/>
                <w:noWrap/>
                <w:vAlign w:val="center"/>
                <w:hideMark/>
              </w:tcPr>
            </w:tcPrChange>
          </w:tcPr>
          <w:p w14:paraId="4BF459EC"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Possível (contatos)</w:t>
            </w:r>
          </w:p>
        </w:tc>
        <w:tc>
          <w:tcPr>
            <w:tcW w:w="1296" w:type="dxa"/>
            <w:noWrap/>
            <w:hideMark/>
            <w:tcPrChange w:id="540" w:author="Ivan" w:date="2014-06-02T23:38:00Z">
              <w:tcPr>
                <w:tcW w:w="1296" w:type="dxa"/>
                <w:tcBorders>
                  <w:top w:val="nil"/>
                  <w:left w:val="nil"/>
                  <w:bottom w:val="nil"/>
                  <w:right w:val="nil"/>
                </w:tcBorders>
                <w:shd w:val="clear" w:color="D9D9D9" w:fill="D9D9D9"/>
                <w:noWrap/>
                <w:vAlign w:val="center"/>
                <w:hideMark/>
              </w:tcPr>
            </w:tcPrChange>
          </w:tcPr>
          <w:p w14:paraId="782A9CD4"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Não sofre Influência</w:t>
            </w:r>
          </w:p>
        </w:tc>
      </w:tr>
      <w:tr w:rsidR="00C22BA7" w:rsidRPr="00B04CF6" w14:paraId="0516808C" w14:textId="77777777" w:rsidTr="00B50C79">
        <w:trPr>
          <w:trHeight w:val="632"/>
          <w:trPrChange w:id="541" w:author="Ivan" w:date="2014-06-02T23:38:00Z">
            <w:trPr>
              <w:trHeight w:val="6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42" w:author="Ivan" w:date="2014-06-02T23:38:00Z">
              <w:tcPr>
                <w:tcW w:w="1539" w:type="dxa"/>
                <w:tcBorders>
                  <w:top w:val="nil"/>
                  <w:left w:val="nil"/>
                  <w:bottom w:val="nil"/>
                  <w:right w:val="nil"/>
                </w:tcBorders>
                <w:shd w:val="clear" w:color="auto" w:fill="auto"/>
                <w:vAlign w:val="center"/>
                <w:hideMark/>
              </w:tcPr>
            </w:tcPrChange>
          </w:tcPr>
          <w:p w14:paraId="536235A4" w14:textId="7B379441" w:rsidR="00C22BA7" w:rsidRPr="00B04CF6" w:rsidRDefault="00C22BA7" w:rsidP="006205A2">
            <w:pPr>
              <w:spacing w:after="0" w:line="240" w:lineRule="auto"/>
              <w:ind w:firstLine="0"/>
              <w:jc w:val="left"/>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 xml:space="preserve">Influência </w:t>
            </w:r>
            <w:r w:rsidR="00BF386E" w:rsidRPr="00B04CF6">
              <w:rPr>
                <w:rFonts w:ascii="Calibri" w:eastAsia="Times New Roman" w:hAnsi="Calibri" w:cs="Times New Roman"/>
                <w:color w:val="000000"/>
                <w:sz w:val="20"/>
                <w:szCs w:val="22"/>
                <w:lang w:eastAsia="pt-BR"/>
              </w:rPr>
              <w:t>da linha</w:t>
            </w:r>
            <w:r w:rsidR="000A4E0E" w:rsidRPr="00B04CF6">
              <w:rPr>
                <w:rFonts w:ascii="Calibri" w:eastAsia="Times New Roman" w:hAnsi="Calibri" w:cs="Times New Roman"/>
                <w:color w:val="000000"/>
                <w:sz w:val="20"/>
                <w:szCs w:val="22"/>
                <w:lang w:eastAsia="pt-BR"/>
              </w:rPr>
              <w:t xml:space="preserve"> de visada</w:t>
            </w:r>
          </w:p>
        </w:tc>
        <w:tc>
          <w:tcPr>
            <w:tcW w:w="1147" w:type="dxa"/>
            <w:noWrap/>
            <w:hideMark/>
            <w:tcPrChange w:id="543" w:author="Ivan" w:date="2014-06-02T23:38:00Z">
              <w:tcPr>
                <w:tcW w:w="1147" w:type="dxa"/>
                <w:tcBorders>
                  <w:top w:val="nil"/>
                  <w:left w:val="nil"/>
                  <w:bottom w:val="nil"/>
                  <w:right w:val="nil"/>
                </w:tcBorders>
                <w:shd w:val="clear" w:color="auto" w:fill="auto"/>
                <w:noWrap/>
                <w:vAlign w:val="center"/>
                <w:hideMark/>
              </w:tcPr>
            </w:tcPrChange>
          </w:tcPr>
          <w:p w14:paraId="79B0AE57"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Falha Completa</w:t>
            </w:r>
          </w:p>
        </w:tc>
        <w:tc>
          <w:tcPr>
            <w:tcW w:w="1047" w:type="dxa"/>
            <w:noWrap/>
            <w:hideMark/>
            <w:tcPrChange w:id="544" w:author="Ivan" w:date="2014-06-02T23:38:00Z">
              <w:tcPr>
                <w:tcW w:w="1047" w:type="dxa"/>
                <w:tcBorders>
                  <w:top w:val="nil"/>
                  <w:left w:val="nil"/>
                  <w:bottom w:val="nil"/>
                  <w:right w:val="nil"/>
                </w:tcBorders>
                <w:shd w:val="clear" w:color="auto" w:fill="auto"/>
                <w:noWrap/>
                <w:vAlign w:val="center"/>
                <w:hideMark/>
              </w:tcPr>
            </w:tcPrChange>
          </w:tcPr>
          <w:p w14:paraId="0A1D30AD"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Falha Completa</w:t>
            </w:r>
          </w:p>
        </w:tc>
        <w:tc>
          <w:tcPr>
            <w:tcW w:w="1565" w:type="dxa"/>
            <w:noWrap/>
            <w:hideMark/>
            <w:tcPrChange w:id="545" w:author="Ivan" w:date="2014-06-02T23:38:00Z">
              <w:tcPr>
                <w:tcW w:w="1565" w:type="dxa"/>
                <w:tcBorders>
                  <w:top w:val="nil"/>
                  <w:left w:val="nil"/>
                  <w:bottom w:val="nil"/>
                  <w:right w:val="nil"/>
                </w:tcBorders>
                <w:shd w:val="clear" w:color="auto" w:fill="auto"/>
                <w:noWrap/>
                <w:vAlign w:val="center"/>
                <w:hideMark/>
              </w:tcPr>
            </w:tcPrChange>
          </w:tcPr>
          <w:p w14:paraId="1CE11413"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081" w:type="dxa"/>
            <w:noWrap/>
            <w:hideMark/>
            <w:tcPrChange w:id="546" w:author="Ivan" w:date="2014-06-02T23:38:00Z">
              <w:tcPr>
                <w:tcW w:w="1081" w:type="dxa"/>
                <w:tcBorders>
                  <w:top w:val="nil"/>
                  <w:left w:val="nil"/>
                  <w:bottom w:val="nil"/>
                  <w:right w:val="nil"/>
                </w:tcBorders>
                <w:shd w:val="clear" w:color="auto" w:fill="auto"/>
                <w:noWrap/>
                <w:vAlign w:val="center"/>
                <w:hideMark/>
              </w:tcPr>
            </w:tcPrChange>
          </w:tcPr>
          <w:p w14:paraId="01CBCB5D"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Possível</w:t>
            </w:r>
          </w:p>
        </w:tc>
        <w:tc>
          <w:tcPr>
            <w:tcW w:w="1396" w:type="dxa"/>
            <w:noWrap/>
            <w:hideMark/>
            <w:tcPrChange w:id="547" w:author="Ivan" w:date="2014-06-02T23:38:00Z">
              <w:tcPr>
                <w:tcW w:w="1396" w:type="dxa"/>
                <w:tcBorders>
                  <w:top w:val="nil"/>
                  <w:left w:val="nil"/>
                  <w:bottom w:val="nil"/>
                  <w:right w:val="nil"/>
                </w:tcBorders>
                <w:shd w:val="clear" w:color="auto" w:fill="auto"/>
                <w:noWrap/>
                <w:vAlign w:val="center"/>
                <w:hideMark/>
              </w:tcPr>
            </w:tcPrChange>
          </w:tcPr>
          <w:p w14:paraId="02455394"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296" w:type="dxa"/>
            <w:noWrap/>
            <w:hideMark/>
            <w:tcPrChange w:id="548" w:author="Ivan" w:date="2014-06-02T23:38:00Z">
              <w:tcPr>
                <w:tcW w:w="1296" w:type="dxa"/>
                <w:tcBorders>
                  <w:top w:val="nil"/>
                  <w:left w:val="nil"/>
                  <w:bottom w:val="nil"/>
                  <w:right w:val="nil"/>
                </w:tcBorders>
                <w:shd w:val="clear" w:color="auto" w:fill="auto"/>
                <w:noWrap/>
                <w:vAlign w:val="center"/>
                <w:hideMark/>
              </w:tcPr>
            </w:tcPrChange>
          </w:tcPr>
          <w:p w14:paraId="38A40F5D"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Não sofre Influência</w:t>
            </w:r>
          </w:p>
        </w:tc>
      </w:tr>
      <w:tr w:rsidR="00C22BA7" w:rsidRPr="00B04CF6" w14:paraId="48703001" w14:textId="77777777" w:rsidTr="00B50C79">
        <w:trPr>
          <w:cnfStyle w:val="000000100000" w:firstRow="0" w:lastRow="0" w:firstColumn="0" w:lastColumn="0" w:oddVBand="0" w:evenVBand="0" w:oddHBand="1" w:evenHBand="0" w:firstRowFirstColumn="0" w:firstRowLastColumn="0" w:lastRowFirstColumn="0" w:lastRowLastColumn="0"/>
          <w:trHeight w:val="632"/>
          <w:trPrChange w:id="549" w:author="Ivan" w:date="2014-06-02T23:38:00Z">
            <w:trPr>
              <w:trHeight w:val="6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50" w:author="Ivan" w:date="2014-06-02T23:38:00Z">
              <w:tcPr>
                <w:tcW w:w="1539" w:type="dxa"/>
                <w:tcBorders>
                  <w:top w:val="nil"/>
                  <w:left w:val="nil"/>
                  <w:bottom w:val="nil"/>
                  <w:right w:val="nil"/>
                </w:tcBorders>
                <w:shd w:val="clear" w:color="D9D9D9" w:fill="D9D9D9"/>
                <w:vAlign w:val="center"/>
                <w:hideMark/>
              </w:tcPr>
            </w:tcPrChange>
          </w:tcPr>
          <w:p w14:paraId="348A6175" w14:textId="1E3F7B39"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 xml:space="preserve">Influência de </w:t>
            </w:r>
            <w:r w:rsidR="00BF386E" w:rsidRPr="00B04CF6">
              <w:rPr>
                <w:rFonts w:ascii="Calibri" w:eastAsia="Times New Roman" w:hAnsi="Calibri" w:cs="Times New Roman"/>
                <w:color w:val="000000"/>
                <w:sz w:val="20"/>
                <w:szCs w:val="22"/>
                <w:lang w:eastAsia="pt-BR"/>
              </w:rPr>
              <w:t>Direção</w:t>
            </w:r>
            <w:r w:rsidRPr="00B04CF6">
              <w:rPr>
                <w:rFonts w:ascii="Calibri" w:eastAsia="Times New Roman" w:hAnsi="Calibri" w:cs="Times New Roman"/>
                <w:color w:val="000000"/>
                <w:sz w:val="20"/>
                <w:szCs w:val="22"/>
                <w:lang w:eastAsia="pt-BR"/>
              </w:rPr>
              <w:t xml:space="preserve"> e Posição</w:t>
            </w:r>
          </w:p>
        </w:tc>
        <w:tc>
          <w:tcPr>
            <w:tcW w:w="1147" w:type="dxa"/>
            <w:noWrap/>
            <w:hideMark/>
            <w:tcPrChange w:id="551" w:author="Ivan" w:date="2014-06-02T23:38:00Z">
              <w:tcPr>
                <w:tcW w:w="1147" w:type="dxa"/>
                <w:tcBorders>
                  <w:top w:val="nil"/>
                  <w:left w:val="nil"/>
                  <w:bottom w:val="nil"/>
                  <w:right w:val="nil"/>
                </w:tcBorders>
                <w:shd w:val="clear" w:color="D9D9D9" w:fill="D9D9D9"/>
                <w:noWrap/>
                <w:vAlign w:val="center"/>
                <w:hideMark/>
              </w:tcPr>
            </w:tcPrChange>
          </w:tcPr>
          <w:p w14:paraId="3BC9A3EA"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Baixa</w:t>
            </w:r>
          </w:p>
        </w:tc>
        <w:tc>
          <w:tcPr>
            <w:tcW w:w="1047" w:type="dxa"/>
            <w:noWrap/>
            <w:hideMark/>
            <w:tcPrChange w:id="552" w:author="Ivan" w:date="2014-06-02T23:38:00Z">
              <w:tcPr>
                <w:tcW w:w="1047" w:type="dxa"/>
                <w:tcBorders>
                  <w:top w:val="nil"/>
                  <w:left w:val="nil"/>
                  <w:bottom w:val="nil"/>
                  <w:right w:val="nil"/>
                </w:tcBorders>
                <w:shd w:val="clear" w:color="D9D9D9" w:fill="D9D9D9"/>
                <w:noWrap/>
                <w:vAlign w:val="center"/>
                <w:hideMark/>
              </w:tcPr>
            </w:tcPrChange>
          </w:tcPr>
          <w:p w14:paraId="41A21CC0"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Baixa</w:t>
            </w:r>
          </w:p>
        </w:tc>
        <w:tc>
          <w:tcPr>
            <w:tcW w:w="1565" w:type="dxa"/>
            <w:noWrap/>
            <w:hideMark/>
            <w:tcPrChange w:id="553" w:author="Ivan" w:date="2014-06-02T23:38:00Z">
              <w:tcPr>
                <w:tcW w:w="1565" w:type="dxa"/>
                <w:tcBorders>
                  <w:top w:val="nil"/>
                  <w:left w:val="nil"/>
                  <w:bottom w:val="nil"/>
                  <w:right w:val="nil"/>
                </w:tcBorders>
                <w:shd w:val="clear" w:color="D9D9D9" w:fill="D9D9D9"/>
                <w:noWrap/>
                <w:vAlign w:val="center"/>
                <w:hideMark/>
              </w:tcPr>
            </w:tcPrChange>
          </w:tcPr>
          <w:p w14:paraId="0335DC4D"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081" w:type="dxa"/>
            <w:noWrap/>
            <w:hideMark/>
            <w:tcPrChange w:id="554" w:author="Ivan" w:date="2014-06-02T23:38:00Z">
              <w:tcPr>
                <w:tcW w:w="1081" w:type="dxa"/>
                <w:tcBorders>
                  <w:top w:val="nil"/>
                  <w:left w:val="nil"/>
                  <w:bottom w:val="nil"/>
                  <w:right w:val="nil"/>
                </w:tcBorders>
                <w:shd w:val="clear" w:color="D9D9D9" w:fill="D9D9D9"/>
                <w:noWrap/>
                <w:vAlign w:val="center"/>
                <w:hideMark/>
              </w:tcPr>
            </w:tcPrChange>
          </w:tcPr>
          <w:p w14:paraId="445134B0"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396" w:type="dxa"/>
            <w:noWrap/>
            <w:hideMark/>
            <w:tcPrChange w:id="555" w:author="Ivan" w:date="2014-06-02T23:38:00Z">
              <w:tcPr>
                <w:tcW w:w="1396" w:type="dxa"/>
                <w:tcBorders>
                  <w:top w:val="nil"/>
                  <w:left w:val="nil"/>
                  <w:bottom w:val="nil"/>
                  <w:right w:val="nil"/>
                </w:tcBorders>
                <w:shd w:val="clear" w:color="D9D9D9" w:fill="D9D9D9"/>
                <w:noWrap/>
                <w:vAlign w:val="center"/>
                <w:hideMark/>
              </w:tcPr>
            </w:tcPrChange>
          </w:tcPr>
          <w:p w14:paraId="7A5F1F0D"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Unidirecional</w:t>
            </w:r>
          </w:p>
        </w:tc>
        <w:tc>
          <w:tcPr>
            <w:tcW w:w="1296" w:type="dxa"/>
            <w:noWrap/>
            <w:hideMark/>
            <w:tcPrChange w:id="556" w:author="Ivan" w:date="2014-06-02T23:38:00Z">
              <w:tcPr>
                <w:tcW w:w="1296" w:type="dxa"/>
                <w:tcBorders>
                  <w:top w:val="nil"/>
                  <w:left w:val="nil"/>
                  <w:bottom w:val="nil"/>
                  <w:right w:val="nil"/>
                </w:tcBorders>
                <w:shd w:val="clear" w:color="D9D9D9" w:fill="D9D9D9"/>
                <w:noWrap/>
                <w:vAlign w:val="center"/>
                <w:hideMark/>
              </w:tcPr>
            </w:tcPrChange>
          </w:tcPr>
          <w:p w14:paraId="2E3721C5"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Não sofre Influência</w:t>
            </w:r>
          </w:p>
        </w:tc>
      </w:tr>
      <w:tr w:rsidR="00C22BA7" w:rsidRPr="00B04CF6" w14:paraId="25A72E8C" w14:textId="77777777" w:rsidTr="00B50C79">
        <w:trPr>
          <w:trHeight w:val="316"/>
          <w:trPrChange w:id="557"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58" w:author="Ivan" w:date="2014-06-02T23:38:00Z">
              <w:tcPr>
                <w:tcW w:w="1539" w:type="dxa"/>
                <w:tcBorders>
                  <w:top w:val="nil"/>
                  <w:left w:val="nil"/>
                  <w:bottom w:val="nil"/>
                  <w:right w:val="nil"/>
                </w:tcBorders>
                <w:shd w:val="clear" w:color="auto" w:fill="auto"/>
                <w:vAlign w:val="center"/>
                <w:hideMark/>
              </w:tcPr>
            </w:tcPrChange>
          </w:tcPr>
          <w:p w14:paraId="5ED9581B" w14:textId="77777777" w:rsidR="00C22BA7" w:rsidRPr="00B04CF6" w:rsidRDefault="00C22BA7" w:rsidP="00C22BA7">
            <w:pPr>
              <w:spacing w:after="0" w:line="240" w:lineRule="auto"/>
              <w:ind w:firstLine="0"/>
              <w:jc w:val="left"/>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Degradação</w:t>
            </w:r>
          </w:p>
        </w:tc>
        <w:tc>
          <w:tcPr>
            <w:tcW w:w="1147" w:type="dxa"/>
            <w:noWrap/>
            <w:hideMark/>
            <w:tcPrChange w:id="559" w:author="Ivan" w:date="2014-06-02T23:38:00Z">
              <w:tcPr>
                <w:tcW w:w="1147" w:type="dxa"/>
                <w:tcBorders>
                  <w:top w:val="nil"/>
                  <w:left w:val="nil"/>
                  <w:bottom w:val="nil"/>
                  <w:right w:val="nil"/>
                </w:tcBorders>
                <w:shd w:val="clear" w:color="auto" w:fill="auto"/>
                <w:noWrap/>
                <w:vAlign w:val="center"/>
                <w:hideMark/>
              </w:tcPr>
            </w:tcPrChange>
          </w:tcPr>
          <w:p w14:paraId="5315FE77"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Limitada</w:t>
            </w:r>
          </w:p>
        </w:tc>
        <w:tc>
          <w:tcPr>
            <w:tcW w:w="1047" w:type="dxa"/>
            <w:noWrap/>
            <w:hideMark/>
            <w:tcPrChange w:id="560" w:author="Ivan" w:date="2014-06-02T23:38:00Z">
              <w:tcPr>
                <w:tcW w:w="1047" w:type="dxa"/>
                <w:tcBorders>
                  <w:top w:val="nil"/>
                  <w:left w:val="nil"/>
                  <w:bottom w:val="nil"/>
                  <w:right w:val="nil"/>
                </w:tcBorders>
                <w:shd w:val="clear" w:color="auto" w:fill="auto"/>
                <w:noWrap/>
                <w:vAlign w:val="center"/>
                <w:hideMark/>
              </w:tcPr>
            </w:tcPrChange>
          </w:tcPr>
          <w:p w14:paraId="0DD00256"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Limitada</w:t>
            </w:r>
          </w:p>
        </w:tc>
        <w:tc>
          <w:tcPr>
            <w:tcW w:w="1565" w:type="dxa"/>
            <w:noWrap/>
            <w:hideMark/>
            <w:tcPrChange w:id="561" w:author="Ivan" w:date="2014-06-02T23:38:00Z">
              <w:tcPr>
                <w:tcW w:w="1565" w:type="dxa"/>
                <w:tcBorders>
                  <w:top w:val="nil"/>
                  <w:left w:val="nil"/>
                  <w:bottom w:val="nil"/>
                  <w:right w:val="nil"/>
                </w:tcBorders>
                <w:shd w:val="clear" w:color="auto" w:fill="auto"/>
                <w:noWrap/>
                <w:vAlign w:val="center"/>
                <w:hideMark/>
              </w:tcPr>
            </w:tcPrChange>
          </w:tcPr>
          <w:p w14:paraId="7FF64E51"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081" w:type="dxa"/>
            <w:noWrap/>
            <w:hideMark/>
            <w:tcPrChange w:id="562" w:author="Ivan" w:date="2014-06-02T23:38:00Z">
              <w:tcPr>
                <w:tcW w:w="1081" w:type="dxa"/>
                <w:tcBorders>
                  <w:top w:val="nil"/>
                  <w:left w:val="nil"/>
                  <w:bottom w:val="nil"/>
                  <w:right w:val="nil"/>
                </w:tcBorders>
                <w:shd w:val="clear" w:color="auto" w:fill="auto"/>
                <w:noWrap/>
                <w:vAlign w:val="center"/>
                <w:hideMark/>
              </w:tcPr>
            </w:tcPrChange>
          </w:tcPr>
          <w:p w14:paraId="272778A8"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w:t>
            </w:r>
          </w:p>
        </w:tc>
        <w:tc>
          <w:tcPr>
            <w:tcW w:w="1396" w:type="dxa"/>
            <w:noWrap/>
            <w:hideMark/>
            <w:tcPrChange w:id="563" w:author="Ivan" w:date="2014-06-02T23:38:00Z">
              <w:tcPr>
                <w:tcW w:w="1396" w:type="dxa"/>
                <w:tcBorders>
                  <w:top w:val="nil"/>
                  <w:left w:val="nil"/>
                  <w:bottom w:val="nil"/>
                  <w:right w:val="nil"/>
                </w:tcBorders>
                <w:shd w:val="clear" w:color="auto" w:fill="auto"/>
                <w:noWrap/>
                <w:vAlign w:val="center"/>
                <w:hideMark/>
              </w:tcPr>
            </w:tcPrChange>
          </w:tcPr>
          <w:p w14:paraId="304C88FE"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Contatos</w:t>
            </w:r>
          </w:p>
        </w:tc>
        <w:tc>
          <w:tcPr>
            <w:tcW w:w="1296" w:type="dxa"/>
            <w:noWrap/>
            <w:hideMark/>
            <w:tcPrChange w:id="564" w:author="Ivan" w:date="2014-06-02T23:38:00Z">
              <w:tcPr>
                <w:tcW w:w="1296" w:type="dxa"/>
                <w:tcBorders>
                  <w:top w:val="nil"/>
                  <w:left w:val="nil"/>
                  <w:bottom w:val="nil"/>
                  <w:right w:val="nil"/>
                </w:tcBorders>
                <w:shd w:val="clear" w:color="auto" w:fill="auto"/>
                <w:noWrap/>
                <w:vAlign w:val="center"/>
                <w:hideMark/>
              </w:tcPr>
            </w:tcPrChange>
          </w:tcPr>
          <w:p w14:paraId="03304873"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Não sofre</w:t>
            </w:r>
          </w:p>
        </w:tc>
      </w:tr>
      <w:tr w:rsidR="00C22BA7" w:rsidRPr="00B04CF6" w14:paraId="66F803D8" w14:textId="77777777" w:rsidTr="00B50C79">
        <w:trPr>
          <w:cnfStyle w:val="000000100000" w:firstRow="0" w:lastRow="0" w:firstColumn="0" w:lastColumn="0" w:oddVBand="0" w:evenVBand="0" w:oddHBand="1" w:evenHBand="0" w:firstRowFirstColumn="0" w:firstRowLastColumn="0" w:lastRowFirstColumn="0" w:lastRowLastColumn="0"/>
          <w:trHeight w:val="316"/>
          <w:trPrChange w:id="565"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66" w:author="Ivan" w:date="2014-06-02T23:38:00Z">
              <w:tcPr>
                <w:tcW w:w="1539" w:type="dxa"/>
                <w:tcBorders>
                  <w:top w:val="nil"/>
                  <w:left w:val="nil"/>
                  <w:bottom w:val="nil"/>
                  <w:right w:val="nil"/>
                </w:tcBorders>
                <w:shd w:val="clear" w:color="D9D9D9" w:fill="D9D9D9"/>
                <w:vAlign w:val="center"/>
                <w:hideMark/>
              </w:tcPr>
            </w:tcPrChange>
          </w:tcPr>
          <w:p w14:paraId="468C12C0"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Preço de Compra/Leitura</w:t>
            </w:r>
          </w:p>
        </w:tc>
        <w:tc>
          <w:tcPr>
            <w:tcW w:w="1147" w:type="dxa"/>
            <w:noWrap/>
            <w:hideMark/>
            <w:tcPrChange w:id="567" w:author="Ivan" w:date="2014-06-02T23:38:00Z">
              <w:tcPr>
                <w:tcW w:w="1147" w:type="dxa"/>
                <w:tcBorders>
                  <w:top w:val="nil"/>
                  <w:left w:val="nil"/>
                  <w:bottom w:val="nil"/>
                  <w:right w:val="nil"/>
                </w:tcBorders>
                <w:shd w:val="clear" w:color="D9D9D9" w:fill="D9D9D9"/>
                <w:noWrap/>
                <w:vAlign w:val="center"/>
                <w:hideMark/>
              </w:tcPr>
            </w:tcPrChange>
          </w:tcPr>
          <w:p w14:paraId="06B82B17"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Baixo</w:t>
            </w:r>
          </w:p>
        </w:tc>
        <w:tc>
          <w:tcPr>
            <w:tcW w:w="1047" w:type="dxa"/>
            <w:noWrap/>
            <w:hideMark/>
            <w:tcPrChange w:id="568" w:author="Ivan" w:date="2014-06-02T23:38:00Z">
              <w:tcPr>
                <w:tcW w:w="1047" w:type="dxa"/>
                <w:tcBorders>
                  <w:top w:val="nil"/>
                  <w:left w:val="nil"/>
                  <w:bottom w:val="nil"/>
                  <w:right w:val="nil"/>
                </w:tcBorders>
                <w:shd w:val="clear" w:color="D9D9D9" w:fill="D9D9D9"/>
                <w:noWrap/>
                <w:vAlign w:val="center"/>
                <w:hideMark/>
              </w:tcPr>
            </w:tcPrChange>
          </w:tcPr>
          <w:p w14:paraId="6259D4F0"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Médio</w:t>
            </w:r>
          </w:p>
        </w:tc>
        <w:tc>
          <w:tcPr>
            <w:tcW w:w="1565" w:type="dxa"/>
            <w:noWrap/>
            <w:hideMark/>
            <w:tcPrChange w:id="569" w:author="Ivan" w:date="2014-06-02T23:38:00Z">
              <w:tcPr>
                <w:tcW w:w="1565" w:type="dxa"/>
                <w:tcBorders>
                  <w:top w:val="nil"/>
                  <w:left w:val="nil"/>
                  <w:bottom w:val="nil"/>
                  <w:right w:val="nil"/>
                </w:tcBorders>
                <w:shd w:val="clear" w:color="D9D9D9" w:fill="D9D9D9"/>
                <w:noWrap/>
                <w:vAlign w:val="center"/>
                <w:hideMark/>
              </w:tcPr>
            </w:tcPrChange>
          </w:tcPr>
          <w:p w14:paraId="2B4AF53F"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Alto</w:t>
            </w:r>
          </w:p>
        </w:tc>
        <w:tc>
          <w:tcPr>
            <w:tcW w:w="1081" w:type="dxa"/>
            <w:noWrap/>
            <w:hideMark/>
            <w:tcPrChange w:id="570" w:author="Ivan" w:date="2014-06-02T23:38:00Z">
              <w:tcPr>
                <w:tcW w:w="1081" w:type="dxa"/>
                <w:tcBorders>
                  <w:top w:val="nil"/>
                  <w:left w:val="nil"/>
                  <w:bottom w:val="nil"/>
                  <w:right w:val="nil"/>
                </w:tcBorders>
                <w:shd w:val="clear" w:color="D9D9D9" w:fill="D9D9D9"/>
                <w:noWrap/>
                <w:vAlign w:val="center"/>
                <w:hideMark/>
              </w:tcPr>
            </w:tcPrChange>
          </w:tcPr>
          <w:p w14:paraId="75AF479A"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Alto</w:t>
            </w:r>
          </w:p>
        </w:tc>
        <w:tc>
          <w:tcPr>
            <w:tcW w:w="1396" w:type="dxa"/>
            <w:noWrap/>
            <w:hideMark/>
            <w:tcPrChange w:id="571" w:author="Ivan" w:date="2014-06-02T23:38:00Z">
              <w:tcPr>
                <w:tcW w:w="1396" w:type="dxa"/>
                <w:tcBorders>
                  <w:top w:val="nil"/>
                  <w:left w:val="nil"/>
                  <w:bottom w:val="nil"/>
                  <w:right w:val="nil"/>
                </w:tcBorders>
                <w:shd w:val="clear" w:color="D9D9D9" w:fill="D9D9D9"/>
                <w:noWrap/>
                <w:vAlign w:val="center"/>
                <w:hideMark/>
              </w:tcPr>
            </w:tcPrChange>
          </w:tcPr>
          <w:p w14:paraId="605AD75A"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Baixo</w:t>
            </w:r>
          </w:p>
        </w:tc>
        <w:tc>
          <w:tcPr>
            <w:tcW w:w="1296" w:type="dxa"/>
            <w:noWrap/>
            <w:hideMark/>
            <w:tcPrChange w:id="572" w:author="Ivan" w:date="2014-06-02T23:38:00Z">
              <w:tcPr>
                <w:tcW w:w="1296" w:type="dxa"/>
                <w:tcBorders>
                  <w:top w:val="nil"/>
                  <w:left w:val="nil"/>
                  <w:bottom w:val="nil"/>
                  <w:right w:val="nil"/>
                </w:tcBorders>
                <w:shd w:val="clear" w:color="D9D9D9" w:fill="D9D9D9"/>
                <w:noWrap/>
                <w:vAlign w:val="center"/>
                <w:hideMark/>
              </w:tcPr>
            </w:tcPrChange>
          </w:tcPr>
          <w:p w14:paraId="18049401"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Médio</w:t>
            </w:r>
          </w:p>
        </w:tc>
      </w:tr>
      <w:tr w:rsidR="00C22BA7" w:rsidRPr="00B04CF6" w14:paraId="14128C4A" w14:textId="77777777" w:rsidTr="00B50C79">
        <w:trPr>
          <w:trHeight w:val="316"/>
          <w:trPrChange w:id="573"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74" w:author="Ivan" w:date="2014-06-02T23:38:00Z">
              <w:tcPr>
                <w:tcW w:w="1539" w:type="dxa"/>
                <w:tcBorders>
                  <w:top w:val="nil"/>
                  <w:left w:val="nil"/>
                  <w:bottom w:val="nil"/>
                  <w:right w:val="nil"/>
                </w:tcBorders>
                <w:shd w:val="clear" w:color="auto" w:fill="auto"/>
                <w:vAlign w:val="center"/>
                <w:hideMark/>
              </w:tcPr>
            </w:tcPrChange>
          </w:tcPr>
          <w:p w14:paraId="01E11C26" w14:textId="77777777" w:rsidR="00C22BA7" w:rsidRPr="00B04CF6" w:rsidRDefault="00C22BA7" w:rsidP="00C22BA7">
            <w:pPr>
              <w:spacing w:after="0" w:line="240" w:lineRule="auto"/>
              <w:ind w:firstLine="0"/>
              <w:jc w:val="left"/>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Custos de Operação</w:t>
            </w:r>
          </w:p>
        </w:tc>
        <w:tc>
          <w:tcPr>
            <w:tcW w:w="1147" w:type="dxa"/>
            <w:noWrap/>
            <w:hideMark/>
            <w:tcPrChange w:id="575" w:author="Ivan" w:date="2014-06-02T23:38:00Z">
              <w:tcPr>
                <w:tcW w:w="1147" w:type="dxa"/>
                <w:tcBorders>
                  <w:top w:val="nil"/>
                  <w:left w:val="nil"/>
                  <w:bottom w:val="nil"/>
                  <w:right w:val="nil"/>
                </w:tcBorders>
                <w:shd w:val="clear" w:color="auto" w:fill="auto"/>
                <w:noWrap/>
                <w:vAlign w:val="center"/>
                <w:hideMark/>
              </w:tcPr>
            </w:tcPrChange>
          </w:tcPr>
          <w:p w14:paraId="3401988D"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Baixo</w:t>
            </w:r>
          </w:p>
        </w:tc>
        <w:tc>
          <w:tcPr>
            <w:tcW w:w="1047" w:type="dxa"/>
            <w:noWrap/>
            <w:hideMark/>
            <w:tcPrChange w:id="576" w:author="Ivan" w:date="2014-06-02T23:38:00Z">
              <w:tcPr>
                <w:tcW w:w="1047" w:type="dxa"/>
                <w:tcBorders>
                  <w:top w:val="nil"/>
                  <w:left w:val="nil"/>
                  <w:bottom w:val="nil"/>
                  <w:right w:val="nil"/>
                </w:tcBorders>
                <w:shd w:val="clear" w:color="auto" w:fill="auto"/>
                <w:noWrap/>
                <w:vAlign w:val="center"/>
                <w:hideMark/>
              </w:tcPr>
            </w:tcPrChange>
          </w:tcPr>
          <w:p w14:paraId="3C463348"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Baixo</w:t>
            </w:r>
          </w:p>
        </w:tc>
        <w:tc>
          <w:tcPr>
            <w:tcW w:w="1565" w:type="dxa"/>
            <w:noWrap/>
            <w:hideMark/>
            <w:tcPrChange w:id="577" w:author="Ivan" w:date="2014-06-02T23:38:00Z">
              <w:tcPr>
                <w:tcW w:w="1565" w:type="dxa"/>
                <w:tcBorders>
                  <w:top w:val="nil"/>
                  <w:left w:val="nil"/>
                  <w:bottom w:val="nil"/>
                  <w:right w:val="nil"/>
                </w:tcBorders>
                <w:shd w:val="clear" w:color="auto" w:fill="auto"/>
                <w:noWrap/>
                <w:vAlign w:val="center"/>
                <w:hideMark/>
              </w:tcPr>
            </w:tcPrChange>
          </w:tcPr>
          <w:p w14:paraId="6C2A3017"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Nenhum</w:t>
            </w:r>
          </w:p>
        </w:tc>
        <w:tc>
          <w:tcPr>
            <w:tcW w:w="1081" w:type="dxa"/>
            <w:noWrap/>
            <w:hideMark/>
            <w:tcPrChange w:id="578" w:author="Ivan" w:date="2014-06-02T23:38:00Z">
              <w:tcPr>
                <w:tcW w:w="1081" w:type="dxa"/>
                <w:tcBorders>
                  <w:top w:val="nil"/>
                  <w:left w:val="nil"/>
                  <w:bottom w:val="nil"/>
                  <w:right w:val="nil"/>
                </w:tcBorders>
                <w:shd w:val="clear" w:color="auto" w:fill="auto"/>
                <w:noWrap/>
                <w:vAlign w:val="center"/>
                <w:hideMark/>
              </w:tcPr>
            </w:tcPrChange>
          </w:tcPr>
          <w:p w14:paraId="2983C184"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Nenhum</w:t>
            </w:r>
          </w:p>
        </w:tc>
        <w:tc>
          <w:tcPr>
            <w:tcW w:w="1396" w:type="dxa"/>
            <w:noWrap/>
            <w:hideMark/>
            <w:tcPrChange w:id="579" w:author="Ivan" w:date="2014-06-02T23:38:00Z">
              <w:tcPr>
                <w:tcW w:w="1396" w:type="dxa"/>
                <w:tcBorders>
                  <w:top w:val="nil"/>
                  <w:left w:val="nil"/>
                  <w:bottom w:val="nil"/>
                  <w:right w:val="nil"/>
                </w:tcBorders>
                <w:shd w:val="clear" w:color="auto" w:fill="auto"/>
                <w:noWrap/>
                <w:vAlign w:val="center"/>
                <w:hideMark/>
              </w:tcPr>
            </w:tcPrChange>
          </w:tcPr>
          <w:p w14:paraId="3EA3B2CE"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Médio (contatos)</w:t>
            </w:r>
          </w:p>
        </w:tc>
        <w:tc>
          <w:tcPr>
            <w:tcW w:w="1296" w:type="dxa"/>
            <w:noWrap/>
            <w:hideMark/>
            <w:tcPrChange w:id="580" w:author="Ivan" w:date="2014-06-02T23:38:00Z">
              <w:tcPr>
                <w:tcW w:w="1296" w:type="dxa"/>
                <w:tcBorders>
                  <w:top w:val="nil"/>
                  <w:left w:val="nil"/>
                  <w:bottom w:val="nil"/>
                  <w:right w:val="nil"/>
                </w:tcBorders>
                <w:shd w:val="clear" w:color="auto" w:fill="auto"/>
                <w:noWrap/>
                <w:vAlign w:val="center"/>
                <w:hideMark/>
              </w:tcPr>
            </w:tcPrChange>
          </w:tcPr>
          <w:p w14:paraId="290F581D"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Nenhum</w:t>
            </w:r>
          </w:p>
        </w:tc>
      </w:tr>
      <w:tr w:rsidR="00C22BA7" w:rsidRPr="00B04CF6" w14:paraId="26C62BB8" w14:textId="77777777" w:rsidTr="00B50C79">
        <w:trPr>
          <w:cnfStyle w:val="000000100000" w:firstRow="0" w:lastRow="0" w:firstColumn="0" w:lastColumn="0" w:oddVBand="0" w:evenVBand="0" w:oddHBand="1" w:evenHBand="0" w:firstRowFirstColumn="0" w:firstRowLastColumn="0" w:lastRowFirstColumn="0" w:lastRowLastColumn="0"/>
          <w:trHeight w:val="632"/>
          <w:trPrChange w:id="581" w:author="Ivan" w:date="2014-06-02T23:38:00Z">
            <w:trPr>
              <w:trHeight w:val="6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82" w:author="Ivan" w:date="2014-06-02T23:38:00Z">
              <w:tcPr>
                <w:tcW w:w="1539" w:type="dxa"/>
                <w:tcBorders>
                  <w:top w:val="nil"/>
                  <w:left w:val="nil"/>
                  <w:bottom w:val="nil"/>
                  <w:right w:val="nil"/>
                </w:tcBorders>
                <w:shd w:val="clear" w:color="D9D9D9" w:fill="D9D9D9"/>
                <w:vAlign w:val="center"/>
                <w:hideMark/>
              </w:tcPr>
            </w:tcPrChange>
          </w:tcPr>
          <w:p w14:paraId="320D6D20"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Cópia/Modificação Não-Autorizada</w:t>
            </w:r>
          </w:p>
        </w:tc>
        <w:tc>
          <w:tcPr>
            <w:tcW w:w="1147" w:type="dxa"/>
            <w:noWrap/>
            <w:hideMark/>
            <w:tcPrChange w:id="583" w:author="Ivan" w:date="2014-06-02T23:38:00Z">
              <w:tcPr>
                <w:tcW w:w="1147" w:type="dxa"/>
                <w:tcBorders>
                  <w:top w:val="nil"/>
                  <w:left w:val="nil"/>
                  <w:bottom w:val="nil"/>
                  <w:right w:val="nil"/>
                </w:tcBorders>
                <w:shd w:val="clear" w:color="D9D9D9" w:fill="D9D9D9"/>
                <w:noWrap/>
                <w:vAlign w:val="center"/>
                <w:hideMark/>
              </w:tcPr>
            </w:tcPrChange>
          </w:tcPr>
          <w:p w14:paraId="48202464"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Improvável</w:t>
            </w:r>
          </w:p>
        </w:tc>
        <w:tc>
          <w:tcPr>
            <w:tcW w:w="1047" w:type="dxa"/>
            <w:noWrap/>
            <w:hideMark/>
            <w:tcPrChange w:id="584" w:author="Ivan" w:date="2014-06-02T23:38:00Z">
              <w:tcPr>
                <w:tcW w:w="1047" w:type="dxa"/>
                <w:tcBorders>
                  <w:top w:val="nil"/>
                  <w:left w:val="nil"/>
                  <w:bottom w:val="nil"/>
                  <w:right w:val="nil"/>
                </w:tcBorders>
                <w:shd w:val="clear" w:color="D9D9D9" w:fill="D9D9D9"/>
                <w:noWrap/>
                <w:vAlign w:val="center"/>
                <w:hideMark/>
              </w:tcPr>
            </w:tcPrChange>
          </w:tcPr>
          <w:p w14:paraId="1420D9E9"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Improvável</w:t>
            </w:r>
          </w:p>
        </w:tc>
        <w:tc>
          <w:tcPr>
            <w:tcW w:w="1565" w:type="dxa"/>
            <w:noWrap/>
            <w:hideMark/>
            <w:tcPrChange w:id="585" w:author="Ivan" w:date="2014-06-02T23:38:00Z">
              <w:tcPr>
                <w:tcW w:w="1565" w:type="dxa"/>
                <w:tcBorders>
                  <w:top w:val="nil"/>
                  <w:left w:val="nil"/>
                  <w:bottom w:val="nil"/>
                  <w:right w:val="nil"/>
                </w:tcBorders>
                <w:shd w:val="clear" w:color="D9D9D9" w:fill="D9D9D9"/>
                <w:noWrap/>
                <w:vAlign w:val="center"/>
                <w:hideMark/>
              </w:tcPr>
            </w:tcPrChange>
          </w:tcPr>
          <w:p w14:paraId="4B54815B"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Possível* (Cópia Sonora)</w:t>
            </w:r>
          </w:p>
        </w:tc>
        <w:tc>
          <w:tcPr>
            <w:tcW w:w="1081" w:type="dxa"/>
            <w:noWrap/>
            <w:hideMark/>
            <w:tcPrChange w:id="586" w:author="Ivan" w:date="2014-06-02T23:38:00Z">
              <w:tcPr>
                <w:tcW w:w="1081" w:type="dxa"/>
                <w:tcBorders>
                  <w:top w:val="nil"/>
                  <w:left w:val="nil"/>
                  <w:bottom w:val="nil"/>
                  <w:right w:val="nil"/>
                </w:tcBorders>
                <w:shd w:val="clear" w:color="D9D9D9" w:fill="D9D9D9"/>
                <w:noWrap/>
                <w:vAlign w:val="center"/>
                <w:hideMark/>
              </w:tcPr>
            </w:tcPrChange>
          </w:tcPr>
          <w:p w14:paraId="03F3655E"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Impossível</w:t>
            </w:r>
          </w:p>
        </w:tc>
        <w:tc>
          <w:tcPr>
            <w:tcW w:w="1396" w:type="dxa"/>
            <w:noWrap/>
            <w:hideMark/>
            <w:tcPrChange w:id="587" w:author="Ivan" w:date="2014-06-02T23:38:00Z">
              <w:tcPr>
                <w:tcW w:w="1396" w:type="dxa"/>
                <w:tcBorders>
                  <w:top w:val="nil"/>
                  <w:left w:val="nil"/>
                  <w:bottom w:val="nil"/>
                  <w:right w:val="nil"/>
                </w:tcBorders>
                <w:shd w:val="clear" w:color="D9D9D9" w:fill="D9D9D9"/>
                <w:noWrap/>
                <w:vAlign w:val="center"/>
                <w:hideMark/>
              </w:tcPr>
            </w:tcPrChange>
          </w:tcPr>
          <w:p w14:paraId="2B846A71"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Impossível</w:t>
            </w:r>
          </w:p>
        </w:tc>
        <w:tc>
          <w:tcPr>
            <w:tcW w:w="1296" w:type="dxa"/>
            <w:noWrap/>
            <w:hideMark/>
            <w:tcPrChange w:id="588" w:author="Ivan" w:date="2014-06-02T23:38:00Z">
              <w:tcPr>
                <w:tcW w:w="1296" w:type="dxa"/>
                <w:tcBorders>
                  <w:top w:val="nil"/>
                  <w:left w:val="nil"/>
                  <w:bottom w:val="nil"/>
                  <w:right w:val="nil"/>
                </w:tcBorders>
                <w:shd w:val="clear" w:color="D9D9D9" w:fill="D9D9D9"/>
                <w:noWrap/>
                <w:vAlign w:val="center"/>
                <w:hideMark/>
              </w:tcPr>
            </w:tcPrChange>
          </w:tcPr>
          <w:p w14:paraId="11F439BC"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Impossível</w:t>
            </w:r>
          </w:p>
        </w:tc>
      </w:tr>
      <w:tr w:rsidR="00C22BA7" w:rsidRPr="00B04CF6" w14:paraId="0F13B664" w14:textId="77777777" w:rsidTr="00B50C79">
        <w:trPr>
          <w:trHeight w:val="316"/>
          <w:trPrChange w:id="589" w:author="Ivan" w:date="2014-06-02T23:38:00Z">
            <w:trPr>
              <w:trHeight w:val="300"/>
            </w:trPr>
          </w:trPrChange>
        </w:trPr>
        <w:tc>
          <w:tcPr>
            <w:cnfStyle w:val="001000000000" w:firstRow="0" w:lastRow="0" w:firstColumn="1" w:lastColumn="0" w:oddVBand="0" w:evenVBand="0" w:oddHBand="0" w:evenHBand="0" w:firstRowFirstColumn="0" w:firstRowLastColumn="0" w:lastRowFirstColumn="0" w:lastRowLastColumn="0"/>
            <w:tcW w:w="1539" w:type="dxa"/>
            <w:hideMark/>
            <w:tcPrChange w:id="590" w:author="Ivan" w:date="2014-06-02T23:38:00Z">
              <w:tcPr>
                <w:tcW w:w="1539" w:type="dxa"/>
                <w:tcBorders>
                  <w:top w:val="nil"/>
                  <w:left w:val="nil"/>
                  <w:bottom w:val="nil"/>
                  <w:right w:val="nil"/>
                </w:tcBorders>
                <w:shd w:val="clear" w:color="auto" w:fill="auto"/>
                <w:vAlign w:val="center"/>
                <w:hideMark/>
              </w:tcPr>
            </w:tcPrChange>
          </w:tcPr>
          <w:p w14:paraId="790CF4ED" w14:textId="77777777" w:rsidR="00C22BA7" w:rsidRPr="00B04CF6" w:rsidRDefault="00C22BA7" w:rsidP="00C22BA7">
            <w:pPr>
              <w:spacing w:after="0" w:line="240" w:lineRule="auto"/>
              <w:ind w:firstLine="0"/>
              <w:jc w:val="left"/>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Velocidade de Leitura</w:t>
            </w:r>
          </w:p>
        </w:tc>
        <w:tc>
          <w:tcPr>
            <w:tcW w:w="1147" w:type="dxa"/>
            <w:noWrap/>
            <w:hideMark/>
            <w:tcPrChange w:id="591" w:author="Ivan" w:date="2014-06-02T23:38:00Z">
              <w:tcPr>
                <w:tcW w:w="1147" w:type="dxa"/>
                <w:tcBorders>
                  <w:top w:val="nil"/>
                  <w:left w:val="nil"/>
                  <w:bottom w:val="nil"/>
                  <w:right w:val="nil"/>
                </w:tcBorders>
                <w:shd w:val="clear" w:color="auto" w:fill="auto"/>
                <w:noWrap/>
                <w:vAlign w:val="center"/>
                <w:hideMark/>
              </w:tcPr>
            </w:tcPrChange>
          </w:tcPr>
          <w:p w14:paraId="011D13A0"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Baixo ~4s</w:t>
            </w:r>
          </w:p>
        </w:tc>
        <w:tc>
          <w:tcPr>
            <w:tcW w:w="1047" w:type="dxa"/>
            <w:noWrap/>
            <w:hideMark/>
            <w:tcPrChange w:id="592" w:author="Ivan" w:date="2014-06-02T23:38:00Z">
              <w:tcPr>
                <w:tcW w:w="1047" w:type="dxa"/>
                <w:tcBorders>
                  <w:top w:val="nil"/>
                  <w:left w:val="nil"/>
                  <w:bottom w:val="nil"/>
                  <w:right w:val="nil"/>
                </w:tcBorders>
                <w:shd w:val="clear" w:color="auto" w:fill="auto"/>
                <w:noWrap/>
                <w:vAlign w:val="center"/>
                <w:hideMark/>
              </w:tcPr>
            </w:tcPrChange>
          </w:tcPr>
          <w:p w14:paraId="5386876A"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Baixo ~3s</w:t>
            </w:r>
          </w:p>
        </w:tc>
        <w:tc>
          <w:tcPr>
            <w:tcW w:w="1565" w:type="dxa"/>
            <w:noWrap/>
            <w:hideMark/>
            <w:tcPrChange w:id="593" w:author="Ivan" w:date="2014-06-02T23:38:00Z">
              <w:tcPr>
                <w:tcW w:w="1565" w:type="dxa"/>
                <w:tcBorders>
                  <w:top w:val="nil"/>
                  <w:left w:val="nil"/>
                  <w:bottom w:val="nil"/>
                  <w:right w:val="nil"/>
                </w:tcBorders>
                <w:shd w:val="clear" w:color="auto" w:fill="auto"/>
                <w:noWrap/>
                <w:vAlign w:val="center"/>
                <w:hideMark/>
              </w:tcPr>
            </w:tcPrChange>
          </w:tcPr>
          <w:p w14:paraId="6B05C061"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baixo &gt;5s</w:t>
            </w:r>
          </w:p>
        </w:tc>
        <w:tc>
          <w:tcPr>
            <w:tcW w:w="1081" w:type="dxa"/>
            <w:noWrap/>
            <w:hideMark/>
            <w:tcPrChange w:id="594" w:author="Ivan" w:date="2014-06-02T23:38:00Z">
              <w:tcPr>
                <w:tcW w:w="1081" w:type="dxa"/>
                <w:tcBorders>
                  <w:top w:val="nil"/>
                  <w:left w:val="nil"/>
                  <w:bottom w:val="nil"/>
                  <w:right w:val="nil"/>
                </w:tcBorders>
                <w:shd w:val="clear" w:color="auto" w:fill="auto"/>
                <w:noWrap/>
                <w:vAlign w:val="center"/>
                <w:hideMark/>
              </w:tcPr>
            </w:tcPrChange>
          </w:tcPr>
          <w:p w14:paraId="56B22A7F"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Baixo &gt;5-10s</w:t>
            </w:r>
          </w:p>
        </w:tc>
        <w:tc>
          <w:tcPr>
            <w:tcW w:w="1396" w:type="dxa"/>
            <w:noWrap/>
            <w:hideMark/>
            <w:tcPrChange w:id="595" w:author="Ivan" w:date="2014-06-02T23:38:00Z">
              <w:tcPr>
                <w:tcW w:w="1396" w:type="dxa"/>
                <w:tcBorders>
                  <w:top w:val="nil"/>
                  <w:left w:val="nil"/>
                  <w:bottom w:val="nil"/>
                  <w:right w:val="nil"/>
                </w:tcBorders>
                <w:shd w:val="clear" w:color="auto" w:fill="auto"/>
                <w:noWrap/>
                <w:vAlign w:val="center"/>
                <w:hideMark/>
              </w:tcPr>
            </w:tcPrChange>
          </w:tcPr>
          <w:p w14:paraId="0C151B4A"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Baixo ~4s</w:t>
            </w:r>
          </w:p>
        </w:tc>
        <w:tc>
          <w:tcPr>
            <w:tcW w:w="1296" w:type="dxa"/>
            <w:noWrap/>
            <w:hideMark/>
            <w:tcPrChange w:id="596" w:author="Ivan" w:date="2014-06-02T23:38:00Z">
              <w:tcPr>
                <w:tcW w:w="1296" w:type="dxa"/>
                <w:tcBorders>
                  <w:top w:val="nil"/>
                  <w:left w:val="nil"/>
                  <w:bottom w:val="nil"/>
                  <w:right w:val="nil"/>
                </w:tcBorders>
                <w:shd w:val="clear" w:color="auto" w:fill="auto"/>
                <w:noWrap/>
                <w:vAlign w:val="center"/>
                <w:hideMark/>
              </w:tcPr>
            </w:tcPrChange>
          </w:tcPr>
          <w:p w14:paraId="20C48E7F" w14:textId="77777777" w:rsidR="00C22BA7" w:rsidRPr="00B04CF6" w:rsidRDefault="00C22BA7" w:rsidP="00C22BA7">
            <w:pPr>
              <w:spacing w:after="0"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Muito Rápido ~0.5s</w:t>
            </w:r>
          </w:p>
        </w:tc>
      </w:tr>
      <w:tr w:rsidR="00C22BA7" w:rsidRPr="00B04CF6" w14:paraId="4484DAD7" w14:textId="77777777" w:rsidTr="00B50C79">
        <w:trPr>
          <w:cnfStyle w:val="000000100000" w:firstRow="0" w:lastRow="0" w:firstColumn="0" w:lastColumn="0" w:oddVBand="0" w:evenVBand="0" w:oddHBand="1" w:evenHBand="0" w:firstRowFirstColumn="0" w:firstRowLastColumn="0" w:lastRowFirstColumn="0" w:lastRowLastColumn="0"/>
          <w:trHeight w:val="632"/>
          <w:trPrChange w:id="597" w:author="Ivan" w:date="2014-06-02T23:39:00Z">
            <w:trPr>
              <w:trHeight w:val="600"/>
            </w:trPr>
          </w:trPrChange>
        </w:trPr>
        <w:tc>
          <w:tcPr>
            <w:cnfStyle w:val="001000000000" w:firstRow="0" w:lastRow="0" w:firstColumn="1" w:lastColumn="0" w:oddVBand="0" w:evenVBand="0" w:oddHBand="0" w:evenHBand="0" w:firstRowFirstColumn="0" w:firstRowLastColumn="0" w:lastRowFirstColumn="0" w:lastRowLastColumn="0"/>
            <w:tcW w:w="1539" w:type="dxa"/>
            <w:tcBorders>
              <w:bottom w:val="single" w:sz="4" w:space="0" w:color="548DD4" w:themeColor="text2" w:themeTint="99"/>
            </w:tcBorders>
            <w:hideMark/>
            <w:tcPrChange w:id="598" w:author="Ivan" w:date="2014-06-02T23:39:00Z">
              <w:tcPr>
                <w:tcW w:w="1539" w:type="dxa"/>
                <w:tcBorders>
                  <w:top w:val="nil"/>
                  <w:left w:val="nil"/>
                  <w:bottom w:val="single" w:sz="4" w:space="0" w:color="000000"/>
                  <w:right w:val="nil"/>
                </w:tcBorders>
                <w:shd w:val="clear" w:color="D9D9D9" w:fill="D9D9D9"/>
                <w:vAlign w:val="center"/>
                <w:hideMark/>
              </w:tcPr>
            </w:tcPrChange>
          </w:tcPr>
          <w:p w14:paraId="772BE7F6"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Distância Máxima entre Leitor objeto</w:t>
            </w:r>
          </w:p>
        </w:tc>
        <w:tc>
          <w:tcPr>
            <w:tcW w:w="1147" w:type="dxa"/>
            <w:tcBorders>
              <w:bottom w:val="single" w:sz="4" w:space="0" w:color="548DD4" w:themeColor="text2" w:themeTint="99"/>
            </w:tcBorders>
            <w:noWrap/>
            <w:hideMark/>
            <w:tcPrChange w:id="599" w:author="Ivan" w:date="2014-06-02T23:39:00Z">
              <w:tcPr>
                <w:tcW w:w="1147" w:type="dxa"/>
                <w:tcBorders>
                  <w:top w:val="nil"/>
                  <w:left w:val="nil"/>
                  <w:bottom w:val="single" w:sz="4" w:space="0" w:color="000000"/>
                  <w:right w:val="nil"/>
                </w:tcBorders>
                <w:shd w:val="clear" w:color="D9D9D9" w:fill="D9D9D9"/>
                <w:noWrap/>
                <w:vAlign w:val="center"/>
                <w:hideMark/>
              </w:tcPr>
            </w:tcPrChange>
          </w:tcPr>
          <w:p w14:paraId="6A6EACFE"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0-50cm</w:t>
            </w:r>
          </w:p>
        </w:tc>
        <w:tc>
          <w:tcPr>
            <w:tcW w:w="1047" w:type="dxa"/>
            <w:tcBorders>
              <w:bottom w:val="single" w:sz="4" w:space="0" w:color="548DD4" w:themeColor="text2" w:themeTint="99"/>
            </w:tcBorders>
            <w:noWrap/>
            <w:hideMark/>
            <w:tcPrChange w:id="600" w:author="Ivan" w:date="2014-06-02T23:39:00Z">
              <w:tcPr>
                <w:tcW w:w="1047" w:type="dxa"/>
                <w:tcBorders>
                  <w:top w:val="nil"/>
                  <w:left w:val="nil"/>
                  <w:bottom w:val="single" w:sz="4" w:space="0" w:color="000000"/>
                  <w:right w:val="nil"/>
                </w:tcBorders>
                <w:shd w:val="clear" w:color="D9D9D9" w:fill="D9D9D9"/>
                <w:noWrap/>
                <w:vAlign w:val="center"/>
                <w:hideMark/>
              </w:tcPr>
            </w:tcPrChange>
          </w:tcPr>
          <w:p w14:paraId="32EF8A61"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&lt; 1cm do Leitor</w:t>
            </w:r>
          </w:p>
        </w:tc>
        <w:tc>
          <w:tcPr>
            <w:tcW w:w="1565" w:type="dxa"/>
            <w:tcBorders>
              <w:bottom w:val="single" w:sz="4" w:space="0" w:color="548DD4" w:themeColor="text2" w:themeTint="99"/>
            </w:tcBorders>
            <w:noWrap/>
            <w:hideMark/>
            <w:tcPrChange w:id="601" w:author="Ivan" w:date="2014-06-02T23:39:00Z">
              <w:tcPr>
                <w:tcW w:w="1565" w:type="dxa"/>
                <w:tcBorders>
                  <w:top w:val="nil"/>
                  <w:left w:val="nil"/>
                  <w:bottom w:val="single" w:sz="4" w:space="0" w:color="000000"/>
                  <w:right w:val="nil"/>
                </w:tcBorders>
                <w:shd w:val="clear" w:color="D9D9D9" w:fill="D9D9D9"/>
                <w:noWrap/>
                <w:vAlign w:val="center"/>
                <w:hideMark/>
              </w:tcPr>
            </w:tcPrChange>
          </w:tcPr>
          <w:p w14:paraId="2A9C799D"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0-50 cm</w:t>
            </w:r>
          </w:p>
        </w:tc>
        <w:tc>
          <w:tcPr>
            <w:tcW w:w="1081" w:type="dxa"/>
            <w:tcBorders>
              <w:bottom w:val="single" w:sz="4" w:space="0" w:color="548DD4" w:themeColor="text2" w:themeTint="99"/>
            </w:tcBorders>
            <w:noWrap/>
            <w:hideMark/>
            <w:tcPrChange w:id="602" w:author="Ivan" w:date="2014-06-02T23:39:00Z">
              <w:tcPr>
                <w:tcW w:w="1081" w:type="dxa"/>
                <w:tcBorders>
                  <w:top w:val="nil"/>
                  <w:left w:val="nil"/>
                  <w:bottom w:val="single" w:sz="4" w:space="0" w:color="000000"/>
                  <w:right w:val="nil"/>
                </w:tcBorders>
                <w:shd w:val="clear" w:color="D9D9D9" w:fill="D9D9D9"/>
                <w:noWrap/>
                <w:vAlign w:val="center"/>
                <w:hideMark/>
              </w:tcPr>
            </w:tcPrChange>
          </w:tcPr>
          <w:p w14:paraId="4FF255B9"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Contato Direto**</w:t>
            </w:r>
          </w:p>
        </w:tc>
        <w:tc>
          <w:tcPr>
            <w:tcW w:w="1396" w:type="dxa"/>
            <w:tcBorders>
              <w:bottom w:val="single" w:sz="4" w:space="0" w:color="548DD4" w:themeColor="text2" w:themeTint="99"/>
            </w:tcBorders>
            <w:noWrap/>
            <w:hideMark/>
            <w:tcPrChange w:id="603" w:author="Ivan" w:date="2014-06-02T23:39:00Z">
              <w:tcPr>
                <w:tcW w:w="1396" w:type="dxa"/>
                <w:tcBorders>
                  <w:top w:val="nil"/>
                  <w:left w:val="nil"/>
                  <w:bottom w:val="single" w:sz="4" w:space="0" w:color="000000"/>
                  <w:right w:val="nil"/>
                </w:tcBorders>
                <w:shd w:val="clear" w:color="D9D9D9" w:fill="D9D9D9"/>
                <w:noWrap/>
                <w:vAlign w:val="center"/>
                <w:hideMark/>
              </w:tcPr>
            </w:tcPrChange>
          </w:tcPr>
          <w:p w14:paraId="1ECF844F"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Contato Direto</w:t>
            </w:r>
          </w:p>
        </w:tc>
        <w:tc>
          <w:tcPr>
            <w:tcW w:w="1296" w:type="dxa"/>
            <w:tcBorders>
              <w:bottom w:val="single" w:sz="4" w:space="0" w:color="548DD4" w:themeColor="text2" w:themeTint="99"/>
            </w:tcBorders>
            <w:noWrap/>
            <w:hideMark/>
            <w:tcPrChange w:id="604" w:author="Ivan" w:date="2014-06-02T23:39:00Z">
              <w:tcPr>
                <w:tcW w:w="1296" w:type="dxa"/>
                <w:tcBorders>
                  <w:top w:val="nil"/>
                  <w:left w:val="nil"/>
                  <w:bottom w:val="single" w:sz="4" w:space="0" w:color="000000"/>
                  <w:right w:val="nil"/>
                </w:tcBorders>
                <w:shd w:val="clear" w:color="D9D9D9" w:fill="D9D9D9"/>
                <w:noWrap/>
                <w:vAlign w:val="center"/>
                <w:hideMark/>
              </w:tcPr>
            </w:tcPrChange>
          </w:tcPr>
          <w:p w14:paraId="1A1385F8" w14:textId="77777777" w:rsidR="00C22BA7" w:rsidRPr="00B04CF6" w:rsidRDefault="00C22BA7" w:rsidP="00C22BA7">
            <w:pPr>
              <w:spacing w:after="0"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2"/>
                <w:lang w:eastAsia="pt-BR"/>
              </w:rPr>
            </w:pPr>
            <w:r w:rsidRPr="00B04CF6">
              <w:rPr>
                <w:rFonts w:ascii="Calibri" w:eastAsia="Times New Roman" w:hAnsi="Calibri" w:cs="Times New Roman"/>
                <w:color w:val="000000"/>
                <w:sz w:val="20"/>
                <w:szCs w:val="22"/>
                <w:lang w:eastAsia="pt-BR"/>
              </w:rPr>
              <w:t>0-5m, Microondas</w:t>
            </w:r>
          </w:p>
        </w:tc>
      </w:tr>
      <w:tr w:rsidR="00C22BA7" w:rsidRPr="00B04CF6" w14:paraId="05396FA5" w14:textId="77777777" w:rsidTr="00B50C79">
        <w:trPr>
          <w:trHeight w:val="316"/>
          <w:trPrChange w:id="605" w:author="Ivan" w:date="2014-06-02T23:39:00Z">
            <w:trPr>
              <w:trHeight w:val="300"/>
            </w:trPr>
          </w:trPrChange>
        </w:trPr>
        <w:tc>
          <w:tcPr>
            <w:cnfStyle w:val="001000000000" w:firstRow="0" w:lastRow="0" w:firstColumn="1" w:lastColumn="0" w:oddVBand="0" w:evenVBand="0" w:oddHBand="0" w:evenHBand="0" w:firstRowFirstColumn="0" w:firstRowLastColumn="0" w:lastRowFirstColumn="0" w:lastRowLastColumn="0"/>
            <w:tcW w:w="9071" w:type="dxa"/>
            <w:gridSpan w:val="7"/>
            <w:tcBorders>
              <w:top w:val="single" w:sz="4" w:space="0" w:color="548DD4" w:themeColor="text2" w:themeTint="99"/>
            </w:tcBorders>
            <w:shd w:val="clear" w:color="auto" w:fill="auto"/>
            <w:hideMark/>
            <w:tcPrChange w:id="606" w:author="Ivan" w:date="2014-06-02T23:39:00Z">
              <w:tcPr>
                <w:tcW w:w="9071" w:type="dxa"/>
                <w:gridSpan w:val="7"/>
                <w:tcBorders>
                  <w:top w:val="nil"/>
                  <w:left w:val="nil"/>
                  <w:bottom w:val="nil"/>
                  <w:right w:val="nil"/>
                </w:tcBorders>
                <w:shd w:val="clear" w:color="auto" w:fill="auto"/>
                <w:vAlign w:val="bottom"/>
                <w:hideMark/>
              </w:tcPr>
            </w:tcPrChange>
          </w:tcPr>
          <w:p w14:paraId="0477DBD7" w14:textId="77777777" w:rsidR="00C22BA7" w:rsidRPr="00B04CF6" w:rsidRDefault="00C22BA7" w:rsidP="00C22BA7">
            <w:pPr>
              <w:spacing w:after="0" w:line="240" w:lineRule="auto"/>
              <w:ind w:firstLine="0"/>
              <w:jc w:val="left"/>
              <w:rPr>
                <w:rFonts w:ascii="Calibri" w:eastAsia="Times New Roman" w:hAnsi="Calibri" w:cs="Times New Roman"/>
                <w:color w:val="000000"/>
                <w:sz w:val="22"/>
                <w:szCs w:val="22"/>
                <w:lang w:eastAsia="pt-BR"/>
              </w:rPr>
            </w:pPr>
            <w:r w:rsidRPr="00B04CF6">
              <w:rPr>
                <w:rFonts w:ascii="Calibri" w:eastAsia="Times New Roman" w:hAnsi="Calibri" w:cs="Times New Roman"/>
                <w:color w:val="000000"/>
                <w:sz w:val="22"/>
                <w:szCs w:val="22"/>
                <w:lang w:eastAsia="pt-BR"/>
              </w:rPr>
              <w:t>*A chance de reprodução Não-Autorizada pode ser reduzida através da geração de palavras aleatórias, pois o texto a ser dito não será conhecido previamente</w:t>
            </w:r>
          </w:p>
        </w:tc>
      </w:tr>
      <w:tr w:rsidR="00C22BA7" w:rsidRPr="00B04CF6" w14:paraId="597868D3" w14:textId="77777777" w:rsidTr="00B50C79">
        <w:trPr>
          <w:cnfStyle w:val="000000100000" w:firstRow="0" w:lastRow="0" w:firstColumn="0" w:lastColumn="0" w:oddVBand="0" w:evenVBand="0" w:oddHBand="1" w:evenHBand="0" w:firstRowFirstColumn="0" w:firstRowLastColumn="0" w:lastRowFirstColumn="0" w:lastRowLastColumn="0"/>
          <w:trHeight w:val="458"/>
          <w:trPrChange w:id="607" w:author="Ivan" w:date="2014-06-02T23:39:00Z">
            <w:trPr>
              <w:trHeight w:val="435"/>
            </w:trPr>
          </w:trPrChange>
        </w:trPr>
        <w:tc>
          <w:tcPr>
            <w:cnfStyle w:val="001000000000" w:firstRow="0" w:lastRow="0" w:firstColumn="1" w:lastColumn="0" w:oddVBand="0" w:evenVBand="0" w:oddHBand="0" w:evenHBand="0" w:firstRowFirstColumn="0" w:firstRowLastColumn="0" w:lastRowFirstColumn="0" w:lastRowLastColumn="0"/>
            <w:tcW w:w="9071" w:type="dxa"/>
            <w:gridSpan w:val="7"/>
            <w:tcBorders>
              <w:bottom w:val="single" w:sz="4" w:space="0" w:color="548DD4" w:themeColor="text2" w:themeTint="99"/>
            </w:tcBorders>
            <w:shd w:val="clear" w:color="auto" w:fill="auto"/>
            <w:noWrap/>
            <w:hideMark/>
            <w:tcPrChange w:id="608" w:author="Ivan" w:date="2014-06-02T23:39:00Z">
              <w:tcPr>
                <w:tcW w:w="9071" w:type="dxa"/>
                <w:gridSpan w:val="7"/>
                <w:tcBorders>
                  <w:top w:val="nil"/>
                  <w:left w:val="nil"/>
                  <w:bottom w:val="single" w:sz="4" w:space="0" w:color="auto"/>
                  <w:right w:val="nil"/>
                </w:tcBorders>
                <w:shd w:val="clear" w:color="auto" w:fill="auto"/>
                <w:noWrap/>
                <w:vAlign w:val="bottom"/>
                <w:hideMark/>
              </w:tcPr>
            </w:tcPrChange>
          </w:tcPr>
          <w:p w14:paraId="077CCAB0" w14:textId="77777777" w:rsidR="00C22BA7" w:rsidRPr="00B04CF6" w:rsidRDefault="00C22BA7" w:rsidP="00C22BA7">
            <w:pPr>
              <w:spacing w:after="0" w:line="240" w:lineRule="auto"/>
              <w:ind w:firstLine="0"/>
              <w:jc w:val="left"/>
              <w:cnfStyle w:val="001000100000" w:firstRow="0" w:lastRow="0" w:firstColumn="1"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pt-BR"/>
              </w:rPr>
            </w:pPr>
            <w:r w:rsidRPr="00B04CF6">
              <w:rPr>
                <w:rFonts w:ascii="Calibri" w:eastAsia="Times New Roman" w:hAnsi="Calibri" w:cs="Times New Roman"/>
                <w:color w:val="000000"/>
                <w:sz w:val="22"/>
                <w:szCs w:val="22"/>
                <w:lang w:eastAsia="pt-BR"/>
              </w:rPr>
              <w:t>**Isso se aplica apenas para Identificação por Impressão Digital. No caso de verificação de íris e retina, o contato não é direto, nem possível.</w:t>
            </w:r>
          </w:p>
        </w:tc>
      </w:tr>
      <w:tr w:rsidR="00B77ED6" w:rsidRPr="00B04CF6" w14:paraId="3812D695" w14:textId="77777777" w:rsidTr="00B50C79">
        <w:trPr>
          <w:trHeight w:val="94"/>
          <w:trPrChange w:id="609" w:author="Ivan" w:date="2014-06-02T23:39:00Z">
            <w:trPr>
              <w:trHeight w:val="90"/>
            </w:trPr>
          </w:trPrChange>
        </w:trPr>
        <w:tc>
          <w:tcPr>
            <w:cnfStyle w:val="001000000000" w:firstRow="0" w:lastRow="0" w:firstColumn="1" w:lastColumn="0" w:oddVBand="0" w:evenVBand="0" w:oddHBand="0" w:evenHBand="0" w:firstRowFirstColumn="0" w:firstRowLastColumn="0" w:lastRowFirstColumn="0" w:lastRowLastColumn="0"/>
            <w:tcW w:w="9071" w:type="dxa"/>
            <w:gridSpan w:val="7"/>
            <w:tcBorders>
              <w:top w:val="single" w:sz="4" w:space="0" w:color="548DD4" w:themeColor="text2" w:themeTint="99"/>
            </w:tcBorders>
            <w:shd w:val="clear" w:color="auto" w:fill="auto"/>
            <w:noWrap/>
            <w:tcPrChange w:id="610" w:author="Ivan" w:date="2014-06-02T23:39:00Z">
              <w:tcPr>
                <w:tcW w:w="9071" w:type="dxa"/>
                <w:gridSpan w:val="7"/>
                <w:tcBorders>
                  <w:top w:val="single" w:sz="4" w:space="0" w:color="auto"/>
                  <w:left w:val="nil"/>
                  <w:bottom w:val="nil"/>
                  <w:right w:val="nil"/>
                </w:tcBorders>
                <w:shd w:val="clear" w:color="auto" w:fill="auto"/>
                <w:noWrap/>
                <w:vAlign w:val="bottom"/>
              </w:tcPr>
            </w:tcPrChange>
          </w:tcPr>
          <w:p w14:paraId="376851B1" w14:textId="3242FC20" w:rsidR="00B77ED6" w:rsidRPr="00B04CF6" w:rsidRDefault="00DF0E75" w:rsidP="00BD7AF5">
            <w:pPr>
              <w:pStyle w:val="Legenda"/>
              <w:jc w:val="left"/>
              <w:rPr>
                <w:lang w:eastAsia="pt-BR"/>
              </w:rPr>
            </w:pPr>
            <w:r w:rsidRPr="00B04CF6">
              <w:rPr>
                <w:lang w:eastAsia="pt-BR"/>
              </w:rPr>
              <w:t xml:space="preserve">Fonte: </w:t>
            </w:r>
            <w:r w:rsidR="00BD7AF5" w:rsidRPr="00B04CF6">
              <w:rPr>
                <w:lang w:eastAsia="pt-BR"/>
              </w:rPr>
              <w:t>Adaptado de Finkenzeller, 2010</w:t>
            </w:r>
          </w:p>
        </w:tc>
      </w:tr>
    </w:tbl>
    <w:p w14:paraId="60BC1555" w14:textId="5EB24025" w:rsidR="005F5050" w:rsidDel="0049439A" w:rsidRDefault="0049439A" w:rsidP="0049439A">
      <w:pPr>
        <w:ind w:firstLine="0"/>
        <w:rPr>
          <w:del w:id="611" w:author="Ivan" w:date="2014-06-02T23:04:00Z"/>
        </w:rPr>
        <w:pPrChange w:id="612" w:author="Ivan" w:date="2014-06-02T23:04:00Z">
          <w:pPr/>
        </w:pPrChange>
      </w:pPr>
      <w:ins w:id="613" w:author="Ivan" w:date="2014-06-02T23:05:00Z">
        <w:r>
          <w:tab/>
        </w:r>
      </w:ins>
    </w:p>
    <w:p w14:paraId="6117499F" w14:textId="77777777" w:rsidR="0049439A" w:rsidRPr="00B04CF6" w:rsidRDefault="0049439A" w:rsidP="0049439A">
      <w:pPr>
        <w:ind w:firstLine="0"/>
        <w:rPr>
          <w:ins w:id="614" w:author="Ivan" w:date="2014-06-02T23:05:00Z"/>
        </w:rPr>
        <w:pPrChange w:id="615" w:author="Ivan" w:date="2014-06-02T23:04:00Z">
          <w:pPr/>
        </w:pPrChange>
      </w:pPr>
    </w:p>
    <w:p w14:paraId="5DA4D8B1" w14:textId="387133D6" w:rsidR="006375F1" w:rsidRPr="00B04CF6" w:rsidRDefault="00F16D3F" w:rsidP="0049439A">
      <w:pPr>
        <w:pPrChange w:id="616" w:author="Ivan" w:date="2014-06-02T23:05:00Z">
          <w:pPr/>
        </w:pPrChange>
      </w:pPr>
      <w:r w:rsidRPr="00B04CF6">
        <w:rPr>
          <w:noProof/>
          <w:lang w:eastAsia="pt-BR"/>
        </w:rPr>
        <w:t>Dentre todos os tipos de ferramentas para identificação automática não existe uma que seja superior à todas as outras, pois a escolha depende muito do sistema, do ambiente e de outros fatores externos que influenciam na escolha da tecnologia.</w:t>
      </w:r>
      <w:r w:rsidR="0042456F" w:rsidRPr="00B04CF6">
        <w:rPr>
          <w:noProof/>
          <w:lang w:eastAsia="pt-BR"/>
        </w:rPr>
        <w:t xml:space="preserve"> </w:t>
      </w:r>
    </w:p>
    <w:p w14:paraId="2A012DC2" w14:textId="25326FEB" w:rsidR="00CF445A" w:rsidRPr="00BA5013" w:rsidRDefault="00D86718" w:rsidP="009E115D">
      <w:r w:rsidRPr="00B04CF6">
        <w:t>Para aplicações de identificaç</w:t>
      </w:r>
      <w:r w:rsidR="00651148" w:rsidRPr="00B04CF6">
        <w:t>ão de pessoas, segurança e outras aplicações que devem ter uma identificação única,</w:t>
      </w:r>
      <w:r w:rsidRPr="00B04CF6">
        <w:t xml:space="preserve"> é comum o emprego dos </w:t>
      </w:r>
      <w:r w:rsidRPr="00B04CF6">
        <w:rPr>
          <w:i/>
        </w:rPr>
        <w:t>Smart Cards</w:t>
      </w:r>
      <w:r w:rsidRPr="00B04CF6">
        <w:t xml:space="preserve"> </w:t>
      </w:r>
      <w:sdt>
        <w:sdtPr>
          <w:id w:val="1837575212"/>
          <w:citation/>
        </w:sdtPr>
        <w:sdtContent>
          <w:r w:rsidRPr="00BA5013">
            <w:fldChar w:fldCharType="begin"/>
          </w:r>
          <w:r w:rsidR="00DC5878">
            <w:instrText xml:space="preserve">CITATION Sma12 \l 1046 </w:instrText>
          </w:r>
          <w:r w:rsidRPr="00BA5013">
            <w:fldChar w:fldCharType="separate"/>
          </w:r>
          <w:r w:rsidR="0049439A">
            <w:rPr>
              <w:noProof/>
            </w:rPr>
            <w:t>(SMART CARD ALLIANCE, 2012)</w:t>
          </w:r>
          <w:r w:rsidRPr="00BA5013">
            <w:fldChar w:fldCharType="end"/>
          </w:r>
        </w:sdtContent>
      </w:sdt>
      <w:r w:rsidR="00651148" w:rsidRPr="00BA5013">
        <w:t>. No caso de identificação de produtos em larga escala e de baixo valor agregado, costuma-se utilizar o código de barra</w:t>
      </w:r>
      <w:r w:rsidR="00FF5106" w:rsidRPr="00BA5013">
        <w:t>s</w:t>
      </w:r>
      <w:r w:rsidR="00651148" w:rsidRPr="00BA5013">
        <w:t xml:space="preserve"> </w:t>
      </w:r>
      <w:sdt>
        <w:sdtPr>
          <w:id w:val="-1309940707"/>
          <w:citation/>
        </w:sdtPr>
        <w:sdtContent>
          <w:r w:rsidR="001B04FC" w:rsidRPr="00BA5013">
            <w:fldChar w:fldCharType="begin"/>
          </w:r>
          <w:r w:rsidR="001B04FC" w:rsidRPr="00B04CF6">
            <w:instrText xml:space="preserve"> CITATION SAW14 \l 1046 </w:instrText>
          </w:r>
          <w:r w:rsidR="001B04FC" w:rsidRPr="00BA5013">
            <w:fldChar w:fldCharType="separate"/>
          </w:r>
          <w:r w:rsidR="0049439A">
            <w:rPr>
              <w:noProof/>
            </w:rPr>
            <w:t>(WEIS, 2007)</w:t>
          </w:r>
          <w:r w:rsidR="001B04FC" w:rsidRPr="00BA5013">
            <w:fldChar w:fldCharType="end"/>
          </w:r>
        </w:sdtContent>
      </w:sdt>
      <w:r w:rsidR="001B04FC" w:rsidRPr="00BA5013">
        <w:t>.</w:t>
      </w:r>
    </w:p>
    <w:p w14:paraId="46C5D894" w14:textId="698EC5FF" w:rsidR="00477478" w:rsidRPr="00BA5013" w:rsidRDefault="001B04FC" w:rsidP="009E115D">
      <w:r w:rsidRPr="00B04CF6">
        <w:lastRenderedPageBreak/>
        <w:t>O RFID neste cenário se enquadra como um sucessor dos códigos de barras, pois possui baixo valor de produção e manutenção, ao passo que fornece um controle de produtos com potencial muito superior</w:t>
      </w:r>
      <w:r w:rsidR="00084557" w:rsidRPr="00B04CF6">
        <w:t xml:space="preserve"> ao oferecido pelo código de barras</w:t>
      </w:r>
      <w:r w:rsidRPr="00B04CF6">
        <w:t>, tanto em velocidade de leitura quanto em quantidade de informação que pode ser armazenada e processada.</w:t>
      </w:r>
      <w:sdt>
        <w:sdtPr>
          <w:id w:val="-1050995096"/>
          <w:citation/>
        </w:sdtPr>
        <w:sdtContent>
          <w:r w:rsidRPr="00BA5013">
            <w:fldChar w:fldCharType="begin"/>
          </w:r>
          <w:r w:rsidRPr="00B04CF6">
            <w:instrText xml:space="preserve"> CITATION SAW14 \l 1046 </w:instrText>
          </w:r>
          <w:r w:rsidRPr="00BA5013">
            <w:fldChar w:fldCharType="separate"/>
          </w:r>
          <w:r w:rsidR="0049439A">
            <w:rPr>
              <w:noProof/>
            </w:rPr>
            <w:t xml:space="preserve"> (WEIS, 2007)</w:t>
          </w:r>
          <w:r w:rsidRPr="00BA5013">
            <w:fldChar w:fldCharType="end"/>
          </w:r>
        </w:sdtContent>
      </w:sdt>
    </w:p>
    <w:p w14:paraId="2BF3C572" w14:textId="2C452348" w:rsidR="009A3A5B" w:rsidRPr="00B04CF6" w:rsidDel="0049439A" w:rsidRDefault="001B04FC" w:rsidP="0049439A">
      <w:pPr>
        <w:rPr>
          <w:del w:id="617" w:author="Ivan" w:date="2014-06-02T23:05:00Z"/>
        </w:rPr>
        <w:pPrChange w:id="618" w:author="Ivan" w:date="2014-06-02T23:05:00Z">
          <w:pPr/>
        </w:pPrChange>
      </w:pPr>
      <w:r w:rsidRPr="00BA5013">
        <w:t xml:space="preserve">No capítulo seguinte serão apresentadas </w:t>
      </w:r>
      <w:r w:rsidR="00A355FF" w:rsidRPr="00BA5013">
        <w:t>informações mais detalhadas</w:t>
      </w:r>
      <w:r w:rsidRPr="00BA5013">
        <w:t xml:space="preserve"> sobre a tecnologia, história, aplicações, vantagens, desvantagens</w:t>
      </w:r>
      <w:r w:rsidR="00A355FF" w:rsidRPr="00B04CF6">
        <w:t xml:space="preserve"> e funcionamento</w:t>
      </w:r>
      <w:r w:rsidR="00FF5106" w:rsidRPr="00B04CF6">
        <w:t xml:space="preserve"> do RFID</w:t>
      </w:r>
      <w:r w:rsidR="00357035" w:rsidRPr="00B04CF6">
        <w:t>.</w:t>
      </w:r>
    </w:p>
    <w:p w14:paraId="67F15C05" w14:textId="55704BB3" w:rsidR="00F77977" w:rsidRPr="00B04CF6" w:rsidDel="0049439A" w:rsidRDefault="00F77977" w:rsidP="0049439A">
      <w:pPr>
        <w:rPr>
          <w:del w:id="619" w:author="Ivan" w:date="2014-06-02T23:05:00Z"/>
        </w:rPr>
        <w:pPrChange w:id="620" w:author="Ivan" w:date="2014-06-02T23:05:00Z">
          <w:pPr/>
        </w:pPrChange>
      </w:pPr>
    </w:p>
    <w:p w14:paraId="770C9ABE" w14:textId="5015044B" w:rsidR="00F70516" w:rsidRPr="00B04CF6" w:rsidDel="0049439A" w:rsidRDefault="00F70516" w:rsidP="0049439A">
      <w:pPr>
        <w:rPr>
          <w:del w:id="621" w:author="Ivan" w:date="2014-06-02T23:05:00Z"/>
          <w:b/>
          <w:caps/>
        </w:rPr>
        <w:pPrChange w:id="622" w:author="Ivan" w:date="2014-06-02T23:05:00Z">
          <w:pPr>
            <w:spacing w:after="0" w:line="240" w:lineRule="auto"/>
            <w:ind w:firstLine="0"/>
            <w:jc w:val="left"/>
          </w:pPr>
        </w:pPrChange>
      </w:pPr>
      <w:bookmarkStart w:id="623" w:name="_Toc382425239"/>
      <w:bookmarkStart w:id="624" w:name="_Toc382425281"/>
      <w:bookmarkStart w:id="625" w:name="_Toc382425240"/>
      <w:bookmarkStart w:id="626" w:name="_Toc382425282"/>
      <w:bookmarkStart w:id="627" w:name="_Ref384316149"/>
      <w:bookmarkEnd w:id="623"/>
      <w:bookmarkEnd w:id="624"/>
      <w:bookmarkEnd w:id="625"/>
      <w:bookmarkEnd w:id="626"/>
    </w:p>
    <w:p w14:paraId="171EC2C0" w14:textId="5551B322" w:rsidR="0049439A" w:rsidRDefault="0049439A" w:rsidP="0049439A">
      <w:pPr>
        <w:rPr>
          <w:b/>
          <w:caps/>
        </w:rPr>
        <w:pPrChange w:id="628" w:author="Ivan" w:date="2014-06-02T23:05:00Z">
          <w:pPr>
            <w:spacing w:after="0" w:line="240" w:lineRule="auto"/>
            <w:ind w:firstLine="0"/>
            <w:jc w:val="left"/>
          </w:pPr>
        </w:pPrChange>
      </w:pPr>
      <w:bookmarkStart w:id="629" w:name="_Ref388726952"/>
      <w:bookmarkStart w:id="630" w:name="_Toc388730537"/>
      <w:del w:id="631" w:author="Ivan" w:date="2014-06-02T23:05:00Z">
        <w:r w:rsidDel="0049439A">
          <w:br w:type="page"/>
        </w:r>
      </w:del>
    </w:p>
    <w:p w14:paraId="6BCF2F2F" w14:textId="77777777" w:rsidR="0049439A" w:rsidRDefault="0049439A">
      <w:pPr>
        <w:spacing w:after="0" w:line="240" w:lineRule="auto"/>
        <w:ind w:firstLine="0"/>
        <w:jc w:val="left"/>
        <w:rPr>
          <w:ins w:id="632" w:author="Ivan" w:date="2014-06-02T23:06:00Z"/>
          <w:b/>
          <w:caps/>
        </w:rPr>
      </w:pPr>
      <w:ins w:id="633" w:author="Ivan" w:date="2014-06-02T23:06:00Z">
        <w:r>
          <w:br w:type="page"/>
        </w:r>
      </w:ins>
    </w:p>
    <w:p w14:paraId="3493B716" w14:textId="5C9C1B46" w:rsidR="00F41457" w:rsidRPr="00B04CF6" w:rsidRDefault="00995CFB" w:rsidP="00E34969">
      <w:pPr>
        <w:pStyle w:val="Ttulo1"/>
      </w:pPr>
      <w:bookmarkStart w:id="634" w:name="_Ref389515979"/>
      <w:r w:rsidRPr="00B04CF6">
        <w:lastRenderedPageBreak/>
        <w:t xml:space="preserve">A tecnologia </w:t>
      </w:r>
      <w:r w:rsidR="00E34969" w:rsidRPr="00B04CF6">
        <w:t>RFID</w:t>
      </w:r>
      <w:bookmarkEnd w:id="627"/>
      <w:bookmarkEnd w:id="629"/>
      <w:bookmarkEnd w:id="630"/>
      <w:bookmarkEnd w:id="634"/>
    </w:p>
    <w:p w14:paraId="6B9F82C7" w14:textId="2649AE77" w:rsidR="00A355FF" w:rsidRPr="00B04CF6" w:rsidRDefault="00A355FF" w:rsidP="006205A2">
      <w:r w:rsidRPr="00B04CF6">
        <w:t>Neste capítulo são abordadas informações específicas da tecnologia RFID, escolhida como principal tecnologia deste trabalho.</w:t>
      </w:r>
    </w:p>
    <w:p w14:paraId="41EA6F3F" w14:textId="77777777" w:rsidR="009A3A5B" w:rsidRPr="00B04CF6" w:rsidRDefault="009A3A5B" w:rsidP="006205A2"/>
    <w:p w14:paraId="5C196B50" w14:textId="460E28CE" w:rsidR="00E34969" w:rsidRPr="00B04CF6" w:rsidRDefault="00E34969">
      <w:pPr>
        <w:pStyle w:val="Ttulo2"/>
      </w:pPr>
      <w:bookmarkStart w:id="635" w:name="_Toc388730538"/>
      <w:r w:rsidRPr="00B04CF6">
        <w:t>His</w:t>
      </w:r>
      <w:r w:rsidR="00267722" w:rsidRPr="00B04CF6">
        <w:t>t</w:t>
      </w:r>
      <w:r w:rsidRPr="00B04CF6">
        <w:t>ória</w:t>
      </w:r>
      <w:bookmarkEnd w:id="635"/>
    </w:p>
    <w:p w14:paraId="4A50A7C2" w14:textId="1678BC43" w:rsidR="00E34969" w:rsidRPr="00BA5013" w:rsidRDefault="00E34969" w:rsidP="00E34969">
      <w:pPr>
        <w:spacing w:after="0"/>
        <w:ind w:firstLine="705"/>
      </w:pPr>
      <w:r w:rsidRPr="00B04CF6">
        <w:t xml:space="preserve">O RFID não é uma tecnologia nova, foi </w:t>
      </w:r>
      <w:r w:rsidR="00D15956" w:rsidRPr="00B04CF6">
        <w:t xml:space="preserve">utilizado </w:t>
      </w:r>
      <w:r w:rsidRPr="00B04CF6">
        <w:t xml:space="preserve">pela primeira vez </w:t>
      </w:r>
      <w:r w:rsidR="00D15956" w:rsidRPr="00B04CF6">
        <w:t>há sessenta anos</w:t>
      </w:r>
      <w:r w:rsidRPr="00B04CF6">
        <w:t>, pela Grã-Bretanha para identificar aviões na Segunda Guerra Mundial</w:t>
      </w:r>
      <w:r w:rsidR="00D15956" w:rsidRPr="00B04CF6">
        <w:t>, fazendo parte do refinamento do radar</w:t>
      </w:r>
      <w:r w:rsidRPr="00B04CF6">
        <w:t xml:space="preserve">. </w:t>
      </w:r>
      <w:r w:rsidR="006D1221" w:rsidRPr="00B04CF6">
        <w:t>D</w:t>
      </w:r>
      <w:r w:rsidRPr="00B04CF6">
        <w:t xml:space="preserve">urante a década de 1960 foi considerado </w:t>
      </w:r>
      <w:r w:rsidR="00973048" w:rsidRPr="00B04CF6">
        <w:t xml:space="preserve">inicialmente como </w:t>
      </w:r>
      <w:r w:rsidRPr="00B04CF6">
        <w:t xml:space="preserve">uma solução </w:t>
      </w:r>
      <w:r w:rsidR="00973048" w:rsidRPr="00B04CF6">
        <w:t xml:space="preserve">de rastreamento </w:t>
      </w:r>
      <w:r w:rsidRPr="00B04CF6">
        <w:t>para o mundo comercial</w:t>
      </w:r>
      <w:r w:rsidR="00973048" w:rsidRPr="00B04CF6">
        <w:t>,</w:t>
      </w:r>
      <w:r w:rsidR="0043660D" w:rsidRPr="00B04CF6">
        <w:t xml:space="preserve"> </w:t>
      </w:r>
      <w:r w:rsidRPr="00B04CF6">
        <w:t xml:space="preserve">as primeiras aplicações </w:t>
      </w:r>
      <w:r w:rsidR="006D1221" w:rsidRPr="00B04CF6">
        <w:t>iniciaram-se entre</w:t>
      </w:r>
      <w:r w:rsidRPr="00B04CF6">
        <w:t xml:space="preserve"> 70 e 80, </w:t>
      </w:r>
      <w:r w:rsidR="006D1221" w:rsidRPr="00B04CF6">
        <w:t xml:space="preserve">preocupando-se </w:t>
      </w:r>
      <w:r w:rsidRPr="00B04CF6">
        <w:t>com a identificação de alguns ativos dentro de um único local</w:t>
      </w:r>
      <w:r w:rsidR="00A355FF" w:rsidRPr="00B04CF6">
        <w:t xml:space="preserve">. </w:t>
      </w:r>
      <w:sdt>
        <w:sdtPr>
          <w:id w:val="-2050762662"/>
          <w:citation/>
        </w:sdtPr>
        <w:sdtContent>
          <w:r w:rsidR="00A355FF" w:rsidRPr="00BA5013">
            <w:fldChar w:fldCharType="begin"/>
          </w:r>
          <w:r w:rsidR="00A355FF" w:rsidRPr="00B04CF6">
            <w:instrText xml:space="preserve"> CITATION SHo06 \l 1046 </w:instrText>
          </w:r>
          <w:r w:rsidR="00A355FF" w:rsidRPr="00BA5013">
            <w:fldChar w:fldCharType="separate"/>
          </w:r>
          <w:r w:rsidR="0049439A">
            <w:rPr>
              <w:noProof/>
            </w:rPr>
            <w:t>(HOLLOWAY, 2006)</w:t>
          </w:r>
          <w:r w:rsidR="00A355FF" w:rsidRPr="00BA5013">
            <w:fldChar w:fldCharType="end"/>
          </w:r>
        </w:sdtContent>
      </w:sdt>
    </w:p>
    <w:p w14:paraId="134090A6" w14:textId="77777777" w:rsidR="00E34969" w:rsidRPr="00B04CF6" w:rsidRDefault="00E34969" w:rsidP="00E34969">
      <w:pPr>
        <w:spacing w:after="0"/>
        <w:ind w:firstLine="705"/>
      </w:pPr>
    </w:p>
    <w:p w14:paraId="2EF9FB9C" w14:textId="2224876F" w:rsidR="00E34969" w:rsidRPr="00B04CF6" w:rsidRDefault="00E34969" w:rsidP="00E34969">
      <w:pPr>
        <w:spacing w:after="0"/>
        <w:ind w:firstLine="705"/>
      </w:pPr>
      <w:r w:rsidRPr="00B04CF6">
        <w:t>A década de 70 foi caracterizada principalmente pelo trabalho de desenvolvimento</w:t>
      </w:r>
      <w:r w:rsidR="009A3A5B" w:rsidRPr="00B04CF6">
        <w:t xml:space="preserve"> e amadurecimento da tecnologia do RFID</w:t>
      </w:r>
      <w:r w:rsidR="006D1221" w:rsidRPr="00B04CF6">
        <w:t>, foram projetadas a</w:t>
      </w:r>
      <w:r w:rsidRPr="00B04CF6">
        <w:t>plicações para</w:t>
      </w:r>
      <w:r w:rsidR="006D1221" w:rsidRPr="00B04CF6">
        <w:t xml:space="preserve"> o</w:t>
      </w:r>
      <w:r w:rsidRPr="00B04CF6">
        <w:t xml:space="preserve"> rastreamento de animais, rastreamento de veículos e automação de fábrica. </w:t>
      </w:r>
      <w:r w:rsidR="000579C0" w:rsidRPr="00B04CF6">
        <w:t>A região onde mais havia interesse nessa tecnologia era a</w:t>
      </w:r>
      <w:r w:rsidR="006D1221" w:rsidRPr="00B04CF6">
        <w:t xml:space="preserve"> Europa, onde empresas como a Alfa Laval e Nedap já iniciavam desenvolvimento de sistemas que implementavam o RFID.</w:t>
      </w:r>
    </w:p>
    <w:p w14:paraId="47365834" w14:textId="77777777" w:rsidR="00E34969" w:rsidRPr="00B04CF6" w:rsidRDefault="00E34969" w:rsidP="00E34969">
      <w:pPr>
        <w:spacing w:after="0"/>
        <w:ind w:firstLine="705"/>
      </w:pPr>
    </w:p>
    <w:p w14:paraId="1CF2B01E" w14:textId="7778DCF2" w:rsidR="00A355FF" w:rsidRPr="00BA5013" w:rsidRDefault="00E34969" w:rsidP="00E34969">
      <w:pPr>
        <w:spacing w:after="0"/>
        <w:ind w:firstLine="705"/>
      </w:pPr>
      <w:r w:rsidRPr="00B04CF6">
        <w:t xml:space="preserve">A década de 80 </w:t>
      </w:r>
      <w:r w:rsidR="006D1221" w:rsidRPr="00B04CF6">
        <w:t>foi a</w:t>
      </w:r>
      <w:r w:rsidRPr="00B04CF6">
        <w:t xml:space="preserve"> década </w:t>
      </w:r>
      <w:r w:rsidR="006D1221" w:rsidRPr="00B04CF6">
        <w:t>de</w:t>
      </w:r>
      <w:r w:rsidRPr="00B04CF6">
        <w:t xml:space="preserve"> implementação do RFID</w:t>
      </w:r>
      <w:r w:rsidR="006D1221" w:rsidRPr="00B04CF6">
        <w:t>.</w:t>
      </w:r>
      <w:r w:rsidRPr="00B04CF6">
        <w:t xml:space="preserve"> </w:t>
      </w:r>
      <w:r w:rsidR="006D1221" w:rsidRPr="00B04CF6">
        <w:t>Em</w:t>
      </w:r>
      <w:r w:rsidRPr="00B04CF6">
        <w:t xml:space="preserve">bora o interesse </w:t>
      </w:r>
      <w:r w:rsidR="006D1221" w:rsidRPr="00B04CF6">
        <w:t>fosse distinto</w:t>
      </w:r>
      <w:r w:rsidRPr="00B04CF6">
        <w:t xml:space="preserve"> </w:t>
      </w:r>
      <w:r w:rsidR="006D1221" w:rsidRPr="00B04CF6">
        <w:t>mundialmente,</w:t>
      </w:r>
      <w:r w:rsidRPr="00B04CF6">
        <w:t xml:space="preserve"> </w:t>
      </w:r>
      <w:r w:rsidR="006D1221" w:rsidRPr="00B04CF6">
        <w:t xml:space="preserve">Os Estados Unidos da </w:t>
      </w:r>
      <w:r w:rsidR="002D58DC" w:rsidRPr="00B04CF6">
        <w:t>América</w:t>
      </w:r>
      <w:r w:rsidR="006D1221" w:rsidRPr="00B04CF6">
        <w:t xml:space="preserve"> (EUA) apresentavam tendências de pesquisa voltadas </w:t>
      </w:r>
      <w:r w:rsidRPr="00B04CF6">
        <w:t>para</w:t>
      </w:r>
      <w:r w:rsidR="006D1221" w:rsidRPr="00B04CF6">
        <w:t xml:space="preserve"> a</w:t>
      </w:r>
      <w:r w:rsidRPr="00B04CF6">
        <w:t xml:space="preserve"> </w:t>
      </w:r>
      <w:r w:rsidR="006D1221" w:rsidRPr="00B04CF6">
        <w:t>otimização de</w:t>
      </w:r>
      <w:r w:rsidRPr="00B04CF6">
        <w:t xml:space="preserve"> transporte, acesso pessoal e animais. Na Europa eram </w:t>
      </w:r>
      <w:r w:rsidR="00F13770" w:rsidRPr="00B04CF6">
        <w:t xml:space="preserve">buscados sistemas </w:t>
      </w:r>
      <w:r w:rsidRPr="00B04CF6">
        <w:t>de curto alcance</w:t>
      </w:r>
      <w:r w:rsidR="00F13770" w:rsidRPr="00B04CF6">
        <w:t>,</w:t>
      </w:r>
      <w:r w:rsidRPr="00B04CF6">
        <w:t xml:space="preserve"> para animais, industria</w:t>
      </w:r>
      <w:r w:rsidR="00F13770" w:rsidRPr="00B04CF6">
        <w:t>s</w:t>
      </w:r>
      <w:r w:rsidRPr="00B04CF6">
        <w:t xml:space="preserve"> e aplicações de negócios, </w:t>
      </w:r>
      <w:r w:rsidR="00F13770" w:rsidRPr="00B04CF6">
        <w:t>enquanto</w:t>
      </w:r>
      <w:r w:rsidRPr="00B04CF6">
        <w:t xml:space="preserve"> rodovias com pedágio na Itália, França, Espanha, Portugal</w:t>
      </w:r>
      <w:r w:rsidR="00121550" w:rsidRPr="00B04CF6">
        <w:t xml:space="preserve"> e</w:t>
      </w:r>
      <w:r w:rsidRPr="00B04CF6">
        <w:t xml:space="preserve"> Noruega </w:t>
      </w:r>
      <w:r w:rsidR="00F13770" w:rsidRPr="00B04CF6">
        <w:t xml:space="preserve">já estivessem sendo </w:t>
      </w:r>
      <w:r w:rsidRPr="00B04CF6">
        <w:t xml:space="preserve">equipados com o RFID. </w:t>
      </w:r>
      <w:sdt>
        <w:sdtPr>
          <w:id w:val="-242262183"/>
          <w:citation/>
        </w:sdtPr>
        <w:sdtContent>
          <w:r w:rsidR="00A355FF" w:rsidRPr="00BA5013">
            <w:fldChar w:fldCharType="begin"/>
          </w:r>
          <w:r w:rsidR="00A355FF" w:rsidRPr="00B04CF6">
            <w:instrText xml:space="preserve"> CITATION AIM01 \l 1046 </w:instrText>
          </w:r>
          <w:r w:rsidR="00A355FF" w:rsidRPr="00BA5013">
            <w:fldChar w:fldCharType="separate"/>
          </w:r>
          <w:r w:rsidR="0049439A">
            <w:rPr>
              <w:noProof/>
            </w:rPr>
            <w:t>(AIM, 2001)</w:t>
          </w:r>
          <w:r w:rsidR="00A355FF" w:rsidRPr="00BA5013">
            <w:fldChar w:fldCharType="end"/>
          </w:r>
        </w:sdtContent>
      </w:sdt>
    </w:p>
    <w:p w14:paraId="31A68EFD" w14:textId="77777777" w:rsidR="00E34969" w:rsidRPr="00B04CF6" w:rsidRDefault="00E34969" w:rsidP="00E34969">
      <w:pPr>
        <w:spacing w:after="0"/>
        <w:ind w:firstLine="705"/>
      </w:pPr>
    </w:p>
    <w:p w14:paraId="382E99D4" w14:textId="5FDD9803" w:rsidR="00A355FF" w:rsidRPr="00B04CF6" w:rsidRDefault="00E34969" w:rsidP="006205A2">
      <w:r w:rsidRPr="00B04CF6">
        <w:t xml:space="preserve">A terceira era do RFID </w:t>
      </w:r>
      <w:r w:rsidR="00F13770" w:rsidRPr="00B04CF6">
        <w:t xml:space="preserve">se iniciou </w:t>
      </w:r>
      <w:r w:rsidRPr="00B04CF6">
        <w:t xml:space="preserve">em 1998, quando os pesquisadores do </w:t>
      </w:r>
      <w:r w:rsidR="00F13770" w:rsidRPr="00B04CF6">
        <w:rPr>
          <w:i/>
        </w:rPr>
        <w:t>Massachussets Institute of Technology</w:t>
      </w:r>
      <w:r w:rsidR="00F13770" w:rsidRPr="00B04CF6">
        <w:t xml:space="preserve"> </w:t>
      </w:r>
      <w:r w:rsidRPr="00B04CF6">
        <w:t>(MIT) começ</w:t>
      </w:r>
      <w:r w:rsidR="00F13770" w:rsidRPr="00B04CF6">
        <w:t>aram</w:t>
      </w:r>
      <w:r w:rsidRPr="00B04CF6">
        <w:t xml:space="preserve"> a pesquisar novas maneiras de rastrear e identificar </w:t>
      </w:r>
      <w:r w:rsidR="00F13770" w:rsidRPr="00B04CF6">
        <w:t>traslado de objetos</w:t>
      </w:r>
      <w:r w:rsidRPr="00B04CF6">
        <w:t xml:space="preserve"> entre locais físicos. Esta </w:t>
      </w:r>
      <w:r w:rsidR="00F13770" w:rsidRPr="00B04CF6">
        <w:t>p</w:t>
      </w:r>
      <w:r w:rsidRPr="00B04CF6">
        <w:t>esquisa</w:t>
      </w:r>
      <w:r w:rsidR="00F13770" w:rsidRPr="00B04CF6">
        <w:t xml:space="preserve"> possuía como tema central </w:t>
      </w:r>
      <w:r w:rsidRPr="00B04CF6">
        <w:t xml:space="preserve">a tecnologia de rádio </w:t>
      </w:r>
      <w:r w:rsidR="00F13770" w:rsidRPr="00B04CF6">
        <w:t>frequência</w:t>
      </w:r>
      <w:r w:rsidRPr="00B04CF6">
        <w:t xml:space="preserve"> e </w:t>
      </w:r>
      <w:r w:rsidR="00F13770" w:rsidRPr="00B04CF6">
        <w:t xml:space="preserve">digitalização e compartilhamento de informações das </w:t>
      </w:r>
      <w:r w:rsidR="00061B46" w:rsidRPr="00B04CF6">
        <w:rPr>
          <w:i/>
        </w:rPr>
        <w:t>tags</w:t>
      </w:r>
      <w:r w:rsidR="00F13770" w:rsidRPr="00B04CF6">
        <w:t xml:space="preserve"> em tempo real.</w:t>
      </w:r>
      <w:r w:rsidRPr="00B04CF6">
        <w:t xml:space="preserve"> </w:t>
      </w:r>
    </w:p>
    <w:p w14:paraId="51EFB66C" w14:textId="77777777" w:rsidR="00E34969" w:rsidRPr="00B04CF6" w:rsidRDefault="00E34969" w:rsidP="00E34969">
      <w:pPr>
        <w:spacing w:after="0"/>
        <w:ind w:firstLine="705"/>
      </w:pPr>
    </w:p>
    <w:p w14:paraId="7436305D" w14:textId="5380E124" w:rsidR="00E34969" w:rsidRPr="00B04CF6" w:rsidRDefault="00E34969" w:rsidP="00E34969">
      <w:pPr>
        <w:spacing w:after="0"/>
        <w:ind w:firstLine="705"/>
      </w:pPr>
      <w:r w:rsidRPr="00B04CF6">
        <w:lastRenderedPageBreak/>
        <w:t xml:space="preserve">O trabalho do MIT tem ajudado a tornar o RFID economicamente viável e mais acessível. O MIT fechou </w:t>
      </w:r>
      <w:r w:rsidR="00121550" w:rsidRPr="00B04CF6">
        <w:t xml:space="preserve">suas pesquisas </w:t>
      </w:r>
      <w:r w:rsidRPr="00B04CF6">
        <w:t xml:space="preserve">oficialmente em 26 de outubro de 2003, transferindo toda sua tecnologia para a EPCglobal. </w:t>
      </w:r>
      <w:sdt>
        <w:sdtPr>
          <w:id w:val="-1577500705"/>
          <w:citation/>
        </w:sdtPr>
        <w:sdtContent>
          <w:r w:rsidR="00A355FF" w:rsidRPr="00BA5013">
            <w:fldChar w:fldCharType="begin"/>
          </w:r>
          <w:r w:rsidR="00A355FF" w:rsidRPr="00B04CF6">
            <w:instrText xml:space="preserve"> CITATION SHo06 \l 1046 </w:instrText>
          </w:r>
          <w:r w:rsidR="00A355FF" w:rsidRPr="00BA5013">
            <w:fldChar w:fldCharType="separate"/>
          </w:r>
          <w:r w:rsidR="0049439A">
            <w:rPr>
              <w:noProof/>
            </w:rPr>
            <w:t>(HOLLOWAY, 2006)</w:t>
          </w:r>
          <w:r w:rsidR="00A355FF" w:rsidRPr="00BA5013">
            <w:fldChar w:fldCharType="end"/>
          </w:r>
        </w:sdtContent>
      </w:sdt>
      <w:r w:rsidR="002E03EC" w:rsidRPr="00BA5013">
        <w:t xml:space="preserve">. </w:t>
      </w:r>
      <w:r w:rsidR="009B1731" w:rsidRPr="00BA5013">
        <w:t xml:space="preserve">A </w:t>
      </w:r>
      <w:r w:rsidR="00BD7AF5" w:rsidRPr="00BA5013">
        <w:fldChar w:fldCharType="begin"/>
      </w:r>
      <w:r w:rsidR="00BD7AF5" w:rsidRPr="00B04CF6">
        <w:instrText xml:space="preserve"> REF _Ref388727157 \h </w:instrText>
      </w:r>
      <w:r w:rsidR="00BA5013">
        <w:instrText xml:space="preserve"> \* MERGEFORMAT </w:instrText>
      </w:r>
      <w:r w:rsidR="00BD7AF5" w:rsidRPr="00BA5013">
        <w:fldChar w:fldCharType="separate"/>
      </w:r>
      <w:ins w:id="636" w:author="Ivan" w:date="2014-06-02T23:45:00Z">
        <w:r w:rsidR="000975FC" w:rsidRPr="00B04CF6">
          <w:t xml:space="preserve">Tabela </w:t>
        </w:r>
        <w:r w:rsidR="000975FC">
          <w:rPr>
            <w:noProof/>
          </w:rPr>
          <w:t>2</w:t>
        </w:r>
      </w:ins>
      <w:del w:id="637" w:author="Ivan" w:date="2014-06-02T23:13:00Z">
        <w:r w:rsidR="006167B1" w:rsidRPr="00B04CF6" w:rsidDel="00AC3F28">
          <w:delText xml:space="preserve">Tabela </w:delText>
        </w:r>
        <w:r w:rsidR="006167B1" w:rsidDel="00AC3F28">
          <w:rPr>
            <w:noProof/>
          </w:rPr>
          <w:delText>2</w:delText>
        </w:r>
      </w:del>
      <w:r w:rsidR="00BD7AF5" w:rsidRPr="00BA5013">
        <w:fldChar w:fldCharType="end"/>
      </w:r>
      <w:r w:rsidR="009B1731" w:rsidRPr="00BA5013">
        <w:t xml:space="preserve"> exibe um</w:t>
      </w:r>
      <w:r w:rsidR="00121550" w:rsidRPr="00BA5013">
        <w:t xml:space="preserve"> breve</w:t>
      </w:r>
      <w:r w:rsidR="009B1731" w:rsidRPr="00BA5013">
        <w:t xml:space="preserve"> resumo da história do RFID.</w:t>
      </w:r>
    </w:p>
    <w:p w14:paraId="5DEA4589" w14:textId="77777777" w:rsidR="00E34969" w:rsidRPr="00B04CF6" w:rsidRDefault="00E34969" w:rsidP="00E34969">
      <w:pPr>
        <w:spacing w:after="0"/>
        <w:ind w:firstLine="705"/>
      </w:pPr>
    </w:p>
    <w:p w14:paraId="7F7A8C61" w14:textId="02435E1A" w:rsidR="00E34969" w:rsidRPr="00B04CF6" w:rsidRDefault="00A355FF" w:rsidP="006205A2">
      <w:pPr>
        <w:pStyle w:val="Legenda"/>
        <w:keepNext/>
      </w:pPr>
      <w:bookmarkStart w:id="638" w:name="_Ref388727157"/>
      <w:bookmarkStart w:id="639" w:name="_Toc389513570"/>
      <w:r w:rsidRPr="00B04CF6">
        <w:t xml:space="preserve">Tabela </w:t>
      </w:r>
      <w:r w:rsidR="00785B7E">
        <w:fldChar w:fldCharType="begin"/>
      </w:r>
      <w:r w:rsidR="00785B7E">
        <w:instrText xml:space="preserve"> SEQ Tabela \* ARABIC </w:instrText>
      </w:r>
      <w:r w:rsidR="00785B7E">
        <w:fldChar w:fldCharType="separate"/>
      </w:r>
      <w:r w:rsidR="000975FC">
        <w:rPr>
          <w:noProof/>
        </w:rPr>
        <w:t>2</w:t>
      </w:r>
      <w:r w:rsidR="00785B7E">
        <w:rPr>
          <w:noProof/>
        </w:rPr>
        <w:fldChar w:fldCharType="end"/>
      </w:r>
      <w:bookmarkEnd w:id="638"/>
      <w:r w:rsidRPr="00B04CF6">
        <w:t xml:space="preserve"> - </w:t>
      </w:r>
      <w:r w:rsidR="002E03EC" w:rsidRPr="00B04CF6">
        <w:t>A evolução</w:t>
      </w:r>
      <w:r w:rsidRPr="00B04CF6">
        <w:t xml:space="preserve"> do RFID</w:t>
      </w:r>
      <w:bookmarkEnd w:id="639"/>
    </w:p>
    <w:tbl>
      <w:tblPr>
        <w:tblStyle w:val="TabeladeLista1Clara-nfase1"/>
        <w:tblW w:w="0" w:type="auto"/>
        <w:tblLayout w:type="fixed"/>
        <w:tblLook w:val="04A0" w:firstRow="1" w:lastRow="0" w:firstColumn="1" w:lastColumn="0" w:noHBand="0" w:noVBand="1"/>
        <w:tblPrChange w:id="640" w:author="Ivan" w:date="2014-06-02T23:40:00Z">
          <w:tblPr>
            <w:tblStyle w:val="TabeladeLista1Clara"/>
            <w:tblW w:w="0" w:type="auto"/>
            <w:tblLayout w:type="fixed"/>
            <w:tblLook w:val="04A0" w:firstRow="1" w:lastRow="0" w:firstColumn="1" w:lastColumn="0" w:noHBand="0" w:noVBand="1"/>
          </w:tblPr>
        </w:tblPrChange>
      </w:tblPr>
      <w:tblGrid>
        <w:gridCol w:w="1555"/>
        <w:gridCol w:w="7506"/>
        <w:tblGridChange w:id="641">
          <w:tblGrid>
            <w:gridCol w:w="1555"/>
            <w:gridCol w:w="7506"/>
          </w:tblGrid>
        </w:tblGridChange>
      </w:tblGrid>
      <w:tr w:rsidR="00E34969" w:rsidRPr="00B04CF6" w14:paraId="3240DE24" w14:textId="77777777" w:rsidTr="00B50C79">
        <w:trPr>
          <w:cnfStyle w:val="100000000000" w:firstRow="1" w:lastRow="0" w:firstColumn="0" w:lastColumn="0" w:oddVBand="0" w:evenVBand="0" w:oddHBand="0" w:evenHBand="0" w:firstRowFirstColumn="0" w:firstRowLastColumn="0" w:lastRowFirstColumn="0" w:lastRowLastColumn="0"/>
          <w:tblHeader/>
          <w:trPrChange w:id="642" w:author="Ivan" w:date="2014-06-02T23:40:00Z">
            <w:trPr>
              <w:tblHeader/>
            </w:trPr>
          </w:trPrChange>
        </w:trPr>
        <w:tc>
          <w:tcPr>
            <w:cnfStyle w:val="001000000000" w:firstRow="0" w:lastRow="0" w:firstColumn="1" w:lastColumn="0" w:oddVBand="0" w:evenVBand="0" w:oddHBand="0" w:evenHBand="0" w:firstRowFirstColumn="0" w:firstRowLastColumn="0" w:lastRowFirstColumn="0" w:lastRowLastColumn="0"/>
            <w:tcW w:w="1555" w:type="dxa"/>
            <w:tcPrChange w:id="643" w:author="Ivan" w:date="2014-06-02T23:40:00Z">
              <w:tcPr>
                <w:tcW w:w="1555" w:type="dxa"/>
                <w:tcBorders>
                  <w:top w:val="single" w:sz="4" w:space="0" w:color="auto"/>
                  <w:bottom w:val="single" w:sz="4" w:space="0" w:color="auto"/>
                </w:tcBorders>
              </w:tcPr>
            </w:tcPrChange>
          </w:tcPr>
          <w:p w14:paraId="1B686FDC" w14:textId="77777777" w:rsidR="00E34969" w:rsidRPr="00B04CF6" w:rsidRDefault="00E34969" w:rsidP="006205A2">
            <w:pPr>
              <w:spacing w:after="0"/>
              <w:ind w:firstLine="0"/>
              <w:jc w:val="center"/>
              <w:cnfStyle w:val="101000000000" w:firstRow="1" w:lastRow="0" w:firstColumn="1" w:lastColumn="0" w:oddVBand="0" w:evenVBand="0" w:oddHBand="0" w:evenHBand="0" w:firstRowFirstColumn="0" w:firstRowLastColumn="0" w:lastRowFirstColumn="0" w:lastRowLastColumn="0"/>
            </w:pPr>
            <w:r w:rsidRPr="00B04CF6">
              <w:t>Ano</w:t>
            </w:r>
          </w:p>
        </w:tc>
        <w:tc>
          <w:tcPr>
            <w:tcW w:w="7506" w:type="dxa"/>
            <w:tcPrChange w:id="644" w:author="Ivan" w:date="2014-06-02T23:40:00Z">
              <w:tcPr>
                <w:tcW w:w="7506" w:type="dxa"/>
                <w:tcBorders>
                  <w:top w:val="single" w:sz="4" w:space="0" w:color="auto"/>
                  <w:bottom w:val="single" w:sz="4" w:space="0" w:color="auto"/>
                </w:tcBorders>
              </w:tcPr>
            </w:tcPrChange>
          </w:tcPr>
          <w:p w14:paraId="1097FFE6" w14:textId="77777777" w:rsidR="00E34969" w:rsidRPr="00B04CF6" w:rsidRDefault="00E34969" w:rsidP="006205A2">
            <w:pPr>
              <w:spacing w:after="0"/>
              <w:ind w:firstLine="0"/>
              <w:jc w:val="center"/>
              <w:cnfStyle w:val="100000000000" w:firstRow="1" w:lastRow="0" w:firstColumn="0" w:lastColumn="0" w:oddVBand="0" w:evenVBand="0" w:oddHBand="0" w:evenHBand="0" w:firstRowFirstColumn="0" w:firstRowLastColumn="0" w:lastRowFirstColumn="0" w:lastRowLastColumn="0"/>
            </w:pPr>
            <w:r w:rsidRPr="00B04CF6">
              <w:t>Evento</w:t>
            </w:r>
          </w:p>
        </w:tc>
      </w:tr>
      <w:tr w:rsidR="00E34969" w:rsidRPr="00B04CF6" w14:paraId="6816DD59"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Change w:id="645" w:author="Ivan" w:date="2014-06-02T23:37:00Z">
              <w:tcPr>
                <w:tcW w:w="1555" w:type="dxa"/>
                <w:tcBorders>
                  <w:top w:val="single" w:sz="4" w:space="0" w:color="auto"/>
                </w:tcBorders>
                <w:vAlign w:val="center"/>
              </w:tcPr>
            </w:tcPrChange>
          </w:tcPr>
          <w:p w14:paraId="7D96DEC5" w14:textId="77777777" w:rsidR="00E34969" w:rsidRPr="00B04CF6" w:rsidRDefault="00E34969" w:rsidP="00B04CF6">
            <w:pPr>
              <w:spacing w:after="0"/>
              <w:ind w:firstLine="0"/>
              <w:jc w:val="center"/>
              <w:cnfStyle w:val="001000100000" w:firstRow="0" w:lastRow="0" w:firstColumn="1" w:lastColumn="0" w:oddVBand="0" w:evenVBand="0" w:oddHBand="1" w:evenHBand="0" w:firstRowFirstColumn="0" w:firstRowLastColumn="0" w:lastRowFirstColumn="0" w:lastRowLastColumn="0"/>
            </w:pPr>
            <w:r w:rsidRPr="00B04CF6">
              <w:t>1940 - 1950</w:t>
            </w:r>
          </w:p>
        </w:tc>
        <w:tc>
          <w:tcPr>
            <w:tcW w:w="7506" w:type="dxa"/>
            <w:tcPrChange w:id="646" w:author="Ivan" w:date="2014-06-02T23:37:00Z">
              <w:tcPr>
                <w:tcW w:w="7506" w:type="dxa"/>
                <w:tcBorders>
                  <w:top w:val="single" w:sz="4" w:space="0" w:color="auto"/>
                </w:tcBorders>
                <w:vAlign w:val="center"/>
              </w:tcPr>
            </w:tcPrChange>
          </w:tcPr>
          <w:p w14:paraId="1FED27A6" w14:textId="77777777" w:rsidR="00E34969" w:rsidRPr="00B04CF6" w:rsidRDefault="00E34969" w:rsidP="00B04CF6">
            <w:pPr>
              <w:spacing w:after="0"/>
              <w:ind w:firstLine="0"/>
              <w:jc w:val="center"/>
              <w:cnfStyle w:val="000000100000" w:firstRow="0" w:lastRow="0" w:firstColumn="0" w:lastColumn="0" w:oddVBand="0" w:evenVBand="0" w:oddHBand="1" w:evenHBand="0" w:firstRowFirstColumn="0" w:firstRowLastColumn="0" w:lastRowFirstColumn="0" w:lastRowLastColumn="0"/>
            </w:pPr>
            <w:r w:rsidRPr="00B04CF6">
              <w:t>Invenção do RFID 1948.</w:t>
            </w:r>
          </w:p>
        </w:tc>
      </w:tr>
      <w:tr w:rsidR="00E34969" w:rsidRPr="00B04CF6" w14:paraId="0423083D" w14:textId="77777777" w:rsidTr="00B50C79">
        <w:tc>
          <w:tcPr>
            <w:cnfStyle w:val="001000000000" w:firstRow="0" w:lastRow="0" w:firstColumn="1" w:lastColumn="0" w:oddVBand="0" w:evenVBand="0" w:oddHBand="0" w:evenHBand="0" w:firstRowFirstColumn="0" w:firstRowLastColumn="0" w:lastRowFirstColumn="0" w:lastRowLastColumn="0"/>
            <w:tcW w:w="1555" w:type="dxa"/>
            <w:tcPrChange w:id="647" w:author="Ivan" w:date="2014-06-02T23:37:00Z">
              <w:tcPr>
                <w:tcW w:w="1555" w:type="dxa"/>
                <w:vAlign w:val="center"/>
              </w:tcPr>
            </w:tcPrChange>
          </w:tcPr>
          <w:p w14:paraId="50369B90" w14:textId="77777777" w:rsidR="00E34969" w:rsidRPr="00B04CF6" w:rsidRDefault="00E34969" w:rsidP="00B04CF6">
            <w:pPr>
              <w:spacing w:after="0"/>
              <w:ind w:firstLine="0"/>
              <w:jc w:val="center"/>
            </w:pPr>
            <w:r w:rsidRPr="00B04CF6">
              <w:t>1950 - 1960</w:t>
            </w:r>
          </w:p>
        </w:tc>
        <w:tc>
          <w:tcPr>
            <w:tcW w:w="7506" w:type="dxa"/>
            <w:tcPrChange w:id="648" w:author="Ivan" w:date="2014-06-02T23:37:00Z">
              <w:tcPr>
                <w:tcW w:w="7506" w:type="dxa"/>
                <w:vAlign w:val="center"/>
              </w:tcPr>
            </w:tcPrChange>
          </w:tcPr>
          <w:p w14:paraId="59FAC34B" w14:textId="77777777" w:rsidR="00E34969" w:rsidRPr="00B04CF6" w:rsidRDefault="00E34969" w:rsidP="00B04CF6">
            <w:pPr>
              <w:spacing w:after="0"/>
              <w:ind w:firstLine="0"/>
              <w:jc w:val="center"/>
              <w:cnfStyle w:val="000000000000" w:firstRow="0" w:lastRow="0" w:firstColumn="0" w:lastColumn="0" w:oddVBand="0" w:evenVBand="0" w:oddHBand="0" w:evenHBand="0" w:firstRowFirstColumn="0" w:firstRowLastColumn="0" w:lastRowFirstColumn="0" w:lastRowLastColumn="0"/>
            </w:pPr>
            <w:r w:rsidRPr="00B04CF6">
              <w:t>Explorações iniciais da tecnologia RFID, experimentos em laboratório</w:t>
            </w:r>
          </w:p>
        </w:tc>
      </w:tr>
      <w:tr w:rsidR="00E34969" w:rsidRPr="00B04CF6" w14:paraId="780868CB"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Change w:id="649" w:author="Ivan" w:date="2014-06-02T23:37:00Z">
              <w:tcPr>
                <w:tcW w:w="1555" w:type="dxa"/>
                <w:vAlign w:val="center"/>
              </w:tcPr>
            </w:tcPrChange>
          </w:tcPr>
          <w:p w14:paraId="4EFFC687" w14:textId="77777777" w:rsidR="00E34969" w:rsidRPr="00B04CF6" w:rsidRDefault="00E34969" w:rsidP="00B04CF6">
            <w:pPr>
              <w:spacing w:after="0"/>
              <w:ind w:firstLine="0"/>
              <w:jc w:val="center"/>
              <w:cnfStyle w:val="001000100000" w:firstRow="0" w:lastRow="0" w:firstColumn="1" w:lastColumn="0" w:oddVBand="0" w:evenVBand="0" w:oddHBand="1" w:evenHBand="0" w:firstRowFirstColumn="0" w:firstRowLastColumn="0" w:lastRowFirstColumn="0" w:lastRowLastColumn="0"/>
            </w:pPr>
            <w:r w:rsidRPr="00B04CF6">
              <w:t>1960 - 1970</w:t>
            </w:r>
          </w:p>
        </w:tc>
        <w:tc>
          <w:tcPr>
            <w:tcW w:w="7506" w:type="dxa"/>
            <w:tcPrChange w:id="650" w:author="Ivan" w:date="2014-06-02T23:37:00Z">
              <w:tcPr>
                <w:tcW w:w="7506" w:type="dxa"/>
                <w:vAlign w:val="center"/>
              </w:tcPr>
            </w:tcPrChange>
          </w:tcPr>
          <w:p w14:paraId="457015FD" w14:textId="77777777" w:rsidR="00E34969" w:rsidRPr="00B04CF6" w:rsidRDefault="00E34969" w:rsidP="00B04CF6">
            <w:pPr>
              <w:spacing w:after="0"/>
              <w:ind w:firstLine="0"/>
              <w:jc w:val="center"/>
              <w:cnfStyle w:val="000000100000" w:firstRow="0" w:lastRow="0" w:firstColumn="0" w:lastColumn="0" w:oddVBand="0" w:evenVBand="0" w:oddHBand="1" w:evenHBand="0" w:firstRowFirstColumn="0" w:firstRowLastColumn="0" w:lastRowFirstColumn="0" w:lastRowLastColumn="0"/>
            </w:pPr>
            <w:r w:rsidRPr="00B04CF6">
              <w:t>Desenvolvimento da teoria do RFID.</w:t>
            </w:r>
          </w:p>
        </w:tc>
      </w:tr>
      <w:tr w:rsidR="00E34969" w:rsidRPr="00B04CF6" w14:paraId="79661E5F" w14:textId="77777777" w:rsidTr="00B50C79">
        <w:tc>
          <w:tcPr>
            <w:cnfStyle w:val="001000000000" w:firstRow="0" w:lastRow="0" w:firstColumn="1" w:lastColumn="0" w:oddVBand="0" w:evenVBand="0" w:oddHBand="0" w:evenHBand="0" w:firstRowFirstColumn="0" w:firstRowLastColumn="0" w:lastRowFirstColumn="0" w:lastRowLastColumn="0"/>
            <w:tcW w:w="1555" w:type="dxa"/>
            <w:tcPrChange w:id="651" w:author="Ivan" w:date="2014-06-02T23:37:00Z">
              <w:tcPr>
                <w:tcW w:w="1555" w:type="dxa"/>
                <w:vAlign w:val="center"/>
              </w:tcPr>
            </w:tcPrChange>
          </w:tcPr>
          <w:p w14:paraId="75A9246F" w14:textId="77777777" w:rsidR="00E34969" w:rsidRPr="00B04CF6" w:rsidRDefault="00E34969" w:rsidP="00B04CF6">
            <w:pPr>
              <w:spacing w:after="0"/>
              <w:ind w:firstLine="0"/>
              <w:jc w:val="center"/>
            </w:pPr>
            <w:r w:rsidRPr="00B04CF6">
              <w:t>1970 - 1980</w:t>
            </w:r>
          </w:p>
        </w:tc>
        <w:tc>
          <w:tcPr>
            <w:tcW w:w="7506" w:type="dxa"/>
            <w:tcPrChange w:id="652" w:author="Ivan" w:date="2014-06-02T23:37:00Z">
              <w:tcPr>
                <w:tcW w:w="7506" w:type="dxa"/>
                <w:vAlign w:val="center"/>
              </w:tcPr>
            </w:tcPrChange>
          </w:tcPr>
          <w:p w14:paraId="74E7BDB7" w14:textId="77777777" w:rsidR="00E34969" w:rsidRPr="00B04CF6" w:rsidRDefault="00E34969" w:rsidP="00B04CF6">
            <w:pPr>
              <w:spacing w:after="0"/>
              <w:ind w:firstLine="0"/>
              <w:jc w:val="center"/>
              <w:cnfStyle w:val="000000000000" w:firstRow="0" w:lastRow="0" w:firstColumn="0" w:lastColumn="0" w:oddVBand="0" w:evenVBand="0" w:oddHBand="0" w:evenHBand="0" w:firstRowFirstColumn="0" w:firstRowLastColumn="0" w:lastRowFirstColumn="0" w:lastRowLastColumn="0"/>
            </w:pPr>
            <w:r w:rsidRPr="00B04CF6">
              <w:t>Implementação e testes no RFID.</w:t>
            </w:r>
          </w:p>
        </w:tc>
      </w:tr>
      <w:tr w:rsidR="00E34969" w:rsidRPr="00B04CF6" w14:paraId="7637014C"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Change w:id="653" w:author="Ivan" w:date="2014-06-02T23:37:00Z">
              <w:tcPr>
                <w:tcW w:w="1555" w:type="dxa"/>
                <w:vAlign w:val="center"/>
              </w:tcPr>
            </w:tcPrChange>
          </w:tcPr>
          <w:p w14:paraId="5DA81D51" w14:textId="77777777" w:rsidR="00E34969" w:rsidRPr="00B04CF6" w:rsidRDefault="00E34969" w:rsidP="00B04CF6">
            <w:pPr>
              <w:spacing w:after="0"/>
              <w:ind w:firstLine="0"/>
              <w:jc w:val="center"/>
              <w:cnfStyle w:val="001000100000" w:firstRow="0" w:lastRow="0" w:firstColumn="1" w:lastColumn="0" w:oddVBand="0" w:evenVBand="0" w:oddHBand="1" w:evenHBand="0" w:firstRowFirstColumn="0" w:firstRowLastColumn="0" w:lastRowFirstColumn="0" w:lastRowLastColumn="0"/>
            </w:pPr>
            <w:r w:rsidRPr="00B04CF6">
              <w:t>1980 - 1990</w:t>
            </w:r>
          </w:p>
        </w:tc>
        <w:tc>
          <w:tcPr>
            <w:tcW w:w="7506" w:type="dxa"/>
            <w:tcPrChange w:id="654" w:author="Ivan" w:date="2014-06-02T23:37:00Z">
              <w:tcPr>
                <w:tcW w:w="7506" w:type="dxa"/>
                <w:vAlign w:val="center"/>
              </w:tcPr>
            </w:tcPrChange>
          </w:tcPr>
          <w:p w14:paraId="1579A18B" w14:textId="77777777" w:rsidR="00E34969" w:rsidRPr="00B04CF6" w:rsidRDefault="00E34969" w:rsidP="00B04CF6">
            <w:pPr>
              <w:spacing w:after="0"/>
              <w:ind w:firstLine="0"/>
              <w:jc w:val="center"/>
              <w:cnfStyle w:val="000000100000" w:firstRow="0" w:lastRow="0" w:firstColumn="0" w:lastColumn="0" w:oddVBand="0" w:evenVBand="0" w:oddHBand="1" w:evenHBand="0" w:firstRowFirstColumn="0" w:firstRowLastColumn="0" w:lastRowFirstColumn="0" w:lastRowLastColumn="0"/>
            </w:pPr>
            <w:r w:rsidRPr="00B04CF6">
              <w:t>Aplicações comerciais do RFID.</w:t>
            </w:r>
          </w:p>
        </w:tc>
      </w:tr>
      <w:tr w:rsidR="00E34969" w:rsidRPr="00B04CF6" w14:paraId="635CBDCB" w14:textId="77777777" w:rsidTr="00B50C79">
        <w:tc>
          <w:tcPr>
            <w:cnfStyle w:val="001000000000" w:firstRow="0" w:lastRow="0" w:firstColumn="1" w:lastColumn="0" w:oddVBand="0" w:evenVBand="0" w:oddHBand="0" w:evenHBand="0" w:firstRowFirstColumn="0" w:firstRowLastColumn="0" w:lastRowFirstColumn="0" w:lastRowLastColumn="0"/>
            <w:tcW w:w="1555" w:type="dxa"/>
            <w:vAlign w:val="center"/>
            <w:tcPrChange w:id="655" w:author="Ivan" w:date="2014-06-02T23:38:00Z">
              <w:tcPr>
                <w:tcW w:w="1555" w:type="dxa"/>
                <w:tcBorders>
                  <w:bottom w:val="single" w:sz="4" w:space="0" w:color="auto"/>
                </w:tcBorders>
                <w:vAlign w:val="center"/>
              </w:tcPr>
            </w:tcPrChange>
          </w:tcPr>
          <w:p w14:paraId="3739BC77" w14:textId="77777777" w:rsidR="00E34969" w:rsidRPr="00B04CF6" w:rsidRDefault="00E34969" w:rsidP="00B50C79">
            <w:pPr>
              <w:spacing w:after="0"/>
              <w:ind w:firstLine="0"/>
              <w:jc w:val="center"/>
              <w:pPrChange w:id="656" w:author="Ivan" w:date="2014-06-02T23:38:00Z">
                <w:pPr>
                  <w:spacing w:after="0"/>
                  <w:ind w:firstLine="0"/>
                  <w:jc w:val="center"/>
                </w:pPr>
              </w:pPrChange>
            </w:pPr>
            <w:r w:rsidRPr="00B04CF6">
              <w:t>1990 - 2000</w:t>
            </w:r>
          </w:p>
        </w:tc>
        <w:tc>
          <w:tcPr>
            <w:tcW w:w="7506" w:type="dxa"/>
            <w:tcPrChange w:id="657" w:author="Ivan" w:date="2014-06-02T23:38:00Z">
              <w:tcPr>
                <w:tcW w:w="7506" w:type="dxa"/>
                <w:tcBorders>
                  <w:bottom w:val="single" w:sz="4" w:space="0" w:color="auto"/>
                </w:tcBorders>
                <w:vAlign w:val="center"/>
              </w:tcPr>
            </w:tcPrChange>
          </w:tcPr>
          <w:p w14:paraId="24975D3B" w14:textId="400BC514" w:rsidR="00A355FF" w:rsidRPr="00B04CF6" w:rsidRDefault="00E34969" w:rsidP="00B04CF6">
            <w:pPr>
              <w:spacing w:after="0"/>
              <w:ind w:firstLine="0"/>
              <w:jc w:val="center"/>
              <w:cnfStyle w:val="000000000000" w:firstRow="0" w:lastRow="0" w:firstColumn="0" w:lastColumn="0" w:oddVBand="0" w:evenVBand="0" w:oddHBand="0" w:evenHBand="0" w:firstRowFirstColumn="0" w:firstRowLastColumn="0" w:lastRowFirstColumn="0" w:lastRowLastColumn="0"/>
            </w:pPr>
            <w:r w:rsidRPr="00B04CF6">
              <w:t>Surgimento de padrões.</w:t>
            </w:r>
          </w:p>
          <w:p w14:paraId="44C56266" w14:textId="5DE077B9" w:rsidR="00E34969" w:rsidRPr="00B04CF6" w:rsidRDefault="00E34969" w:rsidP="00B04CF6">
            <w:pPr>
              <w:spacing w:after="0"/>
              <w:ind w:firstLine="0"/>
              <w:jc w:val="center"/>
              <w:cnfStyle w:val="000000000000" w:firstRow="0" w:lastRow="0" w:firstColumn="0" w:lastColumn="0" w:oddVBand="0" w:evenVBand="0" w:oddHBand="0" w:evenHBand="0" w:firstRowFirstColumn="0" w:firstRowLastColumn="0" w:lastRowFirstColumn="0" w:lastRowLastColumn="0"/>
            </w:pPr>
            <w:r w:rsidRPr="00B04CF6">
              <w:t>RFID torna-se parte do dia a dia.</w:t>
            </w:r>
          </w:p>
        </w:tc>
      </w:tr>
    </w:tbl>
    <w:p w14:paraId="2F6625D2" w14:textId="2A8FB530" w:rsidR="00E76214" w:rsidRPr="00B04CF6" w:rsidRDefault="00B77ED6" w:rsidP="00B04CF6">
      <w:pPr>
        <w:pStyle w:val="Legenda"/>
        <w:jc w:val="left"/>
      </w:pPr>
      <w:r w:rsidRPr="00B04CF6">
        <w:t xml:space="preserve">Fonte: </w:t>
      </w:r>
      <w:r w:rsidR="00BD7AF5" w:rsidRPr="00B04CF6">
        <w:t>Adaptado de AIM, 2001</w:t>
      </w:r>
    </w:p>
    <w:p w14:paraId="3ED85260" w14:textId="77777777" w:rsidR="00776072" w:rsidRDefault="00776072" w:rsidP="00C75942">
      <w:bookmarkStart w:id="658" w:name="_Toc388730539"/>
    </w:p>
    <w:p w14:paraId="3DF40F65" w14:textId="77777777" w:rsidR="00CA1AC9" w:rsidRPr="00B04CF6" w:rsidRDefault="00CA1AC9" w:rsidP="00E76214">
      <w:pPr>
        <w:pStyle w:val="Ttulo2"/>
      </w:pPr>
      <w:r w:rsidRPr="00B04CF6">
        <w:t>Funcionamento e Componentes</w:t>
      </w:r>
      <w:bookmarkEnd w:id="658"/>
    </w:p>
    <w:p w14:paraId="1DF3E246" w14:textId="11CB083E" w:rsidR="00CA1AC9" w:rsidRPr="00B04CF6" w:rsidRDefault="00CA1AC9" w:rsidP="00995CFB">
      <w:pPr>
        <w:pStyle w:val="TextoNormal"/>
      </w:pPr>
      <w:r w:rsidRPr="00B04CF6">
        <w:t xml:space="preserve">Os sistemas RFID podem ser genericamente representados pela </w:t>
      </w:r>
      <w:r w:rsidRPr="00B04CF6">
        <w:fldChar w:fldCharType="begin"/>
      </w:r>
      <w:r w:rsidRPr="00B04CF6">
        <w:instrText xml:space="preserve"> REF _Ref382423654 \h </w:instrText>
      </w:r>
      <w:r w:rsidR="00B15071" w:rsidRPr="00B04CF6">
        <w:instrText xml:space="preserve"> \* MERGEFORMAT </w:instrText>
      </w:r>
      <w:r w:rsidRPr="00B04CF6">
        <w:fldChar w:fldCharType="separate"/>
      </w:r>
      <w:ins w:id="659" w:author="Ivan" w:date="2014-06-02T23:45:00Z">
        <w:r w:rsidR="000975FC" w:rsidRPr="00B04CF6">
          <w:t xml:space="preserve">Figura </w:t>
        </w:r>
        <w:r w:rsidR="000975FC">
          <w:rPr>
            <w:noProof/>
          </w:rPr>
          <w:t>7</w:t>
        </w:r>
      </w:ins>
      <w:del w:id="660" w:author="Ivan" w:date="2014-06-02T23:13:00Z">
        <w:r w:rsidR="006167B1" w:rsidRPr="00B04CF6" w:rsidDel="00AC3F28">
          <w:delText xml:space="preserve">Figura </w:delText>
        </w:r>
        <w:r w:rsidR="006167B1" w:rsidDel="00AC3F28">
          <w:rPr>
            <w:noProof/>
          </w:rPr>
          <w:delText>6</w:delText>
        </w:r>
      </w:del>
      <w:r w:rsidRPr="00B04CF6">
        <w:fldChar w:fldCharType="end"/>
      </w:r>
      <w:r w:rsidRPr="00B04CF6">
        <w:t>,</w:t>
      </w:r>
      <w:ins w:id="661" w:author="Ivan" w:date="2014-06-02T23:11:00Z">
        <w:r w:rsidR="00AC3F28">
          <w:t xml:space="preserve"> nela </w:t>
        </w:r>
      </w:ins>
      <w:ins w:id="662" w:author="Ivan" w:date="2014-06-02T23:12:00Z">
        <w:r w:rsidR="00AC3F28">
          <w:t>é possível visualizar a</w:t>
        </w:r>
      </w:ins>
      <w:del w:id="663" w:author="Ivan" w:date="2014-06-02T23:12:00Z">
        <w:r w:rsidRPr="00B04CF6" w:rsidDel="00AC3F28">
          <w:delText xml:space="preserve"> incluem </w:delText>
        </w:r>
      </w:del>
      <w:ins w:id="664" w:author="Ivan" w:date="2014-06-02T23:12:00Z">
        <w:r w:rsidR="00AC3F28">
          <w:t xml:space="preserve"> </w:t>
        </w:r>
      </w:ins>
      <w:r w:rsidR="00061B46" w:rsidRPr="00B04CF6">
        <w:rPr>
          <w:i/>
        </w:rPr>
        <w:t>tag</w:t>
      </w:r>
      <w:del w:id="665" w:author="Ivan" w:date="2014-06-02T23:12:00Z">
        <w:r w:rsidR="00061B46" w:rsidRPr="00B04CF6" w:rsidDel="00AC3F28">
          <w:rPr>
            <w:i/>
          </w:rPr>
          <w:delText>s</w:delText>
        </w:r>
      </w:del>
      <w:r w:rsidRPr="00B04CF6">
        <w:t>, leitor</w:t>
      </w:r>
      <w:del w:id="666" w:author="Ivan" w:date="2014-06-02T23:12:00Z">
        <w:r w:rsidRPr="00B04CF6" w:rsidDel="00AC3F28">
          <w:delText>es</w:delText>
        </w:r>
      </w:del>
      <w:r w:rsidRPr="00B04CF6">
        <w:t xml:space="preserve"> (</w:t>
      </w:r>
      <w:r w:rsidRPr="00AC3F28">
        <w:rPr>
          <w:i/>
          <w:rPrChange w:id="667" w:author="Ivan" w:date="2014-06-02T23:12:00Z">
            <w:rPr/>
          </w:rPrChange>
        </w:rPr>
        <w:t>Reader, RF Module</w:t>
      </w:r>
      <w:r w:rsidRPr="00B04CF6">
        <w:t>), e</w:t>
      </w:r>
      <w:ins w:id="668" w:author="Ivan" w:date="2014-06-02T23:12:00Z">
        <w:r w:rsidR="00AC3F28">
          <w:t xml:space="preserve"> o servidor </w:t>
        </w:r>
      </w:ins>
      <w:del w:id="669" w:author="Ivan" w:date="2014-06-02T23:12:00Z">
        <w:r w:rsidRPr="00B04CF6" w:rsidDel="00AC3F28">
          <w:delText xml:space="preserve"> softwares </w:delText>
        </w:r>
      </w:del>
      <w:r w:rsidRPr="00B04CF6">
        <w:t xml:space="preserve">para o processamento dos dados. As </w:t>
      </w:r>
      <w:r w:rsidR="00061B46" w:rsidRPr="00B04CF6">
        <w:rPr>
          <w:i/>
        </w:rPr>
        <w:t>tags</w:t>
      </w:r>
      <w:r w:rsidRPr="00B04CF6">
        <w:t xml:space="preserve"> são normalmente aplicad</w:t>
      </w:r>
      <w:r w:rsidR="002D58DC" w:rsidRPr="00B04CF6">
        <w:t>a</w:t>
      </w:r>
      <w:r w:rsidRPr="00B04CF6">
        <w:t>s a itens, muitas vezes usadas como etiquetas</w:t>
      </w:r>
      <w:r w:rsidR="002D58DC" w:rsidRPr="00B04CF6">
        <w:t>.  O</w:t>
      </w:r>
      <w:r w:rsidRPr="00B04CF6">
        <w:t>s leitores podem ser autônomos ou fixos e são integrados a um computador</w:t>
      </w:r>
      <w:r w:rsidR="002D58DC" w:rsidRPr="00B04CF6">
        <w:t>. Eles</w:t>
      </w:r>
      <w:r w:rsidRPr="00B04CF6">
        <w:t xml:space="preserve"> envia</w:t>
      </w:r>
      <w:r w:rsidR="002D58DC" w:rsidRPr="00B04CF6">
        <w:t>m</w:t>
      </w:r>
      <w:r w:rsidRPr="00B04CF6">
        <w:t xml:space="preserve"> um sinal de rádio que é recebido por todas as </w:t>
      </w:r>
      <w:r w:rsidR="00061B46" w:rsidRPr="00B04CF6">
        <w:rPr>
          <w:i/>
        </w:rPr>
        <w:t>tags</w:t>
      </w:r>
      <w:r w:rsidRPr="00B04CF6">
        <w:t xml:space="preserve"> naquele local que estão sintonizados com a mesma frequência</w:t>
      </w:r>
      <w:r w:rsidR="002D58DC" w:rsidRPr="00B04CF6">
        <w:t xml:space="preserve">.  Já </w:t>
      </w:r>
      <w:r w:rsidRPr="00B04CF6">
        <w:t xml:space="preserve">as </w:t>
      </w:r>
      <w:r w:rsidR="00061B46" w:rsidRPr="00B04CF6">
        <w:rPr>
          <w:i/>
        </w:rPr>
        <w:t>tags</w:t>
      </w:r>
      <w:r w:rsidRPr="00B04CF6">
        <w:t xml:space="preserve"> recebem o sinal pela sua antena e respondem enviando os seus dados armazenados. O leitor recebe o sinal da antena e ao descodificar ele transfere para o sistema (Host). </w:t>
      </w:r>
      <w:sdt>
        <w:sdtPr>
          <w:id w:val="189036245"/>
          <w:citation/>
        </w:sdtPr>
        <w:sdtContent>
          <w:r w:rsidR="003C5B31" w:rsidRPr="00B04CF6">
            <w:fldChar w:fldCharType="begin"/>
          </w:r>
          <w:r w:rsidR="003C5B31" w:rsidRPr="00B04CF6">
            <w:instrText xml:space="preserve">CITATION Int07 \l 1046 </w:instrText>
          </w:r>
          <w:r w:rsidR="003C5B31" w:rsidRPr="00B04CF6">
            <w:fldChar w:fldCharType="separate"/>
          </w:r>
          <w:r w:rsidR="0049439A">
            <w:rPr>
              <w:noProof/>
            </w:rPr>
            <w:t>(INTERMEC, 2007)</w:t>
          </w:r>
          <w:r w:rsidR="003C5B31" w:rsidRPr="00B04CF6">
            <w:fldChar w:fldCharType="end"/>
          </w:r>
        </w:sdtContent>
      </w:sdt>
    </w:p>
    <w:p w14:paraId="303C5A7E" w14:textId="7C372BF3" w:rsidR="00CA1AC9" w:rsidRPr="00B04CF6" w:rsidRDefault="000667DE" w:rsidP="00DF0E75">
      <w:pPr>
        <w:pStyle w:val="TextoNormal"/>
        <w:keepNext/>
        <w:ind w:firstLine="0"/>
        <w:jc w:val="center"/>
      </w:pPr>
      <w:r w:rsidRPr="00B04CF6">
        <w:rPr>
          <w:noProof/>
        </w:rPr>
        <w:lastRenderedPageBreak/>
        <w:drawing>
          <wp:inline distT="0" distB="0" distL="0" distR="0" wp14:anchorId="75734898" wp14:editId="5FFFBBCF">
            <wp:extent cx="3981245" cy="1699410"/>
            <wp:effectExtent l="0" t="0" r="635" b="0"/>
            <wp:docPr id="26" name="Imagem 26" descr="C:\Users\032115742\Pictures\Sem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032115742\Pictures\Sem título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1131" cy="1767658"/>
                    </a:xfrm>
                    <a:prstGeom prst="rect">
                      <a:avLst/>
                    </a:prstGeom>
                    <a:noFill/>
                    <a:ln>
                      <a:noFill/>
                    </a:ln>
                  </pic:spPr>
                </pic:pic>
              </a:graphicData>
            </a:graphic>
          </wp:inline>
        </w:drawing>
      </w:r>
    </w:p>
    <w:p w14:paraId="16685D0E" w14:textId="7B576F77" w:rsidR="00CA1AC9" w:rsidRPr="00B04CF6" w:rsidRDefault="00CA1AC9" w:rsidP="00CA1AC9">
      <w:pPr>
        <w:pStyle w:val="Legenda"/>
      </w:pPr>
      <w:bookmarkStart w:id="670" w:name="_Ref382423654"/>
      <w:bookmarkStart w:id="671" w:name="_Ref382423641"/>
      <w:bookmarkStart w:id="672" w:name="_Toc389515862"/>
      <w:r w:rsidRPr="00B04CF6">
        <w:t xml:space="preserve">Figura </w:t>
      </w:r>
      <w:r w:rsidR="00785B7E">
        <w:fldChar w:fldCharType="begin"/>
      </w:r>
      <w:r w:rsidR="00785B7E">
        <w:instrText xml:space="preserve"> SEQ Figura \* ARABIC </w:instrText>
      </w:r>
      <w:r w:rsidR="00785B7E">
        <w:fldChar w:fldCharType="separate"/>
      </w:r>
      <w:r w:rsidR="000975FC">
        <w:rPr>
          <w:noProof/>
        </w:rPr>
        <w:t>7</w:t>
      </w:r>
      <w:r w:rsidR="00785B7E">
        <w:rPr>
          <w:noProof/>
        </w:rPr>
        <w:fldChar w:fldCharType="end"/>
      </w:r>
      <w:bookmarkEnd w:id="670"/>
      <w:r w:rsidRPr="00B04CF6">
        <w:t xml:space="preserve"> - Sistema RFID padrão</w:t>
      </w:r>
      <w:bookmarkEnd w:id="671"/>
      <w:bookmarkEnd w:id="672"/>
    </w:p>
    <w:p w14:paraId="3CC6AE4A" w14:textId="37DA05FC" w:rsidR="00CA1AC9" w:rsidRPr="00B04CF6" w:rsidRDefault="00CA1AC9" w:rsidP="00CA1AC9">
      <w:pPr>
        <w:pStyle w:val="TextoNormal"/>
        <w:ind w:firstLine="0"/>
        <w:jc w:val="center"/>
        <w:rPr>
          <w:sz w:val="20"/>
        </w:rPr>
      </w:pPr>
      <w:r w:rsidRPr="00B04CF6">
        <w:rPr>
          <w:sz w:val="20"/>
        </w:rPr>
        <w:t xml:space="preserve">Fonte: </w:t>
      </w:r>
      <w:r w:rsidR="00BD7AF5" w:rsidRPr="00B04CF6">
        <w:rPr>
          <w:sz w:val="20"/>
        </w:rPr>
        <w:t>Adaptado de Intermec, 2007</w:t>
      </w:r>
    </w:p>
    <w:p w14:paraId="2D191C4F" w14:textId="77777777" w:rsidR="00CA1AC9" w:rsidRPr="00B04CF6" w:rsidRDefault="00CA1AC9" w:rsidP="00CA1AC9">
      <w:pPr>
        <w:pStyle w:val="TextoNormal"/>
      </w:pPr>
    </w:p>
    <w:p w14:paraId="375FCADB" w14:textId="77777777" w:rsidR="00CA1AC9" w:rsidRPr="00B04CF6" w:rsidRDefault="00CA1AC9" w:rsidP="00CA1AC9">
      <w:pPr>
        <w:pStyle w:val="TextoNormal"/>
      </w:pPr>
    </w:p>
    <w:p w14:paraId="0BDD0C1D" w14:textId="270CF93B" w:rsidR="00776072" w:rsidRDefault="00CA1AC9" w:rsidP="00CA1AC9">
      <w:pPr>
        <w:pStyle w:val="TextoNormal"/>
      </w:pPr>
      <w:r w:rsidRPr="00B04CF6">
        <w:t xml:space="preserve">A </w:t>
      </w:r>
      <w:r w:rsidR="00061B46" w:rsidRPr="00B04CF6">
        <w:rPr>
          <w:i/>
        </w:rPr>
        <w:t>tag</w:t>
      </w:r>
      <w:r w:rsidRPr="00B04CF6">
        <w:t xml:space="preserve"> pode conter diversos dados sobre o item, como seu número de série, instruções de configuração, até mesmo a temperatura e outros dados fornecidos pelos sensores</w:t>
      </w:r>
      <w:r w:rsidR="00FA2A77" w:rsidRPr="00B04CF6">
        <w:t>. A</w:t>
      </w:r>
      <w:r w:rsidRPr="00B04CF6">
        <w:t xml:space="preserve">s </w:t>
      </w:r>
      <w:r w:rsidR="00061B46" w:rsidRPr="00B04CF6">
        <w:rPr>
          <w:i/>
        </w:rPr>
        <w:t>tags</w:t>
      </w:r>
      <w:r w:rsidRPr="00B04CF6">
        <w:t xml:space="preserve"> podem ser ligad</w:t>
      </w:r>
      <w:r w:rsidR="00FA2A77" w:rsidRPr="00B04CF6">
        <w:t>as</w:t>
      </w:r>
      <w:r w:rsidR="003735C2" w:rsidRPr="00B04CF6">
        <w:t xml:space="preserve"> </w:t>
      </w:r>
      <w:r w:rsidRPr="00B04CF6">
        <w:t>a qualquer item, desde um trator a um item na prateleira da loja. Se vári</w:t>
      </w:r>
      <w:r w:rsidR="005F5050" w:rsidRPr="00B04CF6">
        <w:t>o</w:t>
      </w:r>
      <w:r w:rsidRPr="00B04CF6">
        <w:t xml:space="preserve">s </w:t>
      </w:r>
      <w:r w:rsidR="0090087A" w:rsidRPr="00B04CF6">
        <w:t xml:space="preserve">produtos com </w:t>
      </w:r>
      <w:r w:rsidR="00061B46" w:rsidRPr="00B04CF6">
        <w:rPr>
          <w:i/>
        </w:rPr>
        <w:t>tags</w:t>
      </w:r>
      <w:r w:rsidRPr="00B04CF6">
        <w:t xml:space="preserve"> estão </w:t>
      </w:r>
      <w:r w:rsidR="005F5050" w:rsidRPr="00B04CF6">
        <w:t>próximos uns aos outros</w:t>
      </w:r>
      <w:r w:rsidRPr="00B04CF6">
        <w:t xml:space="preserve">, implementações do RFID mais eficientes possuem algoritmos que impedem colisões, determinando a ordem de resposta de modo que cada </w:t>
      </w:r>
      <w:r w:rsidR="00061B46" w:rsidRPr="00B04CF6">
        <w:rPr>
          <w:i/>
        </w:rPr>
        <w:t>tag</w:t>
      </w:r>
      <w:r w:rsidRPr="00B04CF6">
        <w:t xml:space="preserve"> é lid</w:t>
      </w:r>
      <w:r w:rsidR="00FA2A77" w:rsidRPr="00B04CF6">
        <w:t>a</w:t>
      </w:r>
      <w:r w:rsidRPr="00B04CF6">
        <w:t xml:space="preserve"> </w:t>
      </w:r>
      <w:r w:rsidR="00121550" w:rsidRPr="00B04CF6">
        <w:t>separadamente</w:t>
      </w:r>
      <w:r w:rsidRPr="00B04CF6">
        <w:t xml:space="preserve">. </w:t>
      </w:r>
      <w:sdt>
        <w:sdtPr>
          <w:id w:val="1553273210"/>
          <w:citation/>
        </w:sdtPr>
        <w:sdtContent>
          <w:r w:rsidR="003C5B31" w:rsidRPr="00B04CF6">
            <w:fldChar w:fldCharType="begin"/>
          </w:r>
          <w:r w:rsidR="003C5B31" w:rsidRPr="00B04CF6">
            <w:instrText xml:space="preserve">CITATION Int07 \l 1046 </w:instrText>
          </w:r>
          <w:r w:rsidR="003C5B31" w:rsidRPr="00B04CF6">
            <w:fldChar w:fldCharType="separate"/>
          </w:r>
          <w:r w:rsidR="0049439A">
            <w:rPr>
              <w:noProof/>
            </w:rPr>
            <w:t>(INTERMEC, 2007)</w:t>
          </w:r>
          <w:r w:rsidR="003C5B31" w:rsidRPr="00B04CF6">
            <w:fldChar w:fldCharType="end"/>
          </w:r>
        </w:sdtContent>
      </w:sdt>
      <w:r w:rsidR="00121550" w:rsidRPr="00B04CF6">
        <w:t xml:space="preserve"> O tópico de colisão de dados será abordado posteriormente na monografia.</w:t>
      </w:r>
    </w:p>
    <w:p w14:paraId="3A2662D7" w14:textId="3E109372" w:rsidR="00776072" w:rsidDel="0049439A" w:rsidRDefault="00776072" w:rsidP="00CA1AC9">
      <w:pPr>
        <w:pStyle w:val="TextoNormal"/>
        <w:rPr>
          <w:del w:id="673" w:author="Ivan" w:date="2014-06-02T23:00:00Z"/>
        </w:rPr>
      </w:pPr>
    </w:p>
    <w:p w14:paraId="6DAAB5AF" w14:textId="1CF559DA" w:rsidR="00776072" w:rsidDel="0049439A" w:rsidRDefault="00776072" w:rsidP="00CA1AC9">
      <w:pPr>
        <w:pStyle w:val="TextoNormal"/>
        <w:rPr>
          <w:del w:id="674" w:author="Ivan" w:date="2014-06-02T23:00:00Z"/>
        </w:rPr>
      </w:pPr>
    </w:p>
    <w:p w14:paraId="4908E3C6" w14:textId="0B84C715" w:rsidR="00776072" w:rsidDel="0049439A" w:rsidRDefault="00776072" w:rsidP="00CA1AC9">
      <w:pPr>
        <w:pStyle w:val="TextoNormal"/>
        <w:rPr>
          <w:del w:id="675" w:author="Ivan" w:date="2014-06-02T23:00:00Z"/>
        </w:rPr>
      </w:pPr>
    </w:p>
    <w:p w14:paraId="7516FDAA" w14:textId="77777777" w:rsidR="00776072" w:rsidRPr="00B04CF6" w:rsidRDefault="00776072" w:rsidP="00CA1AC9">
      <w:pPr>
        <w:pStyle w:val="TextoNormal"/>
      </w:pPr>
    </w:p>
    <w:p w14:paraId="114F3627" w14:textId="0BBC2B08" w:rsidR="00CA1AC9" w:rsidRPr="00B04CF6" w:rsidRDefault="00CA1AC9" w:rsidP="006156F7">
      <w:pPr>
        <w:pStyle w:val="Ttulo2"/>
      </w:pPr>
      <w:bookmarkStart w:id="676" w:name="_Toc388730540"/>
      <w:r w:rsidRPr="00B04CF6">
        <w:t>Componentes do sistema RFID</w:t>
      </w:r>
      <w:bookmarkEnd w:id="676"/>
    </w:p>
    <w:p w14:paraId="26DD34BD" w14:textId="1341AAB2" w:rsidR="00CA1AC9" w:rsidRPr="00B04CF6" w:rsidRDefault="00CA1AC9" w:rsidP="00CA1AC9">
      <w:pPr>
        <w:pStyle w:val="TextoNormal"/>
      </w:pPr>
      <w:r w:rsidRPr="00B04CF6">
        <w:t xml:space="preserve">Um Sistema padrão de RFID consiste em quatro partes principais. </w:t>
      </w:r>
      <w:sdt>
        <w:sdtPr>
          <w:id w:val="821858191"/>
          <w:citation/>
        </w:sdtPr>
        <w:sdtContent>
          <w:r w:rsidR="003C5B31" w:rsidRPr="00B04CF6">
            <w:fldChar w:fldCharType="begin"/>
          </w:r>
          <w:r w:rsidR="003C5B31" w:rsidRPr="00B04CF6">
            <w:instrText xml:space="preserve"> CITATION Muh04 \l 1046 </w:instrText>
          </w:r>
          <w:r w:rsidR="003C5B31" w:rsidRPr="00B04CF6">
            <w:fldChar w:fldCharType="separate"/>
          </w:r>
          <w:r w:rsidR="0049439A">
            <w:rPr>
              <w:noProof/>
            </w:rPr>
            <w:t>(RAFIQ, 2005)</w:t>
          </w:r>
          <w:r w:rsidR="003C5B31" w:rsidRPr="00B04CF6">
            <w:fldChar w:fldCharType="end"/>
          </w:r>
        </w:sdtContent>
      </w:sdt>
    </w:p>
    <w:p w14:paraId="0F3CF47B" w14:textId="77777777" w:rsidR="00CA1AC9" w:rsidRPr="00B04CF6" w:rsidRDefault="00CA1AC9" w:rsidP="00CA1AC9">
      <w:pPr>
        <w:pStyle w:val="TextoNormal"/>
      </w:pPr>
    </w:p>
    <w:p w14:paraId="16964E45" w14:textId="05D94DD2" w:rsidR="00CA1AC9" w:rsidRPr="00B04CF6" w:rsidRDefault="00CA1AC9" w:rsidP="00C46094">
      <w:pPr>
        <w:pStyle w:val="Ttulo3"/>
        <w:numPr>
          <w:ilvl w:val="2"/>
          <w:numId w:val="49"/>
        </w:numPr>
      </w:pPr>
      <w:bookmarkStart w:id="677" w:name="_Toc388730541"/>
      <w:r w:rsidRPr="00B04CF6">
        <w:t>Etiquetas RFID (</w:t>
      </w:r>
      <w:r w:rsidR="00061B46" w:rsidRPr="00B04CF6">
        <w:rPr>
          <w:bCs w:val="0"/>
          <w:i/>
        </w:rPr>
        <w:t>Tag</w:t>
      </w:r>
      <w:r w:rsidRPr="00B04CF6">
        <w:t>)</w:t>
      </w:r>
      <w:bookmarkEnd w:id="677"/>
    </w:p>
    <w:p w14:paraId="1F456245" w14:textId="15E40DCF" w:rsidR="00CA1AC9" w:rsidRPr="00B04CF6" w:rsidRDefault="00CA1AC9" w:rsidP="00CA1AC9">
      <w:pPr>
        <w:pStyle w:val="TextoNormal"/>
      </w:pPr>
      <w:r w:rsidRPr="00B04CF6">
        <w:t>Segundo Intermec (2007) as etiquetas RFID tem dois elementos básicos, o chi</w:t>
      </w:r>
      <w:r w:rsidR="003C5B31" w:rsidRPr="00B04CF6">
        <w:t xml:space="preserve">p e a antena. O chip e a antena </w:t>
      </w:r>
      <w:r w:rsidRPr="00B04CF6">
        <w:t>são embutidos</w:t>
      </w:r>
      <w:r w:rsidR="003C5B31" w:rsidRPr="00B04CF6">
        <w:t xml:space="preserve">, conforme mostra </w:t>
      </w:r>
      <w:r w:rsidR="003C5B31" w:rsidRPr="00B04CF6">
        <w:fldChar w:fldCharType="begin"/>
      </w:r>
      <w:r w:rsidR="003C5B31" w:rsidRPr="00B04CF6">
        <w:instrText xml:space="preserve"> REF _Ref382424443 \h </w:instrText>
      </w:r>
      <w:r w:rsidR="00B15071" w:rsidRPr="00B04CF6">
        <w:instrText xml:space="preserve"> \* MERGEFORMAT </w:instrText>
      </w:r>
      <w:r w:rsidR="003C5B31" w:rsidRPr="00B04CF6">
        <w:fldChar w:fldCharType="separate"/>
      </w:r>
      <w:ins w:id="678" w:author="Ivan" w:date="2014-06-02T23:45:00Z">
        <w:r w:rsidR="000975FC" w:rsidRPr="00B04CF6">
          <w:t xml:space="preserve">Figura </w:t>
        </w:r>
        <w:r w:rsidR="000975FC">
          <w:rPr>
            <w:noProof/>
          </w:rPr>
          <w:t>8</w:t>
        </w:r>
      </w:ins>
      <w:del w:id="679" w:author="Ivan" w:date="2014-06-02T23:13:00Z">
        <w:r w:rsidR="006167B1" w:rsidRPr="00B04CF6" w:rsidDel="00AC3F28">
          <w:delText xml:space="preserve">Figura </w:delText>
        </w:r>
        <w:r w:rsidR="006167B1" w:rsidDel="00AC3F28">
          <w:rPr>
            <w:noProof/>
          </w:rPr>
          <w:delText>7</w:delText>
        </w:r>
      </w:del>
      <w:r w:rsidR="003C5B31" w:rsidRPr="00B04CF6">
        <w:fldChar w:fldCharType="end"/>
      </w:r>
      <w:r w:rsidRPr="00B04CF6">
        <w:t xml:space="preserve"> e então encapsulados em outro material pa</w:t>
      </w:r>
      <w:r w:rsidR="003C5B31" w:rsidRPr="00B04CF6">
        <w:t xml:space="preserve">ra formar uma marca ou etiqueta, </w:t>
      </w:r>
      <w:del w:id="680" w:author="Ivan" w:date="2014-06-02T23:13:00Z">
        <w:r w:rsidR="003C5B31" w:rsidRPr="00B04CF6" w:rsidDel="00AC3F28">
          <w:delText xml:space="preserve">como </w:delText>
        </w:r>
      </w:del>
      <w:r w:rsidR="003C5B31" w:rsidRPr="00B04CF6">
        <w:t xml:space="preserve">na </w:t>
      </w:r>
      <w:r w:rsidR="003C5B31" w:rsidRPr="00B04CF6">
        <w:fldChar w:fldCharType="begin"/>
      </w:r>
      <w:r w:rsidR="003C5B31" w:rsidRPr="00B04CF6">
        <w:instrText xml:space="preserve"> REF _Ref382424468 \h </w:instrText>
      </w:r>
      <w:r w:rsidR="00B15071" w:rsidRPr="00B04CF6">
        <w:instrText xml:space="preserve"> \* MERGEFORMAT </w:instrText>
      </w:r>
      <w:r w:rsidR="003C5B31" w:rsidRPr="00B04CF6">
        <w:fldChar w:fldCharType="separate"/>
      </w:r>
      <w:ins w:id="681" w:author="Ivan" w:date="2014-06-02T23:45:00Z">
        <w:r w:rsidR="000975FC" w:rsidRPr="00B04CF6">
          <w:t xml:space="preserve">Figura </w:t>
        </w:r>
        <w:r w:rsidR="000975FC">
          <w:rPr>
            <w:noProof/>
          </w:rPr>
          <w:t>9</w:t>
        </w:r>
      </w:ins>
      <w:del w:id="682" w:author="Ivan" w:date="2014-06-02T23:13:00Z">
        <w:r w:rsidR="006167B1" w:rsidRPr="00B04CF6" w:rsidDel="00AC3F28">
          <w:delText xml:space="preserve">Figura </w:delText>
        </w:r>
        <w:r w:rsidR="006167B1" w:rsidDel="00AC3F28">
          <w:rPr>
            <w:noProof/>
          </w:rPr>
          <w:delText>8</w:delText>
        </w:r>
      </w:del>
      <w:r w:rsidR="003C5B31" w:rsidRPr="00B04CF6">
        <w:fldChar w:fldCharType="end"/>
      </w:r>
      <w:ins w:id="683" w:author="Ivan" w:date="2014-06-02T23:13:00Z">
        <w:r w:rsidR="00AC3F28">
          <w:t xml:space="preserve"> é possível ver o Chip e antena da Figura 8 encapsulados por um filme polim</w:t>
        </w:r>
      </w:ins>
      <w:ins w:id="684" w:author="Ivan" w:date="2014-06-02T23:14:00Z">
        <w:r w:rsidR="00AC3F28">
          <w:t>érico</w:t>
        </w:r>
      </w:ins>
      <w:r w:rsidR="003C5B31" w:rsidRPr="00B04CF6">
        <w:t>.</w:t>
      </w:r>
    </w:p>
    <w:p w14:paraId="43D7A332" w14:textId="77777777" w:rsidR="00CA1AC9" w:rsidRPr="00B04CF6" w:rsidRDefault="00CA1AC9" w:rsidP="00CA1AC9">
      <w:pPr>
        <w:pStyle w:val="TextoNormal"/>
      </w:pPr>
    </w:p>
    <w:p w14:paraId="429C7C7F" w14:textId="77777777" w:rsidR="00CA1AC9" w:rsidRPr="00B04CF6" w:rsidRDefault="00CA1AC9" w:rsidP="00CA1AC9">
      <w:pPr>
        <w:pStyle w:val="TextoNormal"/>
      </w:pPr>
    </w:p>
    <w:p w14:paraId="0860EAFB" w14:textId="4F8FA5FD" w:rsidR="00CA1AC9" w:rsidRPr="00B04CF6" w:rsidRDefault="00315094" w:rsidP="00DF0E75">
      <w:pPr>
        <w:pStyle w:val="TextoNormal"/>
        <w:keepNext/>
        <w:ind w:firstLine="0"/>
        <w:jc w:val="center"/>
      </w:pPr>
      <w:r w:rsidRPr="00B04CF6">
        <w:rPr>
          <w:noProof/>
        </w:rPr>
        <w:lastRenderedPageBreak/>
        <w:drawing>
          <wp:inline distT="0" distB="0" distL="0" distR="0" wp14:anchorId="725E24CD" wp14:editId="3678B39F">
            <wp:extent cx="1771650" cy="1333500"/>
            <wp:effectExtent l="0" t="0" r="0" b="0"/>
            <wp:docPr id="27" name="Imagem 27" descr="C:\Users\032115742\Pictures\Sem tít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032115742\Pictures\Sem título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71650" cy="1333500"/>
                    </a:xfrm>
                    <a:prstGeom prst="rect">
                      <a:avLst/>
                    </a:prstGeom>
                    <a:noFill/>
                    <a:ln>
                      <a:noFill/>
                    </a:ln>
                  </pic:spPr>
                </pic:pic>
              </a:graphicData>
            </a:graphic>
          </wp:inline>
        </w:drawing>
      </w:r>
    </w:p>
    <w:p w14:paraId="092366AB" w14:textId="5751082F" w:rsidR="00CA1AC9" w:rsidRPr="00B04CF6" w:rsidRDefault="00CA1AC9" w:rsidP="00CA1AC9">
      <w:pPr>
        <w:pStyle w:val="Legenda"/>
      </w:pPr>
      <w:bookmarkStart w:id="685" w:name="_Ref382424443"/>
      <w:bookmarkStart w:id="686" w:name="_Toc389515863"/>
      <w:r w:rsidRPr="00B04CF6">
        <w:t xml:space="preserve">Figura </w:t>
      </w:r>
      <w:r w:rsidR="00785B7E">
        <w:fldChar w:fldCharType="begin"/>
      </w:r>
      <w:r w:rsidR="00785B7E">
        <w:instrText xml:space="preserve"> SEQ Figura \* ARABIC </w:instrText>
      </w:r>
      <w:r w:rsidR="00785B7E">
        <w:fldChar w:fldCharType="separate"/>
      </w:r>
      <w:r w:rsidR="000975FC">
        <w:rPr>
          <w:noProof/>
        </w:rPr>
        <w:t>8</w:t>
      </w:r>
      <w:r w:rsidR="00785B7E">
        <w:rPr>
          <w:noProof/>
        </w:rPr>
        <w:fldChar w:fldCharType="end"/>
      </w:r>
      <w:bookmarkEnd w:id="685"/>
      <w:r w:rsidRPr="00B04CF6">
        <w:t xml:space="preserve"> - Chip e antena embutidos</w:t>
      </w:r>
      <w:bookmarkEnd w:id="686"/>
    </w:p>
    <w:p w14:paraId="2E266C8A" w14:textId="362D115B" w:rsidR="00CA1AC9" w:rsidRPr="00B04CF6" w:rsidRDefault="00CA1AC9" w:rsidP="00CA1AC9">
      <w:pPr>
        <w:pStyle w:val="TextoNormal"/>
        <w:ind w:firstLine="0"/>
        <w:jc w:val="center"/>
        <w:rPr>
          <w:sz w:val="20"/>
        </w:rPr>
      </w:pPr>
      <w:r w:rsidRPr="00B04CF6">
        <w:rPr>
          <w:sz w:val="20"/>
        </w:rPr>
        <w:t>Fonte:</w:t>
      </w:r>
      <w:r w:rsidR="00BD7AF5" w:rsidRPr="00B04CF6">
        <w:rPr>
          <w:sz w:val="20"/>
        </w:rPr>
        <w:t xml:space="preserve"> Adaptado de Intermec, 2007</w:t>
      </w:r>
    </w:p>
    <w:p w14:paraId="131EA960" w14:textId="77777777" w:rsidR="00CA1AC9" w:rsidRPr="00B04CF6" w:rsidRDefault="00CA1AC9" w:rsidP="00CA1AC9">
      <w:pPr>
        <w:pStyle w:val="TextoNormal"/>
        <w:ind w:firstLine="0"/>
        <w:jc w:val="center"/>
        <w:rPr>
          <w:sz w:val="20"/>
        </w:rPr>
      </w:pPr>
    </w:p>
    <w:p w14:paraId="1A54870B" w14:textId="393E37AF" w:rsidR="00CA1AC9" w:rsidRPr="00BA5013" w:rsidRDefault="00CA1AC9" w:rsidP="00DF0E75">
      <w:pPr>
        <w:keepNext/>
        <w:ind w:firstLine="0"/>
        <w:jc w:val="center"/>
      </w:pPr>
      <w:r w:rsidRPr="00BA5013">
        <w:rPr>
          <w:rFonts w:asciiTheme="minorHAnsi" w:hAnsiTheme="minorHAnsi" w:cstheme="minorBidi"/>
          <w:noProof/>
          <w:sz w:val="22"/>
          <w:szCs w:val="22"/>
          <w:lang w:eastAsia="pt-BR"/>
        </w:rPr>
        <w:drawing>
          <wp:inline distT="0" distB="0" distL="0" distR="0" wp14:anchorId="2F117D56" wp14:editId="075DEC48">
            <wp:extent cx="2438400" cy="10191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a:picLocks noChangeAspect="1" noChangeArrowheads="1"/>
                    </pic:cNvPicPr>
                  </pic:nvPicPr>
                  <pic:blipFill>
                    <a:blip r:embed="rId18">
                      <a:extLst>
                        <a:ext uri="{28A0092B-C50C-407E-A947-70E740481C1C}">
                          <a14:useLocalDpi xmlns:a14="http://schemas.microsoft.com/office/drawing/2010/main" val="0"/>
                        </a:ext>
                      </a:extLst>
                    </a:blip>
                    <a:srcRect l="49677" t="64803" r="35231" b="23903"/>
                    <a:stretch>
                      <a:fillRect/>
                    </a:stretch>
                  </pic:blipFill>
                  <pic:spPr bwMode="auto">
                    <a:xfrm>
                      <a:off x="0" y="0"/>
                      <a:ext cx="2438400" cy="1019175"/>
                    </a:xfrm>
                    <a:prstGeom prst="rect">
                      <a:avLst/>
                    </a:prstGeom>
                    <a:noFill/>
                    <a:ln>
                      <a:noFill/>
                    </a:ln>
                  </pic:spPr>
                </pic:pic>
              </a:graphicData>
            </a:graphic>
          </wp:inline>
        </w:drawing>
      </w:r>
    </w:p>
    <w:p w14:paraId="37CD6931" w14:textId="1D26DFDD" w:rsidR="00CA1AC9" w:rsidRPr="00B04CF6" w:rsidRDefault="00CA1AC9" w:rsidP="00CA1AC9">
      <w:pPr>
        <w:pStyle w:val="Legenda"/>
        <w:rPr>
          <w:rFonts w:asciiTheme="minorHAnsi" w:hAnsiTheme="minorHAnsi" w:cstheme="minorBidi"/>
          <w:sz w:val="22"/>
          <w:szCs w:val="22"/>
        </w:rPr>
      </w:pPr>
      <w:bookmarkStart w:id="687" w:name="_Ref382424468"/>
      <w:bookmarkStart w:id="688" w:name="_Toc389515864"/>
      <w:r w:rsidRPr="00B04CF6">
        <w:t xml:space="preserve">Figura </w:t>
      </w:r>
      <w:r w:rsidR="00785B7E">
        <w:fldChar w:fldCharType="begin"/>
      </w:r>
      <w:r w:rsidR="00785B7E">
        <w:instrText xml:space="preserve"> SEQ Figura \* ARABIC </w:instrText>
      </w:r>
      <w:r w:rsidR="00785B7E">
        <w:fldChar w:fldCharType="separate"/>
      </w:r>
      <w:r w:rsidR="000975FC">
        <w:rPr>
          <w:noProof/>
        </w:rPr>
        <w:t>9</w:t>
      </w:r>
      <w:r w:rsidR="00785B7E">
        <w:rPr>
          <w:noProof/>
        </w:rPr>
        <w:fldChar w:fldCharType="end"/>
      </w:r>
      <w:bookmarkEnd w:id="687"/>
      <w:r w:rsidRPr="00B04CF6">
        <w:t xml:space="preserve"> - Exemplo de </w:t>
      </w:r>
      <w:r w:rsidR="00061B46" w:rsidRPr="00B04CF6">
        <w:rPr>
          <w:i/>
        </w:rPr>
        <w:t>tag</w:t>
      </w:r>
      <w:r w:rsidRPr="00B04CF6">
        <w:t xml:space="preserve"> finalizada</w:t>
      </w:r>
      <w:bookmarkEnd w:id="688"/>
    </w:p>
    <w:p w14:paraId="5E495F7B" w14:textId="5543D02C" w:rsidR="00CA1AC9" w:rsidRPr="00B04CF6" w:rsidRDefault="00CA1AC9" w:rsidP="00CA1AC9">
      <w:pPr>
        <w:pStyle w:val="TextoNormal"/>
        <w:ind w:firstLine="0"/>
        <w:jc w:val="center"/>
        <w:rPr>
          <w:sz w:val="20"/>
        </w:rPr>
      </w:pPr>
      <w:r w:rsidRPr="00B04CF6">
        <w:rPr>
          <w:sz w:val="20"/>
        </w:rPr>
        <w:t xml:space="preserve">Fonte: </w:t>
      </w:r>
      <w:r w:rsidR="00BD7AF5" w:rsidRPr="00B04CF6">
        <w:rPr>
          <w:sz w:val="20"/>
        </w:rPr>
        <w:t>Adaptado de Intermec, 2007</w:t>
      </w:r>
    </w:p>
    <w:p w14:paraId="3FE0D3FD" w14:textId="77777777" w:rsidR="00CA1AC9" w:rsidRPr="00B04CF6" w:rsidRDefault="00CA1AC9" w:rsidP="0049439A">
      <w:pPr>
        <w:pStyle w:val="TextoNormal"/>
        <w:ind w:firstLine="567"/>
        <w:rPr>
          <w:u w:val="single"/>
        </w:rPr>
      </w:pPr>
    </w:p>
    <w:p w14:paraId="1C31D64B" w14:textId="3B01AFB6" w:rsidR="004473FE" w:rsidRPr="00B04CF6" w:rsidRDefault="004473FE" w:rsidP="00CA1AC9">
      <w:pPr>
        <w:pStyle w:val="TextoNormal"/>
      </w:pPr>
    </w:p>
    <w:p w14:paraId="1CB2F1AD" w14:textId="55B1C18F" w:rsidR="004473FE" w:rsidRPr="00B04CF6" w:rsidRDefault="009761D1" w:rsidP="00CA1AC9">
      <w:pPr>
        <w:pStyle w:val="TextoNormal"/>
      </w:pPr>
      <w:r w:rsidRPr="00B04CF6">
        <w:t>Para Want (2006) a</w:t>
      </w:r>
      <w:r w:rsidR="004473FE" w:rsidRPr="00B04CF6">
        <w:t xml:space="preserve">s </w:t>
      </w:r>
      <w:r w:rsidR="00061B46" w:rsidRPr="00B04CF6">
        <w:rPr>
          <w:i/>
        </w:rPr>
        <w:t>tags</w:t>
      </w:r>
      <w:r w:rsidR="004473FE" w:rsidRPr="00B04CF6">
        <w:t xml:space="preserve"> são divididas em três tipos.</w:t>
      </w:r>
    </w:p>
    <w:p w14:paraId="08263016" w14:textId="1F5B6996" w:rsidR="004473FE" w:rsidRPr="00B04CF6" w:rsidRDefault="00061B46" w:rsidP="0049439A">
      <w:pPr>
        <w:pStyle w:val="TextoNormal"/>
        <w:numPr>
          <w:ilvl w:val="0"/>
          <w:numId w:val="53"/>
        </w:numPr>
        <w:ind w:left="993" w:hanging="283"/>
      </w:pPr>
      <w:r w:rsidRPr="00B04CF6">
        <w:rPr>
          <w:i/>
        </w:rPr>
        <w:t>Tags</w:t>
      </w:r>
      <w:r w:rsidR="004473FE" w:rsidRPr="00B04CF6">
        <w:t xml:space="preserve"> passivas, elas não possuem uma fonte de energia, e são ativadas pela frequência emitida do leitor para poder enviar a resposta. Só funcionam se algum leitor estiver presente.</w:t>
      </w:r>
    </w:p>
    <w:p w14:paraId="6E9360B0" w14:textId="24504A7B" w:rsidR="004473FE" w:rsidRPr="00B04CF6" w:rsidRDefault="00061B46" w:rsidP="0049439A">
      <w:pPr>
        <w:pStyle w:val="TextoNormal"/>
        <w:numPr>
          <w:ilvl w:val="0"/>
          <w:numId w:val="53"/>
        </w:numPr>
        <w:ind w:left="993" w:hanging="283"/>
      </w:pPr>
      <w:r w:rsidRPr="00B04CF6">
        <w:rPr>
          <w:i/>
        </w:rPr>
        <w:t>Tags</w:t>
      </w:r>
      <w:r w:rsidR="004473FE" w:rsidRPr="00B04CF6">
        <w:t xml:space="preserve"> semi-</w:t>
      </w:r>
      <w:r w:rsidR="009761D1" w:rsidRPr="00B04CF6">
        <w:t>passivas, elas</w:t>
      </w:r>
      <w:r w:rsidR="004473FE" w:rsidRPr="00B04CF6">
        <w:t xml:space="preserve"> utilizam </w:t>
      </w:r>
      <w:r w:rsidR="009761D1" w:rsidRPr="00B04CF6">
        <w:t xml:space="preserve">energia de </w:t>
      </w:r>
      <w:r w:rsidR="004473FE" w:rsidRPr="00B04CF6">
        <w:t xml:space="preserve">baterias para serem ativadas, mas ainda </w:t>
      </w:r>
      <w:r w:rsidR="009761D1" w:rsidRPr="00B04CF6">
        <w:t>necessita</w:t>
      </w:r>
      <w:r w:rsidR="004473FE" w:rsidRPr="00B04CF6">
        <w:t xml:space="preserve"> </w:t>
      </w:r>
      <w:r w:rsidR="009761D1" w:rsidRPr="00B04CF6">
        <w:t>d</w:t>
      </w:r>
      <w:r w:rsidR="004473FE" w:rsidRPr="00B04CF6">
        <w:t>a energia enviada do leitor para se comunicar.</w:t>
      </w:r>
      <w:r w:rsidR="009761D1" w:rsidRPr="00B04CF6">
        <w:t xml:space="preserve"> Possuem um alcance maior de transmissão comparado com as </w:t>
      </w:r>
      <w:r w:rsidRPr="00B04CF6">
        <w:rPr>
          <w:i/>
        </w:rPr>
        <w:t>tags</w:t>
      </w:r>
      <w:r w:rsidR="009761D1" w:rsidRPr="00B04CF6">
        <w:t xml:space="preserve"> passivas mas uma vida curta devido a necessidade da bateria.</w:t>
      </w:r>
    </w:p>
    <w:p w14:paraId="30B34C22" w14:textId="55890B5C" w:rsidR="00CA1AC9" w:rsidRPr="00B04CF6" w:rsidRDefault="00061B46" w:rsidP="0049439A">
      <w:pPr>
        <w:pStyle w:val="TextoNormal"/>
        <w:numPr>
          <w:ilvl w:val="0"/>
          <w:numId w:val="53"/>
        </w:numPr>
        <w:ind w:left="993" w:hanging="283"/>
        <w:rPr>
          <w:u w:val="single"/>
        </w:rPr>
      </w:pPr>
      <w:r w:rsidRPr="00B04CF6">
        <w:rPr>
          <w:i/>
        </w:rPr>
        <w:t>Tags</w:t>
      </w:r>
      <w:r w:rsidR="009761D1" w:rsidRPr="00B04CF6">
        <w:t xml:space="preserve"> Ativas, possuem um transmissor de radiofrequência e utilizam baterias tanto para serem ativadas como para se comunicar com o leitor. Conseguem um alcance maior de transmissão e podem ser </w:t>
      </w:r>
      <w:del w:id="689" w:author="Ivan" w:date="2014-06-02T23:14:00Z">
        <w:r w:rsidR="009761D1" w:rsidRPr="00B04CF6" w:rsidDel="00AC3F28">
          <w:delText>lida</w:delText>
        </w:r>
      </w:del>
      <w:ins w:id="690" w:author="Ivan" w:date="2014-06-02T23:14:00Z">
        <w:r w:rsidR="00AC3F28" w:rsidRPr="00B04CF6">
          <w:t>lidas</w:t>
        </w:r>
      </w:ins>
      <w:r w:rsidR="009761D1" w:rsidRPr="00B04CF6">
        <w:t xml:space="preserve"> em movimento.</w:t>
      </w:r>
      <w:r w:rsidR="009761D1" w:rsidRPr="00B04CF6" w:rsidDel="004473FE">
        <w:t xml:space="preserve"> </w:t>
      </w:r>
    </w:p>
    <w:p w14:paraId="697C71CA" w14:textId="77777777" w:rsidR="00CA1AC9" w:rsidRPr="00B04CF6" w:rsidRDefault="00CA1AC9" w:rsidP="00CA1AC9">
      <w:pPr>
        <w:pStyle w:val="TextoNormal"/>
        <w:rPr>
          <w:u w:val="single"/>
        </w:rPr>
      </w:pPr>
    </w:p>
    <w:p w14:paraId="633970F3" w14:textId="77777777" w:rsidR="00BD7AF5" w:rsidRPr="00B04CF6" w:rsidRDefault="00BD7AF5" w:rsidP="00CA1AC9">
      <w:pPr>
        <w:pStyle w:val="TextoNormal"/>
        <w:rPr>
          <w:u w:val="single"/>
        </w:rPr>
      </w:pPr>
    </w:p>
    <w:p w14:paraId="370087DB" w14:textId="77777777" w:rsidR="005F5050" w:rsidRPr="00B04CF6" w:rsidRDefault="005F5050" w:rsidP="00CA1AC9">
      <w:pPr>
        <w:pStyle w:val="TextoNormal"/>
        <w:rPr>
          <w:u w:val="single"/>
        </w:rPr>
      </w:pPr>
    </w:p>
    <w:p w14:paraId="2A68B846" w14:textId="77777777" w:rsidR="005F5050" w:rsidRPr="00B04CF6" w:rsidRDefault="005F5050" w:rsidP="00CA1AC9">
      <w:pPr>
        <w:pStyle w:val="TextoNormal"/>
        <w:rPr>
          <w:u w:val="single"/>
        </w:rPr>
      </w:pPr>
    </w:p>
    <w:p w14:paraId="66EA99C8" w14:textId="44F2070C" w:rsidR="00CA1AC9" w:rsidRPr="00C75942" w:rsidRDefault="00CA1AC9" w:rsidP="00C75942">
      <w:pPr>
        <w:pStyle w:val="Ttulo3"/>
        <w:numPr>
          <w:ilvl w:val="2"/>
          <w:numId w:val="49"/>
        </w:numPr>
      </w:pPr>
      <w:bookmarkStart w:id="691" w:name="_Toc388730542"/>
      <w:r w:rsidRPr="00B04CF6">
        <w:lastRenderedPageBreak/>
        <w:t>Antena</w:t>
      </w:r>
      <w:bookmarkEnd w:id="691"/>
    </w:p>
    <w:p w14:paraId="511A8DB5" w14:textId="2482971E" w:rsidR="00CA1AC9" w:rsidRPr="00B04CF6" w:rsidRDefault="00CA1AC9" w:rsidP="00CA1AC9">
      <w:pPr>
        <w:pStyle w:val="TextoNormal"/>
      </w:pPr>
      <w:r w:rsidRPr="00B04CF6">
        <w:t>Conhecidos também como sensores</w:t>
      </w:r>
      <w:r w:rsidR="00157D17" w:rsidRPr="00B04CF6">
        <w:t xml:space="preserve"> </w:t>
      </w:r>
      <w:r w:rsidRPr="00B04CF6">
        <w:t xml:space="preserve">ou leitores, a antena é o </w:t>
      </w:r>
      <w:r w:rsidR="00121550" w:rsidRPr="00B04CF6">
        <w:t>responsável pela comunicação</w:t>
      </w:r>
      <w:r w:rsidRPr="00B04CF6">
        <w:t xml:space="preserve"> entre a </w:t>
      </w:r>
      <w:r w:rsidR="00061B46" w:rsidRPr="00B04CF6">
        <w:rPr>
          <w:i/>
        </w:rPr>
        <w:t>tag</w:t>
      </w:r>
      <w:r w:rsidRPr="00B04CF6">
        <w:t xml:space="preserve"> e o acoplador</w:t>
      </w:r>
      <w:r w:rsidR="008D3AC9" w:rsidRPr="00B04CF6">
        <w:t xml:space="preserve">.  Eles </w:t>
      </w:r>
      <w:r w:rsidRPr="00B04CF6">
        <w:t>emitem energia e realizam a troca de dados. Como não há necessidade de uma linha de visão direta, as antenas podem ser colocadas em uma posiçã</w:t>
      </w:r>
      <w:r w:rsidR="003C5B31" w:rsidRPr="00B04CF6">
        <w:t xml:space="preserve">o fixa, ou podem ser </w:t>
      </w:r>
      <w:r w:rsidR="00D826F1" w:rsidRPr="00B04CF6">
        <w:t>portáteis.</w:t>
      </w:r>
      <w:r w:rsidR="008D3AC9" w:rsidRPr="00B04CF6">
        <w:t xml:space="preserve">  A</w:t>
      </w:r>
      <w:r w:rsidR="003C5B31" w:rsidRPr="00B04CF6">
        <w:t xml:space="preserve"> </w:t>
      </w:r>
      <w:r w:rsidR="003C5B31" w:rsidRPr="00B04CF6">
        <w:fldChar w:fldCharType="begin"/>
      </w:r>
      <w:r w:rsidR="003C5B31" w:rsidRPr="00B04CF6">
        <w:instrText xml:space="preserve"> REF _Ref382424779 \h </w:instrText>
      </w:r>
      <w:r w:rsidR="00B15071" w:rsidRPr="00B04CF6">
        <w:instrText xml:space="preserve"> \* MERGEFORMAT </w:instrText>
      </w:r>
      <w:r w:rsidR="003C5B31" w:rsidRPr="00B04CF6">
        <w:fldChar w:fldCharType="separate"/>
      </w:r>
      <w:ins w:id="692" w:author="Ivan" w:date="2014-06-02T23:45:00Z">
        <w:r w:rsidR="000975FC" w:rsidRPr="00B04CF6">
          <w:t xml:space="preserve">Figura </w:t>
        </w:r>
        <w:r w:rsidR="000975FC">
          <w:rPr>
            <w:noProof/>
          </w:rPr>
          <w:t>10</w:t>
        </w:r>
      </w:ins>
      <w:del w:id="693" w:author="Ivan" w:date="2014-06-02T23:14:00Z">
        <w:r w:rsidR="006167B1" w:rsidRPr="00B04CF6" w:rsidDel="00AC3F28">
          <w:delText xml:space="preserve">Figura </w:delText>
        </w:r>
        <w:r w:rsidR="006167B1" w:rsidDel="00AC3F28">
          <w:rPr>
            <w:noProof/>
          </w:rPr>
          <w:delText>9</w:delText>
        </w:r>
      </w:del>
      <w:r w:rsidR="003C5B31" w:rsidRPr="00B04CF6">
        <w:fldChar w:fldCharType="end"/>
      </w:r>
      <w:r w:rsidR="003C5B31" w:rsidRPr="00B04CF6">
        <w:t xml:space="preserve"> exibe alguns exemplos de maquinário RFID</w:t>
      </w:r>
      <w:r w:rsidRPr="00B04CF6">
        <w:t>.</w:t>
      </w:r>
      <w:sdt>
        <w:sdtPr>
          <w:id w:val="620735253"/>
          <w:citation/>
        </w:sdtPr>
        <w:sdtContent>
          <w:r w:rsidR="003C5B31" w:rsidRPr="00B04CF6">
            <w:fldChar w:fldCharType="begin"/>
          </w:r>
          <w:r w:rsidR="003C5B31" w:rsidRPr="00B04CF6">
            <w:instrText xml:space="preserve"> CITATION Wan06 \l 1046 </w:instrText>
          </w:r>
          <w:r w:rsidR="003C5B31" w:rsidRPr="00B04CF6">
            <w:fldChar w:fldCharType="separate"/>
          </w:r>
          <w:r w:rsidR="0049439A">
            <w:rPr>
              <w:noProof/>
            </w:rPr>
            <w:t xml:space="preserve"> (WANT, 2006)</w:t>
          </w:r>
          <w:r w:rsidR="003C5B31" w:rsidRPr="00B04CF6">
            <w:fldChar w:fldCharType="end"/>
          </w:r>
        </w:sdtContent>
      </w:sdt>
    </w:p>
    <w:p w14:paraId="02BB42DB" w14:textId="77777777" w:rsidR="00CA1AC9" w:rsidRPr="00B04CF6" w:rsidRDefault="00CA1AC9" w:rsidP="00CA1AC9">
      <w:pPr>
        <w:pStyle w:val="TextoNormal"/>
      </w:pPr>
    </w:p>
    <w:p w14:paraId="650086D3" w14:textId="77777777" w:rsidR="00CA1AC9" w:rsidRPr="00B04CF6" w:rsidRDefault="00CA1AC9" w:rsidP="00CA1AC9">
      <w:pPr>
        <w:pStyle w:val="TextoNormal"/>
      </w:pPr>
    </w:p>
    <w:p w14:paraId="6041407E" w14:textId="143F850B" w:rsidR="00CA1AC9" w:rsidRPr="00B04CF6" w:rsidRDefault="00CA1AC9" w:rsidP="00CA1AC9">
      <w:pPr>
        <w:pStyle w:val="TextoNormal"/>
        <w:keepNext/>
        <w:jc w:val="center"/>
      </w:pPr>
      <w:r w:rsidRPr="00B04CF6">
        <w:rPr>
          <w:noProof/>
        </w:rPr>
        <w:drawing>
          <wp:inline distT="0" distB="0" distL="0" distR="0" wp14:anchorId="4D022B07" wp14:editId="253C4569">
            <wp:extent cx="4648200" cy="18002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a:picLocks noChangeAspect="1" noChangeArrowheads="1"/>
                    </pic:cNvPicPr>
                  </pic:nvPicPr>
                  <pic:blipFill>
                    <a:blip r:embed="rId19">
                      <a:extLst>
                        <a:ext uri="{28A0092B-C50C-407E-A947-70E740481C1C}">
                          <a14:useLocalDpi xmlns:a14="http://schemas.microsoft.com/office/drawing/2010/main" val="0"/>
                        </a:ext>
                      </a:extLst>
                    </a:blip>
                    <a:srcRect l="50037" t="33199" r="19478" b="45840"/>
                    <a:stretch>
                      <a:fillRect/>
                    </a:stretch>
                  </pic:blipFill>
                  <pic:spPr bwMode="auto">
                    <a:xfrm>
                      <a:off x="0" y="0"/>
                      <a:ext cx="4648200" cy="1800225"/>
                    </a:xfrm>
                    <a:prstGeom prst="rect">
                      <a:avLst/>
                    </a:prstGeom>
                    <a:noFill/>
                    <a:ln>
                      <a:noFill/>
                    </a:ln>
                  </pic:spPr>
                </pic:pic>
              </a:graphicData>
            </a:graphic>
          </wp:inline>
        </w:drawing>
      </w:r>
    </w:p>
    <w:p w14:paraId="42540B93" w14:textId="5C7D98AC" w:rsidR="00CA1AC9" w:rsidRPr="00B04CF6" w:rsidRDefault="00CA1AC9" w:rsidP="00CA1AC9">
      <w:pPr>
        <w:pStyle w:val="Legenda"/>
      </w:pPr>
      <w:bookmarkStart w:id="694" w:name="_Ref382424779"/>
      <w:bookmarkStart w:id="695" w:name="_Toc389515865"/>
      <w:r w:rsidRPr="00B04CF6">
        <w:t xml:space="preserve">Figura </w:t>
      </w:r>
      <w:r w:rsidR="00785B7E">
        <w:fldChar w:fldCharType="begin"/>
      </w:r>
      <w:r w:rsidR="00785B7E">
        <w:instrText xml:space="preserve"> SEQ Figura \* ARABIC </w:instrText>
      </w:r>
      <w:r w:rsidR="00785B7E">
        <w:fldChar w:fldCharType="separate"/>
      </w:r>
      <w:r w:rsidR="000975FC">
        <w:rPr>
          <w:noProof/>
        </w:rPr>
        <w:t>10</w:t>
      </w:r>
      <w:r w:rsidR="00785B7E">
        <w:rPr>
          <w:noProof/>
        </w:rPr>
        <w:fldChar w:fldCharType="end"/>
      </w:r>
      <w:bookmarkEnd w:id="694"/>
      <w:r w:rsidRPr="00B04CF6">
        <w:t xml:space="preserve"> - IF5: leitor fixo, IP4: l</w:t>
      </w:r>
      <w:r w:rsidRPr="00B04CF6">
        <w:rPr>
          <w:noProof/>
        </w:rPr>
        <w:t xml:space="preserve">eitor portátil, PM4i: impressora de </w:t>
      </w:r>
      <w:r w:rsidR="00061B46" w:rsidRPr="00B04CF6">
        <w:rPr>
          <w:i/>
          <w:noProof/>
        </w:rPr>
        <w:t>tags</w:t>
      </w:r>
      <w:bookmarkEnd w:id="695"/>
    </w:p>
    <w:p w14:paraId="76411EDA" w14:textId="53C976BB" w:rsidR="00CA1AC9" w:rsidRPr="00B04CF6" w:rsidRDefault="00CA1AC9" w:rsidP="005D672B">
      <w:pPr>
        <w:pStyle w:val="TextoNormal"/>
        <w:ind w:firstLine="0"/>
        <w:jc w:val="center"/>
        <w:rPr>
          <w:sz w:val="20"/>
        </w:rPr>
      </w:pPr>
      <w:r w:rsidRPr="00B04CF6">
        <w:rPr>
          <w:sz w:val="20"/>
        </w:rPr>
        <w:t xml:space="preserve">Fonte: </w:t>
      </w:r>
      <w:r w:rsidR="00BD7AF5" w:rsidRPr="00B04CF6">
        <w:rPr>
          <w:sz w:val="20"/>
        </w:rPr>
        <w:t>Adaptado de Intermec, 2007</w:t>
      </w:r>
    </w:p>
    <w:p w14:paraId="3B4988DB" w14:textId="77777777" w:rsidR="00CA1AC9" w:rsidRPr="00B04CF6" w:rsidRDefault="00CA1AC9" w:rsidP="00CA1AC9">
      <w:pPr>
        <w:pStyle w:val="TextoNormal"/>
        <w:rPr>
          <w:sz w:val="20"/>
        </w:rPr>
      </w:pPr>
    </w:p>
    <w:p w14:paraId="0F14168C" w14:textId="5EF4174C" w:rsidR="00CA1AC9" w:rsidRPr="00B04CF6" w:rsidRDefault="00CA1AC9" w:rsidP="00CA1AC9">
      <w:pPr>
        <w:pStyle w:val="TextoNormal"/>
      </w:pPr>
      <w:r w:rsidRPr="00B04CF6">
        <w:t>As etiquetas intelige</w:t>
      </w:r>
      <w:r w:rsidR="00F42EAC" w:rsidRPr="00B04CF6">
        <w:t>ntes são feit</w:t>
      </w:r>
      <w:r w:rsidR="00E41801" w:rsidRPr="00B04CF6">
        <w:t>a</w:t>
      </w:r>
      <w:r w:rsidR="00F42EAC" w:rsidRPr="00B04CF6">
        <w:t xml:space="preserve">s por impressoras, como a PM4i, </w:t>
      </w:r>
      <w:del w:id="696" w:author="Ivan" w:date="2014-06-02T23:22:00Z">
        <w:r w:rsidR="00E41801" w:rsidRPr="00B04CF6" w:rsidDel="0008756F">
          <w:delText>(</w:delText>
        </w:r>
        <w:r w:rsidR="00F42EAC" w:rsidRPr="00B04CF6" w:rsidDel="0008756F">
          <w:fldChar w:fldCharType="begin"/>
        </w:r>
        <w:r w:rsidR="00F42EAC" w:rsidRPr="00B04CF6" w:rsidDel="0008756F">
          <w:delInstrText xml:space="preserve"> REF _Ref382424779 \h </w:delInstrText>
        </w:r>
        <w:r w:rsidR="00B15071" w:rsidRPr="00B04CF6" w:rsidDel="0008756F">
          <w:delInstrText xml:space="preserve"> \* MERGEFORMAT </w:delInstrText>
        </w:r>
        <w:r w:rsidR="00F42EAC" w:rsidRPr="00B04CF6" w:rsidDel="0008756F">
          <w:fldChar w:fldCharType="separate"/>
        </w:r>
      </w:del>
      <w:del w:id="697" w:author="Ivan" w:date="2014-06-02T23:16:00Z">
        <w:r w:rsidR="006167B1" w:rsidRPr="00B04CF6" w:rsidDel="00AC3F28">
          <w:delText xml:space="preserve">Figura </w:delText>
        </w:r>
        <w:r w:rsidR="006167B1" w:rsidDel="00AC3F28">
          <w:rPr>
            <w:noProof/>
          </w:rPr>
          <w:delText>9</w:delText>
        </w:r>
      </w:del>
      <w:del w:id="698" w:author="Ivan" w:date="2014-06-02T23:22:00Z">
        <w:r w:rsidR="00F42EAC" w:rsidRPr="00B04CF6" w:rsidDel="0008756F">
          <w:fldChar w:fldCharType="end"/>
        </w:r>
        <w:r w:rsidR="00E41801" w:rsidRPr="00B04CF6" w:rsidDel="0008756F">
          <w:delText>)</w:delText>
        </w:r>
        <w:r w:rsidR="00F42EAC" w:rsidRPr="00B04CF6" w:rsidDel="0008756F">
          <w:delText>,</w:delText>
        </w:r>
        <w:r w:rsidRPr="00B04CF6" w:rsidDel="0008756F">
          <w:delText xml:space="preserve"> </w:delText>
        </w:r>
      </w:del>
      <w:r w:rsidRPr="00B04CF6">
        <w:t>que têm a capacidade de imprimir código de barras ou outras informações visíveis no papel. A frequência é um dos principais fatores que afetam a gama que varia de poucos centímetros a dezenas de metros</w:t>
      </w:r>
      <w:r w:rsidR="00E41801" w:rsidRPr="00B04CF6">
        <w:t xml:space="preserve">. Atualmente </w:t>
      </w:r>
      <w:r w:rsidRPr="00B04CF6">
        <w:t>os sistemas de RFID utilizam uma das quatro bandas descritas na</w:t>
      </w:r>
      <w:r w:rsidR="00F42EAC" w:rsidRPr="00B04CF6">
        <w:t xml:space="preserve"> </w:t>
      </w:r>
      <w:r w:rsidR="00F42EAC" w:rsidRPr="00B04CF6">
        <w:fldChar w:fldCharType="begin"/>
      </w:r>
      <w:r w:rsidR="00F42EAC" w:rsidRPr="00B04CF6">
        <w:instrText xml:space="preserve"> REF _Ref382424939 \h </w:instrText>
      </w:r>
      <w:r w:rsidR="00B15071" w:rsidRPr="00B04CF6">
        <w:instrText xml:space="preserve"> \* MERGEFORMAT </w:instrText>
      </w:r>
      <w:r w:rsidR="00F42EAC" w:rsidRPr="00B04CF6">
        <w:fldChar w:fldCharType="separate"/>
      </w:r>
      <w:ins w:id="699" w:author="Ivan" w:date="2014-06-02T23:45:00Z">
        <w:r w:rsidR="000975FC" w:rsidRPr="00B04CF6">
          <w:t xml:space="preserve">Tabela </w:t>
        </w:r>
        <w:r w:rsidR="000975FC">
          <w:rPr>
            <w:noProof/>
          </w:rPr>
          <w:t>3</w:t>
        </w:r>
      </w:ins>
      <w:del w:id="700" w:author="Ivan" w:date="2014-06-02T23:42:00Z">
        <w:r w:rsidR="006167B1" w:rsidRPr="00B04CF6" w:rsidDel="00646E32">
          <w:delText xml:space="preserve">Tabela </w:delText>
        </w:r>
        <w:r w:rsidR="006167B1" w:rsidDel="00646E32">
          <w:rPr>
            <w:noProof/>
          </w:rPr>
          <w:delText>3</w:delText>
        </w:r>
      </w:del>
      <w:r w:rsidR="00F42EAC" w:rsidRPr="00B04CF6">
        <w:fldChar w:fldCharType="end"/>
      </w:r>
      <w:r w:rsidRPr="00B04CF6">
        <w:t xml:space="preserve">. </w:t>
      </w:r>
      <w:sdt>
        <w:sdtPr>
          <w:id w:val="-2067026387"/>
          <w:citation/>
        </w:sdtPr>
        <w:sdtContent>
          <w:r w:rsidR="00F42EAC" w:rsidRPr="00B04CF6">
            <w:fldChar w:fldCharType="begin"/>
          </w:r>
          <w:r w:rsidR="00F42EAC" w:rsidRPr="00B04CF6">
            <w:instrText xml:space="preserve"> CITATION Int07 \l 1046 </w:instrText>
          </w:r>
          <w:r w:rsidR="00F42EAC" w:rsidRPr="00B04CF6">
            <w:fldChar w:fldCharType="separate"/>
          </w:r>
          <w:r w:rsidR="0049439A">
            <w:rPr>
              <w:noProof/>
            </w:rPr>
            <w:t>(INTERMEC, 2007)</w:t>
          </w:r>
          <w:r w:rsidR="00F42EAC" w:rsidRPr="00B04CF6">
            <w:fldChar w:fldCharType="end"/>
          </w:r>
        </w:sdtContent>
      </w:sdt>
    </w:p>
    <w:p w14:paraId="10B1BC4C" w14:textId="77777777" w:rsidR="00CA1AC9" w:rsidRPr="00B04CF6" w:rsidRDefault="00CA1AC9" w:rsidP="00CA1AC9">
      <w:pPr>
        <w:pStyle w:val="TextoNormal"/>
      </w:pPr>
    </w:p>
    <w:p w14:paraId="0D91755F" w14:textId="77777777" w:rsidR="00CA1AC9" w:rsidRPr="00B04CF6" w:rsidRDefault="00CA1AC9" w:rsidP="00CA1AC9">
      <w:pPr>
        <w:pStyle w:val="TextoNormal"/>
      </w:pPr>
    </w:p>
    <w:p w14:paraId="2A311551" w14:textId="5F21CD7B" w:rsidR="00C211BC" w:rsidRPr="00B04CF6" w:rsidRDefault="00F42EAC" w:rsidP="006156F7">
      <w:pPr>
        <w:pStyle w:val="Legenda"/>
        <w:keepNext/>
      </w:pPr>
      <w:bookmarkStart w:id="701" w:name="_Ref382424939"/>
      <w:bookmarkStart w:id="702" w:name="_Toc389513571"/>
      <w:r w:rsidRPr="00B04CF6">
        <w:t xml:space="preserve">Tabela </w:t>
      </w:r>
      <w:r w:rsidR="00785B7E">
        <w:fldChar w:fldCharType="begin"/>
      </w:r>
      <w:r w:rsidR="00785B7E">
        <w:instrText xml:space="preserve"> SEQ Tabela \* ARABIC </w:instrText>
      </w:r>
      <w:r w:rsidR="00785B7E">
        <w:fldChar w:fldCharType="separate"/>
      </w:r>
      <w:r w:rsidR="000975FC">
        <w:rPr>
          <w:noProof/>
        </w:rPr>
        <w:t>3</w:t>
      </w:r>
      <w:r w:rsidR="00785B7E">
        <w:rPr>
          <w:noProof/>
        </w:rPr>
        <w:fldChar w:fldCharType="end"/>
      </w:r>
      <w:bookmarkEnd w:id="701"/>
      <w:r w:rsidRPr="00B04CF6">
        <w:t xml:space="preserve"> - Frequência utilizada </w:t>
      </w:r>
      <w:r w:rsidR="008A7EAF" w:rsidRPr="00B04CF6">
        <w:t>atualmente pelos</w:t>
      </w:r>
      <w:r w:rsidRPr="00B04CF6">
        <w:t xml:space="preserve"> sistemas RFID.</w:t>
      </w:r>
      <w:bookmarkEnd w:id="702"/>
    </w:p>
    <w:tbl>
      <w:tblPr>
        <w:tblStyle w:val="TabeladeLista1Clara-nfase1"/>
        <w:tblW w:w="5000" w:type="pct"/>
        <w:tblLook w:val="04A0" w:firstRow="1" w:lastRow="0" w:firstColumn="1" w:lastColumn="0" w:noHBand="0" w:noVBand="1"/>
        <w:tblPrChange w:id="703" w:author="Ivan" w:date="2014-06-02T23:39:00Z">
          <w:tblPr>
            <w:tblStyle w:val="TabeladeLista1Clara"/>
            <w:tblW w:w="5000" w:type="pct"/>
            <w:tblLook w:val="04A0" w:firstRow="1" w:lastRow="0" w:firstColumn="1" w:lastColumn="0" w:noHBand="0" w:noVBand="1"/>
          </w:tblPr>
        </w:tblPrChange>
      </w:tblPr>
      <w:tblGrid>
        <w:gridCol w:w="3681"/>
        <w:gridCol w:w="3021"/>
        <w:gridCol w:w="2369"/>
        <w:tblGridChange w:id="704">
          <w:tblGrid>
            <w:gridCol w:w="3681"/>
            <w:gridCol w:w="3021"/>
            <w:gridCol w:w="2369"/>
          </w:tblGrid>
        </w:tblGridChange>
      </w:tblGrid>
      <w:tr w:rsidR="00C211BC" w:rsidRPr="00B04CF6" w14:paraId="5B898E77" w14:textId="77777777" w:rsidTr="00B50C79">
        <w:trPr>
          <w:cnfStyle w:val="100000000000" w:firstRow="1" w:lastRow="0" w:firstColumn="0" w:lastColumn="0" w:oddVBand="0" w:evenVBand="0" w:oddHBand="0" w:evenHBand="0" w:firstRowFirstColumn="0" w:firstRowLastColumn="0" w:lastRowFirstColumn="0" w:lastRowLastColumn="0"/>
          <w:trHeight w:val="300"/>
          <w:trPrChange w:id="705" w:author="Ivan" w:date="2014-06-02T23:39:00Z">
            <w:trPr>
              <w:trHeight w:val="300"/>
              <w:tblHeader/>
            </w:trPr>
          </w:trPrChange>
        </w:trPr>
        <w:tc>
          <w:tcPr>
            <w:cnfStyle w:val="001000000000" w:firstRow="0" w:lastRow="0" w:firstColumn="1" w:lastColumn="0" w:oddVBand="0" w:evenVBand="0" w:oddHBand="0" w:evenHBand="0" w:firstRowFirstColumn="0" w:firstRowLastColumn="0" w:lastRowFirstColumn="0" w:lastRowLastColumn="0"/>
            <w:tcW w:w="2029" w:type="pct"/>
            <w:noWrap/>
            <w:hideMark/>
            <w:tcPrChange w:id="706" w:author="Ivan" w:date="2014-06-02T23:39:00Z">
              <w:tcPr>
                <w:tcW w:w="2029" w:type="pct"/>
                <w:tcBorders>
                  <w:top w:val="single" w:sz="4" w:space="0" w:color="auto"/>
                  <w:bottom w:val="single" w:sz="4" w:space="0" w:color="auto"/>
                </w:tcBorders>
                <w:noWrap/>
                <w:vAlign w:val="center"/>
                <w:hideMark/>
              </w:tcPr>
            </w:tcPrChange>
          </w:tcPr>
          <w:p w14:paraId="380B9C9E" w14:textId="77777777" w:rsidR="00C211BC" w:rsidRPr="00B04CF6" w:rsidRDefault="00C211BC" w:rsidP="00B04CF6">
            <w:pPr>
              <w:spacing w:after="0"/>
              <w:ind w:firstLine="0"/>
              <w:jc w:val="center"/>
              <w:cnfStyle w:val="101000000000" w:firstRow="1" w:lastRow="0" w:firstColumn="1"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Frequência</w:t>
            </w:r>
          </w:p>
        </w:tc>
        <w:tc>
          <w:tcPr>
            <w:tcW w:w="1665" w:type="pct"/>
            <w:noWrap/>
            <w:hideMark/>
            <w:tcPrChange w:id="707" w:author="Ivan" w:date="2014-06-02T23:39:00Z">
              <w:tcPr>
                <w:tcW w:w="1665" w:type="pct"/>
                <w:tcBorders>
                  <w:top w:val="single" w:sz="4" w:space="0" w:color="auto"/>
                  <w:bottom w:val="single" w:sz="4" w:space="0" w:color="auto"/>
                </w:tcBorders>
                <w:noWrap/>
                <w:vAlign w:val="center"/>
                <w:hideMark/>
              </w:tcPr>
            </w:tcPrChange>
          </w:tcPr>
          <w:p w14:paraId="30842B39" w14:textId="77777777" w:rsidR="00C211BC" w:rsidRPr="00B04CF6" w:rsidRDefault="00C211BC"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Descrição</w:t>
            </w:r>
          </w:p>
        </w:tc>
        <w:tc>
          <w:tcPr>
            <w:tcW w:w="1306" w:type="pct"/>
            <w:noWrap/>
            <w:hideMark/>
            <w:tcPrChange w:id="708" w:author="Ivan" w:date="2014-06-02T23:39:00Z">
              <w:tcPr>
                <w:tcW w:w="1306" w:type="pct"/>
                <w:tcBorders>
                  <w:top w:val="single" w:sz="4" w:space="0" w:color="auto"/>
                  <w:bottom w:val="single" w:sz="4" w:space="0" w:color="auto"/>
                </w:tcBorders>
                <w:noWrap/>
                <w:vAlign w:val="center"/>
                <w:hideMark/>
              </w:tcPr>
            </w:tcPrChange>
          </w:tcPr>
          <w:p w14:paraId="597AEAAB" w14:textId="77777777" w:rsidR="00C211BC" w:rsidRPr="00B04CF6" w:rsidRDefault="00C211BC"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Gama</w:t>
            </w:r>
          </w:p>
        </w:tc>
      </w:tr>
      <w:tr w:rsidR="00C211BC" w:rsidRPr="00B04CF6" w14:paraId="1B6248AE" w14:textId="77777777" w:rsidTr="00B50C79">
        <w:trPr>
          <w:cnfStyle w:val="000000100000" w:firstRow="0" w:lastRow="0" w:firstColumn="0" w:lastColumn="0" w:oddVBand="0" w:evenVBand="0" w:oddHBand="1" w:evenHBand="0" w:firstRowFirstColumn="0" w:firstRowLastColumn="0" w:lastRowFirstColumn="0" w:lastRowLastColumn="0"/>
          <w:trHeight w:val="300"/>
          <w:trPrChange w:id="709" w:author="Ivan" w:date="2014-06-02T23:39:00Z">
            <w:trPr>
              <w:trHeight w:val="300"/>
            </w:trPr>
          </w:trPrChange>
        </w:trPr>
        <w:tc>
          <w:tcPr>
            <w:cnfStyle w:val="001000000000" w:firstRow="0" w:lastRow="0" w:firstColumn="1" w:lastColumn="0" w:oddVBand="0" w:evenVBand="0" w:oddHBand="0" w:evenHBand="0" w:firstRowFirstColumn="0" w:firstRowLastColumn="0" w:lastRowFirstColumn="0" w:lastRowLastColumn="0"/>
            <w:tcW w:w="2029" w:type="pct"/>
            <w:noWrap/>
            <w:hideMark/>
            <w:tcPrChange w:id="710" w:author="Ivan" w:date="2014-06-02T23:39:00Z">
              <w:tcPr>
                <w:tcW w:w="2029" w:type="pct"/>
                <w:tcBorders>
                  <w:top w:val="single" w:sz="4" w:space="0" w:color="auto"/>
                </w:tcBorders>
                <w:noWrap/>
                <w:vAlign w:val="center"/>
                <w:hideMark/>
              </w:tcPr>
            </w:tcPrChange>
          </w:tcPr>
          <w:p w14:paraId="472B5E18" w14:textId="77777777" w:rsidR="00C211BC" w:rsidRPr="00B04CF6" w:rsidRDefault="00C211BC"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125-134 kHz</w:t>
            </w:r>
          </w:p>
        </w:tc>
        <w:tc>
          <w:tcPr>
            <w:tcW w:w="1665" w:type="pct"/>
            <w:noWrap/>
            <w:hideMark/>
            <w:tcPrChange w:id="711" w:author="Ivan" w:date="2014-06-02T23:39:00Z">
              <w:tcPr>
                <w:tcW w:w="1665" w:type="pct"/>
                <w:tcBorders>
                  <w:top w:val="single" w:sz="4" w:space="0" w:color="auto"/>
                </w:tcBorders>
                <w:noWrap/>
                <w:vAlign w:val="center"/>
                <w:hideMark/>
              </w:tcPr>
            </w:tcPrChange>
          </w:tcPr>
          <w:p w14:paraId="65C5AA04" w14:textId="77777777" w:rsidR="00C211BC" w:rsidRPr="00B04CF6" w:rsidRDefault="00C211BC"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Baixa (LF)</w:t>
            </w:r>
          </w:p>
        </w:tc>
        <w:tc>
          <w:tcPr>
            <w:tcW w:w="1306" w:type="pct"/>
            <w:noWrap/>
            <w:hideMark/>
            <w:tcPrChange w:id="712" w:author="Ivan" w:date="2014-06-02T23:39:00Z">
              <w:tcPr>
                <w:tcW w:w="1306" w:type="pct"/>
                <w:tcBorders>
                  <w:top w:val="single" w:sz="4" w:space="0" w:color="auto"/>
                </w:tcBorders>
                <w:noWrap/>
                <w:vAlign w:val="center"/>
                <w:hideMark/>
              </w:tcPr>
            </w:tcPrChange>
          </w:tcPr>
          <w:p w14:paraId="6B18397C" w14:textId="77777777" w:rsidR="00C211BC" w:rsidRPr="00B04CF6" w:rsidRDefault="00C211BC"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Até 18 cm</w:t>
            </w:r>
          </w:p>
        </w:tc>
      </w:tr>
      <w:tr w:rsidR="00C211BC" w:rsidRPr="00B04CF6" w14:paraId="6AD9A29A" w14:textId="77777777" w:rsidTr="00B50C79">
        <w:trPr>
          <w:trHeight w:val="300"/>
          <w:trPrChange w:id="713" w:author="Ivan" w:date="2014-06-02T23:39:00Z">
            <w:trPr>
              <w:trHeight w:val="300"/>
            </w:trPr>
          </w:trPrChange>
        </w:trPr>
        <w:tc>
          <w:tcPr>
            <w:cnfStyle w:val="001000000000" w:firstRow="0" w:lastRow="0" w:firstColumn="1" w:lastColumn="0" w:oddVBand="0" w:evenVBand="0" w:oddHBand="0" w:evenHBand="0" w:firstRowFirstColumn="0" w:firstRowLastColumn="0" w:lastRowFirstColumn="0" w:lastRowLastColumn="0"/>
            <w:tcW w:w="2029" w:type="pct"/>
            <w:noWrap/>
            <w:hideMark/>
            <w:tcPrChange w:id="714" w:author="Ivan" w:date="2014-06-02T23:39:00Z">
              <w:tcPr>
                <w:tcW w:w="2029" w:type="pct"/>
                <w:noWrap/>
                <w:vAlign w:val="center"/>
                <w:hideMark/>
              </w:tcPr>
            </w:tcPrChange>
          </w:tcPr>
          <w:p w14:paraId="248AEDCA" w14:textId="77777777" w:rsidR="00C211BC" w:rsidRPr="00B04CF6" w:rsidRDefault="00C211BC" w:rsidP="00B04CF6">
            <w:pPr>
              <w:spacing w:after="0"/>
              <w:ind w:firstLine="0"/>
              <w:jc w:val="center"/>
              <w:rPr>
                <w:rFonts w:eastAsia="Times New Roman" w:cs="Times New Roman"/>
                <w:color w:val="000000"/>
                <w:lang w:eastAsia="pt-BR"/>
              </w:rPr>
            </w:pPr>
            <w:r w:rsidRPr="00B04CF6">
              <w:rPr>
                <w:rFonts w:eastAsia="Times New Roman" w:cs="Times New Roman"/>
                <w:color w:val="000000"/>
                <w:lang w:eastAsia="pt-BR"/>
              </w:rPr>
              <w:t>13.553-13.567 MHz</w:t>
            </w:r>
          </w:p>
        </w:tc>
        <w:tc>
          <w:tcPr>
            <w:tcW w:w="1665" w:type="pct"/>
            <w:noWrap/>
            <w:hideMark/>
            <w:tcPrChange w:id="715" w:author="Ivan" w:date="2014-06-02T23:39:00Z">
              <w:tcPr>
                <w:tcW w:w="1665" w:type="pct"/>
                <w:noWrap/>
                <w:vAlign w:val="center"/>
                <w:hideMark/>
              </w:tcPr>
            </w:tcPrChange>
          </w:tcPr>
          <w:p w14:paraId="00D1292A" w14:textId="77777777" w:rsidR="00C211BC" w:rsidRPr="00B04CF6" w:rsidRDefault="00C211BC"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Alta (HF)</w:t>
            </w:r>
          </w:p>
        </w:tc>
        <w:tc>
          <w:tcPr>
            <w:tcW w:w="1306" w:type="pct"/>
            <w:noWrap/>
            <w:hideMark/>
            <w:tcPrChange w:id="716" w:author="Ivan" w:date="2014-06-02T23:39:00Z">
              <w:tcPr>
                <w:tcW w:w="1306" w:type="pct"/>
                <w:noWrap/>
                <w:vAlign w:val="center"/>
                <w:hideMark/>
              </w:tcPr>
            </w:tcPrChange>
          </w:tcPr>
          <w:p w14:paraId="7324EE5F" w14:textId="77777777" w:rsidR="00C211BC" w:rsidRPr="00B04CF6" w:rsidRDefault="00C211BC"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60 cm à 3 m</w:t>
            </w:r>
          </w:p>
        </w:tc>
      </w:tr>
      <w:tr w:rsidR="00C211BC" w:rsidRPr="00B04CF6" w14:paraId="26709FE2" w14:textId="77777777" w:rsidTr="00B50C79">
        <w:trPr>
          <w:cnfStyle w:val="000000100000" w:firstRow="0" w:lastRow="0" w:firstColumn="0" w:lastColumn="0" w:oddVBand="0" w:evenVBand="0" w:oddHBand="1" w:evenHBand="0" w:firstRowFirstColumn="0" w:firstRowLastColumn="0" w:lastRowFirstColumn="0" w:lastRowLastColumn="0"/>
          <w:trHeight w:val="300"/>
          <w:trPrChange w:id="717" w:author="Ivan" w:date="2014-06-02T23:39:00Z">
            <w:trPr>
              <w:trHeight w:val="300"/>
            </w:trPr>
          </w:trPrChange>
        </w:trPr>
        <w:tc>
          <w:tcPr>
            <w:cnfStyle w:val="001000000000" w:firstRow="0" w:lastRow="0" w:firstColumn="1" w:lastColumn="0" w:oddVBand="0" w:evenVBand="0" w:oddHBand="0" w:evenHBand="0" w:firstRowFirstColumn="0" w:firstRowLastColumn="0" w:lastRowFirstColumn="0" w:lastRowLastColumn="0"/>
            <w:tcW w:w="2029" w:type="pct"/>
            <w:noWrap/>
            <w:hideMark/>
            <w:tcPrChange w:id="718" w:author="Ivan" w:date="2014-06-02T23:39:00Z">
              <w:tcPr>
                <w:tcW w:w="2029" w:type="pct"/>
                <w:noWrap/>
                <w:vAlign w:val="center"/>
                <w:hideMark/>
              </w:tcPr>
            </w:tcPrChange>
          </w:tcPr>
          <w:p w14:paraId="3A3FEF7F" w14:textId="77777777" w:rsidR="00C211BC" w:rsidRPr="00B04CF6" w:rsidRDefault="00C211BC"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400-1000 MHz</w:t>
            </w:r>
          </w:p>
        </w:tc>
        <w:tc>
          <w:tcPr>
            <w:tcW w:w="1665" w:type="pct"/>
            <w:noWrap/>
            <w:hideMark/>
            <w:tcPrChange w:id="719" w:author="Ivan" w:date="2014-06-02T23:39:00Z">
              <w:tcPr>
                <w:tcW w:w="1665" w:type="pct"/>
                <w:noWrap/>
                <w:vAlign w:val="center"/>
                <w:hideMark/>
              </w:tcPr>
            </w:tcPrChange>
          </w:tcPr>
          <w:p w14:paraId="41D3B739" w14:textId="77777777" w:rsidR="00C211BC" w:rsidRPr="00B04CF6" w:rsidRDefault="00C211BC"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Ultra Alta (UHF)</w:t>
            </w:r>
          </w:p>
        </w:tc>
        <w:tc>
          <w:tcPr>
            <w:tcW w:w="1306" w:type="pct"/>
            <w:noWrap/>
            <w:hideMark/>
            <w:tcPrChange w:id="720" w:author="Ivan" w:date="2014-06-02T23:39:00Z">
              <w:tcPr>
                <w:tcW w:w="1306" w:type="pct"/>
                <w:noWrap/>
                <w:vAlign w:val="center"/>
                <w:hideMark/>
              </w:tcPr>
            </w:tcPrChange>
          </w:tcPr>
          <w:p w14:paraId="7228E89C" w14:textId="77777777" w:rsidR="00C211BC" w:rsidRPr="00B04CF6" w:rsidRDefault="00C211BC"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3 à 9 m</w:t>
            </w:r>
          </w:p>
        </w:tc>
      </w:tr>
      <w:tr w:rsidR="00C211BC" w:rsidRPr="00B04CF6" w14:paraId="4A27A97F" w14:textId="77777777" w:rsidTr="00B50C79">
        <w:trPr>
          <w:trHeight w:val="300"/>
          <w:trPrChange w:id="721" w:author="Ivan" w:date="2014-06-02T23:39:00Z">
            <w:trPr>
              <w:trHeight w:val="300"/>
            </w:trPr>
          </w:trPrChange>
        </w:trPr>
        <w:tc>
          <w:tcPr>
            <w:cnfStyle w:val="001000000000" w:firstRow="0" w:lastRow="0" w:firstColumn="1" w:lastColumn="0" w:oddVBand="0" w:evenVBand="0" w:oddHBand="0" w:evenHBand="0" w:firstRowFirstColumn="0" w:firstRowLastColumn="0" w:lastRowFirstColumn="0" w:lastRowLastColumn="0"/>
            <w:tcW w:w="2029" w:type="pct"/>
            <w:noWrap/>
            <w:hideMark/>
            <w:tcPrChange w:id="722" w:author="Ivan" w:date="2014-06-02T23:39:00Z">
              <w:tcPr>
                <w:tcW w:w="2029" w:type="pct"/>
                <w:tcBorders>
                  <w:bottom w:val="single" w:sz="4" w:space="0" w:color="auto"/>
                </w:tcBorders>
                <w:noWrap/>
                <w:vAlign w:val="center"/>
                <w:hideMark/>
              </w:tcPr>
            </w:tcPrChange>
          </w:tcPr>
          <w:p w14:paraId="49B27AA4" w14:textId="77777777" w:rsidR="00C211BC" w:rsidRPr="00B04CF6" w:rsidRDefault="00C211BC" w:rsidP="00B04CF6">
            <w:pPr>
              <w:spacing w:after="0"/>
              <w:ind w:firstLine="0"/>
              <w:jc w:val="center"/>
              <w:rPr>
                <w:rFonts w:eastAsia="Times New Roman" w:cs="Times New Roman"/>
                <w:color w:val="000000"/>
                <w:lang w:eastAsia="pt-BR"/>
              </w:rPr>
            </w:pPr>
            <w:r w:rsidRPr="00B04CF6">
              <w:rPr>
                <w:rFonts w:eastAsia="Times New Roman" w:cs="Times New Roman"/>
                <w:color w:val="000000"/>
                <w:lang w:eastAsia="pt-BR"/>
              </w:rPr>
              <w:t>2.45 GHz</w:t>
            </w:r>
          </w:p>
        </w:tc>
        <w:tc>
          <w:tcPr>
            <w:tcW w:w="1665" w:type="pct"/>
            <w:noWrap/>
            <w:hideMark/>
            <w:tcPrChange w:id="723" w:author="Ivan" w:date="2014-06-02T23:39:00Z">
              <w:tcPr>
                <w:tcW w:w="1665" w:type="pct"/>
                <w:tcBorders>
                  <w:bottom w:val="single" w:sz="4" w:space="0" w:color="auto"/>
                </w:tcBorders>
                <w:noWrap/>
                <w:vAlign w:val="center"/>
                <w:hideMark/>
              </w:tcPr>
            </w:tcPrChange>
          </w:tcPr>
          <w:p w14:paraId="5F17C1BD" w14:textId="0B934142" w:rsidR="00C211BC" w:rsidRPr="00B04CF6" w:rsidRDefault="006156F7"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Micro-ondas</w:t>
            </w:r>
          </w:p>
        </w:tc>
        <w:tc>
          <w:tcPr>
            <w:tcW w:w="1306" w:type="pct"/>
            <w:noWrap/>
            <w:hideMark/>
            <w:tcPrChange w:id="724" w:author="Ivan" w:date="2014-06-02T23:39:00Z">
              <w:tcPr>
                <w:tcW w:w="1306" w:type="pct"/>
                <w:tcBorders>
                  <w:bottom w:val="single" w:sz="4" w:space="0" w:color="auto"/>
                </w:tcBorders>
                <w:noWrap/>
                <w:vAlign w:val="center"/>
                <w:hideMark/>
              </w:tcPr>
            </w:tcPrChange>
          </w:tcPr>
          <w:p w14:paraId="2D705989" w14:textId="77777777" w:rsidR="00C211BC" w:rsidRPr="00B04CF6" w:rsidRDefault="00C211BC"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Até 300 m</w:t>
            </w:r>
          </w:p>
        </w:tc>
      </w:tr>
    </w:tbl>
    <w:p w14:paraId="074BCC82" w14:textId="1FF55E87" w:rsidR="00CA1AC9" w:rsidRPr="00B04CF6" w:rsidRDefault="00CA1AC9" w:rsidP="00F16E5D">
      <w:pPr>
        <w:pStyle w:val="TextoNormal"/>
        <w:ind w:firstLine="0"/>
        <w:jc w:val="left"/>
        <w:rPr>
          <w:sz w:val="20"/>
        </w:rPr>
      </w:pPr>
      <w:r w:rsidRPr="00B04CF6">
        <w:rPr>
          <w:sz w:val="20"/>
        </w:rPr>
        <w:t xml:space="preserve">Fonte: </w:t>
      </w:r>
      <w:r w:rsidR="00BD7AF5" w:rsidRPr="00B04CF6">
        <w:rPr>
          <w:sz w:val="20"/>
        </w:rPr>
        <w:t>Adaptado de Intermec, 2007</w:t>
      </w:r>
    </w:p>
    <w:p w14:paraId="01F153B3" w14:textId="77777777" w:rsidR="00CA1AC9" w:rsidRPr="00B04CF6" w:rsidRDefault="00CA1AC9" w:rsidP="00CA1AC9">
      <w:pPr>
        <w:tabs>
          <w:tab w:val="left" w:pos="2796"/>
        </w:tabs>
      </w:pPr>
    </w:p>
    <w:p w14:paraId="22249D8C" w14:textId="1D276608" w:rsidR="00CA1AC9" w:rsidRPr="00B04CF6" w:rsidRDefault="00CA1AC9" w:rsidP="00CA1AC9">
      <w:pPr>
        <w:pStyle w:val="Ttulo3"/>
        <w:numPr>
          <w:ilvl w:val="2"/>
          <w:numId w:val="49"/>
        </w:numPr>
      </w:pPr>
      <w:bookmarkStart w:id="725" w:name="_Toc388730543"/>
      <w:r w:rsidRPr="00B04CF6">
        <w:lastRenderedPageBreak/>
        <w:t>Leitor</w:t>
      </w:r>
      <w:bookmarkEnd w:id="725"/>
    </w:p>
    <w:p w14:paraId="70620073" w14:textId="3AC78FB8" w:rsidR="00CA1AC9" w:rsidRPr="00B04CF6" w:rsidRDefault="00CA1AC9" w:rsidP="00CA1AC9">
      <w:pPr>
        <w:pStyle w:val="TextoNormal"/>
      </w:pPr>
      <w:r w:rsidRPr="00B04CF6">
        <w:t>O leitor</w:t>
      </w:r>
      <w:r w:rsidR="00F42EAC" w:rsidRPr="00B04CF6">
        <w:t xml:space="preserve">, conforme ilustrado na </w:t>
      </w:r>
      <w:r w:rsidR="00F42EAC" w:rsidRPr="00B04CF6">
        <w:fldChar w:fldCharType="begin"/>
      </w:r>
      <w:r w:rsidR="00F42EAC" w:rsidRPr="00B04CF6">
        <w:instrText xml:space="preserve"> REF _Ref382424980 \h </w:instrText>
      </w:r>
      <w:r w:rsidR="00B15071" w:rsidRPr="00B04CF6">
        <w:instrText xml:space="preserve"> \* MERGEFORMAT </w:instrText>
      </w:r>
      <w:r w:rsidR="00F42EAC" w:rsidRPr="00B04CF6">
        <w:fldChar w:fldCharType="separate"/>
      </w:r>
      <w:ins w:id="726" w:author="Ivan" w:date="2014-06-02T23:45:00Z">
        <w:r w:rsidR="000975FC" w:rsidRPr="00B04CF6">
          <w:t xml:space="preserve">Figura </w:t>
        </w:r>
        <w:r w:rsidR="000975FC">
          <w:rPr>
            <w:noProof/>
          </w:rPr>
          <w:t>11</w:t>
        </w:r>
      </w:ins>
      <w:del w:id="727" w:author="Ivan" w:date="2014-06-02T23:14:00Z">
        <w:r w:rsidR="006167B1" w:rsidRPr="00B04CF6" w:rsidDel="00AC3F28">
          <w:delText xml:space="preserve">Figura </w:delText>
        </w:r>
        <w:r w:rsidR="006167B1" w:rsidDel="00AC3F28">
          <w:rPr>
            <w:noProof/>
          </w:rPr>
          <w:delText>10</w:delText>
        </w:r>
      </w:del>
      <w:r w:rsidR="00F42EAC" w:rsidRPr="00B04CF6">
        <w:fldChar w:fldCharType="end"/>
      </w:r>
      <w:r w:rsidR="00F42EAC" w:rsidRPr="00B04CF6">
        <w:t>,</w:t>
      </w:r>
      <w:r w:rsidRPr="00B04CF6">
        <w:t xml:space="preserve"> é responsável por </w:t>
      </w:r>
      <w:ins w:id="728" w:author="Ivan" w:date="2014-06-02T23:21:00Z">
        <w:r w:rsidR="0008756F">
          <w:t xml:space="preserve">mandar, receber e </w:t>
        </w:r>
      </w:ins>
      <w:r w:rsidRPr="00B04CF6">
        <w:t>traduzir as informações recebidas e envi</w:t>
      </w:r>
      <w:r w:rsidR="00E41801" w:rsidRPr="00B04CF6">
        <w:t>á</w:t>
      </w:r>
      <w:r w:rsidRPr="00B04CF6">
        <w:t>-las para seus respectivos destinatários</w:t>
      </w:r>
      <w:r w:rsidR="00E41801" w:rsidRPr="00B04CF6">
        <w:t>.  E</w:t>
      </w:r>
      <w:r w:rsidRPr="00B04CF6">
        <w:t>le</w:t>
      </w:r>
      <w:r w:rsidR="004B3456" w:rsidRPr="00B04CF6">
        <w:t xml:space="preserve"> pode</w:t>
      </w:r>
      <w:r w:rsidRPr="00B04CF6">
        <w:t xml:space="preserve"> possui</w:t>
      </w:r>
      <w:r w:rsidR="004B3456" w:rsidRPr="00B04CF6">
        <w:t>r</w:t>
      </w:r>
      <w:r w:rsidRPr="00B04CF6">
        <w:t xml:space="preserve"> dois modos</w:t>
      </w:r>
      <w:r w:rsidR="00BC5D52" w:rsidRPr="00B04CF6">
        <w:t xml:space="preserve"> de atuação</w:t>
      </w:r>
      <w:r w:rsidRPr="00B04CF6">
        <w:t xml:space="preserve">, no modo leitura ele lê as informações da </w:t>
      </w:r>
      <w:r w:rsidR="00061B46" w:rsidRPr="00B04CF6">
        <w:rPr>
          <w:i/>
        </w:rPr>
        <w:t>tag</w:t>
      </w:r>
      <w:r w:rsidRPr="00B04CF6">
        <w:t xml:space="preserve"> e</w:t>
      </w:r>
      <w:r w:rsidR="00E41801" w:rsidRPr="00B04CF6">
        <w:t xml:space="preserve"> as</w:t>
      </w:r>
      <w:r w:rsidRPr="00B04CF6">
        <w:t xml:space="preserve"> envia para o Servidor / PC e no modo de escrita ele lê as informações do Servidor / PC e </w:t>
      </w:r>
      <w:r w:rsidR="00E41801" w:rsidRPr="00B04CF6">
        <w:t xml:space="preserve">as </w:t>
      </w:r>
      <w:r w:rsidRPr="00B04CF6">
        <w:t xml:space="preserve">envia </w:t>
      </w:r>
      <w:r w:rsidR="00F42EAC" w:rsidRPr="00B04CF6">
        <w:t xml:space="preserve">para a </w:t>
      </w:r>
      <w:r w:rsidR="00061B46" w:rsidRPr="00B04CF6">
        <w:rPr>
          <w:i/>
        </w:rPr>
        <w:t>tag</w:t>
      </w:r>
      <w:r w:rsidR="00F42EAC" w:rsidRPr="00B04CF6">
        <w:t xml:space="preserve">. </w:t>
      </w:r>
      <w:sdt>
        <w:sdtPr>
          <w:id w:val="1704439258"/>
          <w:citation/>
        </w:sdtPr>
        <w:sdtContent>
          <w:r w:rsidR="00F42EAC" w:rsidRPr="00B04CF6">
            <w:fldChar w:fldCharType="begin"/>
          </w:r>
          <w:r w:rsidR="00F42EAC" w:rsidRPr="00B04CF6">
            <w:instrText xml:space="preserve"> CITATION Muh04 \l 1046 </w:instrText>
          </w:r>
          <w:r w:rsidR="00F42EAC" w:rsidRPr="00B04CF6">
            <w:fldChar w:fldCharType="separate"/>
          </w:r>
          <w:r w:rsidR="0049439A">
            <w:rPr>
              <w:noProof/>
            </w:rPr>
            <w:t>(RAFIQ, 2005)</w:t>
          </w:r>
          <w:r w:rsidR="00F42EAC" w:rsidRPr="00B04CF6">
            <w:fldChar w:fldCharType="end"/>
          </w:r>
        </w:sdtContent>
      </w:sdt>
    </w:p>
    <w:p w14:paraId="7AB8244D" w14:textId="77777777" w:rsidR="00CA1AC9" w:rsidRPr="00B04CF6" w:rsidRDefault="00CA1AC9" w:rsidP="00CA1AC9">
      <w:pPr>
        <w:pStyle w:val="TextoNormal"/>
      </w:pPr>
      <w:r w:rsidRPr="00B04CF6">
        <w:t xml:space="preserve"> </w:t>
      </w:r>
    </w:p>
    <w:p w14:paraId="055586CD" w14:textId="77777777" w:rsidR="00CA1AC9" w:rsidRPr="00B04CF6" w:rsidRDefault="00CA1AC9" w:rsidP="00CA1AC9">
      <w:pPr>
        <w:rPr>
          <w:rFonts w:asciiTheme="minorHAnsi" w:hAnsiTheme="minorHAnsi" w:cstheme="minorBidi"/>
          <w:sz w:val="22"/>
        </w:rPr>
      </w:pPr>
    </w:p>
    <w:p w14:paraId="3D211E72" w14:textId="4B254D41" w:rsidR="00CA1AC9" w:rsidRPr="00BA5013" w:rsidRDefault="00CA1AC9" w:rsidP="00AC3F28">
      <w:pPr>
        <w:keepNext/>
        <w:ind w:firstLine="0"/>
        <w:jc w:val="center"/>
      </w:pPr>
      <w:r w:rsidRPr="00BA5013">
        <w:rPr>
          <w:rFonts w:asciiTheme="minorHAnsi" w:hAnsiTheme="minorHAnsi" w:cstheme="minorBidi"/>
          <w:noProof/>
          <w:sz w:val="22"/>
          <w:szCs w:val="22"/>
          <w:lang w:eastAsia="pt-BR"/>
        </w:rPr>
        <w:drawing>
          <wp:inline distT="0" distB="0" distL="0" distR="0" wp14:anchorId="23744126" wp14:editId="604B7DC8">
            <wp:extent cx="2543175" cy="1476375"/>
            <wp:effectExtent l="0" t="0" r="9525"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43175" cy="1476375"/>
                    </a:xfrm>
                    <a:prstGeom prst="rect">
                      <a:avLst/>
                    </a:prstGeom>
                    <a:noFill/>
                    <a:ln>
                      <a:noFill/>
                    </a:ln>
                  </pic:spPr>
                </pic:pic>
              </a:graphicData>
            </a:graphic>
          </wp:inline>
        </w:drawing>
      </w:r>
    </w:p>
    <w:p w14:paraId="3A99C931" w14:textId="1A88672B" w:rsidR="00CA1AC9" w:rsidRPr="00B04CF6" w:rsidRDefault="00CA1AC9" w:rsidP="00CA1AC9">
      <w:pPr>
        <w:pStyle w:val="Legenda"/>
      </w:pPr>
      <w:bookmarkStart w:id="729" w:name="_Ref382424980"/>
      <w:bookmarkStart w:id="730" w:name="_Toc389515866"/>
      <w:r w:rsidRPr="00B04CF6">
        <w:t xml:space="preserve">Figura </w:t>
      </w:r>
      <w:r w:rsidR="00785B7E">
        <w:fldChar w:fldCharType="begin"/>
      </w:r>
      <w:r w:rsidR="00785B7E">
        <w:instrText xml:space="preserve"> SEQ Figura \* ARABIC </w:instrText>
      </w:r>
      <w:r w:rsidR="00785B7E">
        <w:fldChar w:fldCharType="separate"/>
      </w:r>
      <w:r w:rsidR="000975FC">
        <w:rPr>
          <w:noProof/>
        </w:rPr>
        <w:t>11</w:t>
      </w:r>
      <w:r w:rsidR="00785B7E">
        <w:rPr>
          <w:noProof/>
        </w:rPr>
        <w:fldChar w:fldCharType="end"/>
      </w:r>
      <w:bookmarkEnd w:id="729"/>
      <w:r w:rsidRPr="00B04CF6">
        <w:t xml:space="preserve"> - Componentes do sistema RFID</w:t>
      </w:r>
      <w:bookmarkEnd w:id="730"/>
    </w:p>
    <w:p w14:paraId="38C8251B" w14:textId="15D35E2F" w:rsidR="00CA1AC9" w:rsidRPr="00B04CF6" w:rsidRDefault="00CA1AC9" w:rsidP="00CA1AC9">
      <w:pPr>
        <w:pStyle w:val="TextoNormal"/>
        <w:ind w:firstLine="0"/>
        <w:jc w:val="center"/>
        <w:rPr>
          <w:sz w:val="20"/>
        </w:rPr>
      </w:pPr>
      <w:r w:rsidRPr="00B04CF6">
        <w:rPr>
          <w:sz w:val="20"/>
        </w:rPr>
        <w:t xml:space="preserve">Fonte: </w:t>
      </w:r>
      <w:r w:rsidR="00BD7AF5" w:rsidRPr="00B04CF6">
        <w:rPr>
          <w:sz w:val="20"/>
        </w:rPr>
        <w:t>Rafiq, 2005</w:t>
      </w:r>
    </w:p>
    <w:p w14:paraId="71446182" w14:textId="2F451748" w:rsidR="00CA1AC9" w:rsidDel="0049439A" w:rsidRDefault="00CA1AC9" w:rsidP="00CA1AC9">
      <w:pPr>
        <w:tabs>
          <w:tab w:val="left" w:pos="2796"/>
        </w:tabs>
        <w:jc w:val="center"/>
        <w:rPr>
          <w:del w:id="731" w:author="Ivan" w:date="2014-06-02T23:01:00Z"/>
        </w:rPr>
      </w:pPr>
    </w:p>
    <w:p w14:paraId="0E0E61B1" w14:textId="089AECF1" w:rsidR="00776072" w:rsidDel="0049439A" w:rsidRDefault="00776072" w:rsidP="00CA1AC9">
      <w:pPr>
        <w:tabs>
          <w:tab w:val="left" w:pos="2796"/>
        </w:tabs>
        <w:jc w:val="center"/>
        <w:rPr>
          <w:del w:id="732" w:author="Ivan" w:date="2014-06-02T23:01:00Z"/>
        </w:rPr>
      </w:pPr>
    </w:p>
    <w:p w14:paraId="1702DABE" w14:textId="3A808D7A" w:rsidR="00776072" w:rsidDel="0049439A" w:rsidRDefault="00776072" w:rsidP="00CA1AC9">
      <w:pPr>
        <w:tabs>
          <w:tab w:val="left" w:pos="2796"/>
        </w:tabs>
        <w:jc w:val="center"/>
        <w:rPr>
          <w:del w:id="733" w:author="Ivan" w:date="2014-06-02T23:01:00Z"/>
        </w:rPr>
      </w:pPr>
    </w:p>
    <w:p w14:paraId="2A9C004A" w14:textId="70C05670" w:rsidR="00776072" w:rsidDel="0049439A" w:rsidRDefault="00776072" w:rsidP="00CA1AC9">
      <w:pPr>
        <w:tabs>
          <w:tab w:val="left" w:pos="2796"/>
        </w:tabs>
        <w:jc w:val="center"/>
        <w:rPr>
          <w:del w:id="734" w:author="Ivan" w:date="2014-06-02T23:01:00Z"/>
        </w:rPr>
      </w:pPr>
    </w:p>
    <w:p w14:paraId="3DC3E2DC" w14:textId="77777777" w:rsidR="00776072" w:rsidRPr="00B04CF6" w:rsidRDefault="00776072" w:rsidP="00CA1AC9">
      <w:pPr>
        <w:tabs>
          <w:tab w:val="left" w:pos="2796"/>
        </w:tabs>
        <w:jc w:val="center"/>
      </w:pPr>
    </w:p>
    <w:p w14:paraId="12311D6F" w14:textId="12BC1030" w:rsidR="00CA1AC9" w:rsidRPr="00B04CF6" w:rsidRDefault="00CA1AC9" w:rsidP="00C75942">
      <w:pPr>
        <w:pStyle w:val="Ttulo3"/>
        <w:numPr>
          <w:ilvl w:val="2"/>
          <w:numId w:val="49"/>
        </w:numPr>
      </w:pPr>
      <w:bookmarkStart w:id="735" w:name="_Toc388730544"/>
      <w:r w:rsidRPr="00B04CF6">
        <w:t>Servidor / PC</w:t>
      </w:r>
      <w:bookmarkEnd w:id="735"/>
    </w:p>
    <w:p w14:paraId="0142EA1E" w14:textId="01A4BA76" w:rsidR="00CA1AC9" w:rsidRPr="00B04CF6" w:rsidRDefault="00CA1AC9" w:rsidP="00CA1AC9">
      <w:pPr>
        <w:pStyle w:val="TextoNormal"/>
        <w:rPr>
          <w:rFonts w:asciiTheme="minorHAnsi" w:hAnsiTheme="minorHAnsi" w:cstheme="minorBidi"/>
          <w:sz w:val="22"/>
          <w:szCs w:val="22"/>
        </w:rPr>
      </w:pPr>
      <w:r w:rsidRPr="00B04CF6">
        <w:t>O Servidor / PC utiliza o Leitor e suas bibliotecas para se comunicar com o sistema RFID</w:t>
      </w:r>
      <w:r w:rsidR="003E055C" w:rsidRPr="00B04CF6">
        <w:t>. E</w:t>
      </w:r>
      <w:r w:rsidRPr="00B04CF6">
        <w:t>le recebe as informações do Leitor e faz a troca com o banco de dados</w:t>
      </w:r>
      <w:r w:rsidR="003E055C" w:rsidRPr="00B04CF6">
        <w:t>.  T</w:t>
      </w:r>
      <w:r w:rsidRPr="00B04CF6">
        <w:t>ipicamente possuem um banco de dados de transação, de modo que os relatórios possam ser produzidos. (RAFIQ, 2005)</w:t>
      </w:r>
    </w:p>
    <w:p w14:paraId="1E7A509C" w14:textId="77777777" w:rsidR="00E34969" w:rsidRPr="00B04CF6" w:rsidRDefault="00E34969" w:rsidP="006205A2"/>
    <w:p w14:paraId="13E2A2FA" w14:textId="2227BD4D" w:rsidR="00477478" w:rsidRPr="00B04CF6" w:rsidRDefault="00C40EA8" w:rsidP="006205A2">
      <w:pPr>
        <w:pStyle w:val="Ttulo2"/>
      </w:pPr>
      <w:bookmarkStart w:id="736" w:name="_Toc380874845"/>
      <w:bookmarkStart w:id="737" w:name="_Toc380874884"/>
      <w:bookmarkStart w:id="738" w:name="_Toc380874923"/>
      <w:bookmarkStart w:id="739" w:name="_Toc380874962"/>
      <w:bookmarkStart w:id="740" w:name="_Toc388730545"/>
      <w:bookmarkEnd w:id="736"/>
      <w:bookmarkEnd w:id="737"/>
      <w:bookmarkEnd w:id="738"/>
      <w:bookmarkEnd w:id="739"/>
      <w:r w:rsidRPr="00B04CF6">
        <w:t>RFID e o Código de Barras</w:t>
      </w:r>
      <w:bookmarkEnd w:id="740"/>
    </w:p>
    <w:p w14:paraId="4D410D45" w14:textId="630AC30F" w:rsidR="00477478" w:rsidRPr="00B04CF6" w:rsidRDefault="009A3A5B" w:rsidP="003E3B54">
      <w:r w:rsidRPr="00B04CF6">
        <w:t>Para Acura (2006 apud Miguel, 2011),</w:t>
      </w:r>
      <w:r w:rsidR="00BE6A19" w:rsidRPr="00B04CF6">
        <w:t xml:space="preserve"> </w:t>
      </w:r>
      <w:r w:rsidR="00477478" w:rsidRPr="00B04CF6">
        <w:t>o RFID não tem a pretensão de substituir o código de barras em todas as suas aplicações. O RFID deve ser visto como um método adicional de identificação, utilizado em aplicações onde o código de barras e outras tecnologias de identificação não atendam a todas as necessidades. Pode ainda ser usad</w:t>
      </w:r>
      <w:r w:rsidR="003E055C" w:rsidRPr="00B04CF6">
        <w:t>o</w:t>
      </w:r>
      <w:r w:rsidR="00477478" w:rsidRPr="00B04CF6">
        <w:t xml:space="preserve"> sozinh</w:t>
      </w:r>
      <w:r w:rsidR="003E055C" w:rsidRPr="00B04CF6">
        <w:t>o</w:t>
      </w:r>
      <w:r w:rsidR="00477478" w:rsidRPr="00B04CF6">
        <w:t xml:space="preserve"> ou em conjunto com algum outro método de identificação.</w:t>
      </w:r>
      <w:r w:rsidR="003E3B54" w:rsidRPr="00B04CF6">
        <w:t xml:space="preserve"> </w:t>
      </w:r>
      <w:r w:rsidR="00BF47B1" w:rsidRPr="00B04CF6">
        <w:t>A</w:t>
      </w:r>
      <w:r w:rsidR="00477478" w:rsidRPr="00B04CF6">
        <w:t xml:space="preserve"> </w:t>
      </w:r>
      <w:r w:rsidR="00BE6A19" w:rsidRPr="00BA5013">
        <w:fldChar w:fldCharType="begin"/>
      </w:r>
      <w:r w:rsidR="00BE6A19" w:rsidRPr="00B04CF6">
        <w:instrText xml:space="preserve"> REF _Ref380870480 \h </w:instrText>
      </w:r>
      <w:r w:rsidR="00B15071" w:rsidRPr="00B04CF6">
        <w:instrText xml:space="preserve"> \* MERGEFORMAT </w:instrText>
      </w:r>
      <w:r w:rsidR="00BE6A19" w:rsidRPr="00BA5013">
        <w:fldChar w:fldCharType="separate"/>
      </w:r>
      <w:ins w:id="741" w:author="Ivan" w:date="2014-06-02T23:45:00Z">
        <w:r w:rsidR="000975FC" w:rsidRPr="00B04CF6">
          <w:t xml:space="preserve">Tabela </w:t>
        </w:r>
        <w:r w:rsidR="000975FC">
          <w:rPr>
            <w:noProof/>
          </w:rPr>
          <w:t>4</w:t>
        </w:r>
      </w:ins>
      <w:del w:id="742" w:author="Ivan" w:date="2014-06-02T23:42:00Z">
        <w:r w:rsidR="006167B1" w:rsidRPr="00B04CF6" w:rsidDel="00646E32">
          <w:delText xml:space="preserve">Tabela </w:delText>
        </w:r>
        <w:r w:rsidR="006167B1" w:rsidDel="00646E32">
          <w:rPr>
            <w:noProof/>
          </w:rPr>
          <w:delText>4</w:delText>
        </w:r>
      </w:del>
      <w:r w:rsidR="00BE6A19" w:rsidRPr="00BA5013">
        <w:fldChar w:fldCharType="end"/>
      </w:r>
      <w:r w:rsidR="00BE6A19" w:rsidRPr="00BA5013">
        <w:t xml:space="preserve"> </w:t>
      </w:r>
      <w:r w:rsidR="00BF47B1" w:rsidRPr="00BA5013">
        <w:t>exibe</w:t>
      </w:r>
      <w:r w:rsidR="00477478" w:rsidRPr="00BA5013">
        <w:t xml:space="preserve"> um comparativo entre o RFID e o Código de Barras.</w:t>
      </w:r>
    </w:p>
    <w:p w14:paraId="657F826C" w14:textId="77777777" w:rsidR="00BE6A19" w:rsidRPr="00B04CF6" w:rsidRDefault="00BE6A19" w:rsidP="00477478">
      <w:pPr>
        <w:spacing w:after="0"/>
        <w:ind w:firstLine="705"/>
      </w:pPr>
    </w:p>
    <w:p w14:paraId="67BB64A4" w14:textId="2A167F5B" w:rsidR="00BE6A19" w:rsidRPr="00B04CF6" w:rsidRDefault="00BE6A19" w:rsidP="006205A2">
      <w:pPr>
        <w:pStyle w:val="Legenda"/>
      </w:pPr>
      <w:bookmarkStart w:id="743" w:name="_Ref380870480"/>
      <w:bookmarkStart w:id="744" w:name="_Toc389513572"/>
      <w:r w:rsidRPr="00B04CF6">
        <w:t xml:space="preserve">Tabela </w:t>
      </w:r>
      <w:r w:rsidR="00785B7E">
        <w:fldChar w:fldCharType="begin"/>
      </w:r>
      <w:r w:rsidR="00785B7E">
        <w:instrText xml:space="preserve"> SEQ Tabela \* ARABIC </w:instrText>
      </w:r>
      <w:r w:rsidR="00785B7E">
        <w:fldChar w:fldCharType="separate"/>
      </w:r>
      <w:r w:rsidR="000975FC">
        <w:rPr>
          <w:noProof/>
        </w:rPr>
        <w:t>4</w:t>
      </w:r>
      <w:r w:rsidR="00785B7E">
        <w:rPr>
          <w:noProof/>
        </w:rPr>
        <w:fldChar w:fldCharType="end"/>
      </w:r>
      <w:bookmarkEnd w:id="743"/>
      <w:r w:rsidRPr="00B04CF6">
        <w:t xml:space="preserve"> - Comparativo entre RFID e Código de Barras</w:t>
      </w:r>
      <w:bookmarkEnd w:id="744"/>
    </w:p>
    <w:tbl>
      <w:tblPr>
        <w:tblStyle w:val="TabeladeLista1Clara-nfase1"/>
        <w:tblW w:w="0" w:type="auto"/>
        <w:tblLook w:val="04A0" w:firstRow="1" w:lastRow="0" w:firstColumn="1" w:lastColumn="0" w:noHBand="0" w:noVBand="1"/>
        <w:tblPrChange w:id="745" w:author="Ivan" w:date="2014-06-02T23:40:00Z">
          <w:tblPr>
            <w:tblStyle w:val="TabeladeLista1Clara"/>
            <w:tblW w:w="0" w:type="auto"/>
            <w:tblLook w:val="04A0" w:firstRow="1" w:lastRow="0" w:firstColumn="1" w:lastColumn="0" w:noHBand="0" w:noVBand="1"/>
          </w:tblPr>
        </w:tblPrChange>
      </w:tblPr>
      <w:tblGrid>
        <w:gridCol w:w="2881"/>
        <w:gridCol w:w="2881"/>
        <w:gridCol w:w="2884"/>
        <w:tblGridChange w:id="746">
          <w:tblGrid>
            <w:gridCol w:w="2881"/>
            <w:gridCol w:w="2881"/>
            <w:gridCol w:w="2884"/>
          </w:tblGrid>
        </w:tblGridChange>
      </w:tblGrid>
      <w:tr w:rsidR="00477478" w:rsidRPr="00B04CF6" w14:paraId="04AD1474" w14:textId="77777777" w:rsidTr="00B50C79">
        <w:trPr>
          <w:cnfStyle w:val="100000000000" w:firstRow="1" w:lastRow="0" w:firstColumn="0" w:lastColumn="0" w:oddVBand="0" w:evenVBand="0" w:oddHBand="0" w:evenHBand="0" w:firstRowFirstColumn="0" w:firstRowLastColumn="0" w:lastRowFirstColumn="0" w:lastRowLastColumn="0"/>
          <w:tblHeader/>
          <w:trPrChange w:id="747" w:author="Ivan" w:date="2014-06-02T23:40:00Z">
            <w:trPr>
              <w:tblHeader/>
            </w:trPr>
          </w:trPrChange>
        </w:trPr>
        <w:tc>
          <w:tcPr>
            <w:cnfStyle w:val="001000000000" w:firstRow="0" w:lastRow="0" w:firstColumn="1" w:lastColumn="0" w:oddVBand="0" w:evenVBand="0" w:oddHBand="0" w:evenHBand="0" w:firstRowFirstColumn="0" w:firstRowLastColumn="0" w:lastRowFirstColumn="0" w:lastRowLastColumn="0"/>
            <w:tcW w:w="2881" w:type="dxa"/>
            <w:hideMark/>
            <w:tcPrChange w:id="748" w:author="Ivan" w:date="2014-06-02T23:40:00Z">
              <w:tcPr>
                <w:tcW w:w="2881" w:type="dxa"/>
                <w:tcBorders>
                  <w:top w:val="single" w:sz="4" w:space="0" w:color="auto"/>
                  <w:bottom w:val="single" w:sz="4" w:space="0" w:color="auto"/>
                </w:tcBorders>
                <w:vAlign w:val="center"/>
                <w:hideMark/>
              </w:tcPr>
            </w:tcPrChange>
          </w:tcPr>
          <w:p w14:paraId="53A6F285" w14:textId="77777777" w:rsidR="00477478" w:rsidRPr="00B04CF6" w:rsidRDefault="00477478" w:rsidP="00BA5013">
            <w:pPr>
              <w:spacing w:after="0"/>
              <w:ind w:firstLine="0"/>
              <w:jc w:val="center"/>
              <w:cnfStyle w:val="101000000000" w:firstRow="1" w:lastRow="0" w:firstColumn="1" w:lastColumn="0" w:oddVBand="0" w:evenVBand="0" w:oddHBand="0" w:evenHBand="0" w:firstRowFirstColumn="0" w:firstRowLastColumn="0" w:lastRowFirstColumn="0" w:lastRowLastColumn="0"/>
              <w:rPr>
                <w:b w:val="0"/>
                <w:lang w:eastAsia="pt-BR"/>
              </w:rPr>
            </w:pPr>
            <w:r w:rsidRPr="00B04CF6">
              <w:rPr>
                <w:lang w:eastAsia="pt-BR"/>
              </w:rPr>
              <w:t>Característica</w:t>
            </w:r>
          </w:p>
        </w:tc>
        <w:tc>
          <w:tcPr>
            <w:tcW w:w="2881" w:type="dxa"/>
            <w:hideMark/>
            <w:tcPrChange w:id="749" w:author="Ivan" w:date="2014-06-02T23:40:00Z">
              <w:tcPr>
                <w:tcW w:w="2881" w:type="dxa"/>
                <w:tcBorders>
                  <w:top w:val="single" w:sz="4" w:space="0" w:color="auto"/>
                  <w:bottom w:val="single" w:sz="4" w:space="0" w:color="auto"/>
                </w:tcBorders>
                <w:vAlign w:val="center"/>
                <w:hideMark/>
              </w:tcPr>
            </w:tcPrChange>
          </w:tcPr>
          <w:p w14:paraId="46B2CC15" w14:textId="77777777" w:rsidR="00477478" w:rsidRPr="00B04CF6" w:rsidRDefault="00477478" w:rsidP="00BA5013">
            <w:pPr>
              <w:spacing w:after="0"/>
              <w:ind w:firstLine="0"/>
              <w:jc w:val="center"/>
              <w:cnfStyle w:val="100000000000" w:firstRow="1" w:lastRow="0" w:firstColumn="0" w:lastColumn="0" w:oddVBand="0" w:evenVBand="0" w:oddHBand="0" w:evenHBand="0" w:firstRowFirstColumn="0" w:firstRowLastColumn="0" w:lastRowFirstColumn="0" w:lastRowLastColumn="0"/>
              <w:rPr>
                <w:b w:val="0"/>
                <w:lang w:eastAsia="pt-BR"/>
              </w:rPr>
            </w:pPr>
            <w:r w:rsidRPr="00B04CF6">
              <w:rPr>
                <w:lang w:eastAsia="pt-BR"/>
              </w:rPr>
              <w:t>RFID</w:t>
            </w:r>
          </w:p>
        </w:tc>
        <w:tc>
          <w:tcPr>
            <w:tcW w:w="2884" w:type="dxa"/>
            <w:hideMark/>
            <w:tcPrChange w:id="750" w:author="Ivan" w:date="2014-06-02T23:40:00Z">
              <w:tcPr>
                <w:tcW w:w="2884" w:type="dxa"/>
                <w:tcBorders>
                  <w:top w:val="single" w:sz="4" w:space="0" w:color="auto"/>
                  <w:bottom w:val="single" w:sz="4" w:space="0" w:color="auto"/>
                </w:tcBorders>
                <w:vAlign w:val="center"/>
                <w:hideMark/>
              </w:tcPr>
            </w:tcPrChange>
          </w:tcPr>
          <w:p w14:paraId="544C0D75" w14:textId="77777777" w:rsidR="00477478" w:rsidRPr="00B04CF6" w:rsidRDefault="00477478"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b w:val="0"/>
                <w:lang w:eastAsia="pt-BR"/>
              </w:rPr>
            </w:pPr>
            <w:r w:rsidRPr="00B04CF6">
              <w:rPr>
                <w:lang w:eastAsia="pt-BR"/>
              </w:rPr>
              <w:t>Código de Barras</w:t>
            </w:r>
          </w:p>
        </w:tc>
      </w:tr>
      <w:tr w:rsidR="00477478" w:rsidRPr="00B04CF6" w14:paraId="0CDD8378"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hideMark/>
            <w:tcPrChange w:id="751" w:author="Ivan" w:date="2014-06-02T23:37:00Z">
              <w:tcPr>
                <w:tcW w:w="2881" w:type="dxa"/>
                <w:tcBorders>
                  <w:top w:val="single" w:sz="4" w:space="0" w:color="auto"/>
                </w:tcBorders>
                <w:vAlign w:val="center"/>
                <w:hideMark/>
              </w:tcPr>
            </w:tcPrChange>
          </w:tcPr>
          <w:p w14:paraId="7EF65C89" w14:textId="77777777" w:rsidR="00477478" w:rsidRPr="00B04CF6" w:rsidRDefault="00477478" w:rsidP="00BA5013">
            <w:pPr>
              <w:spacing w:after="0"/>
              <w:ind w:firstLine="0"/>
              <w:jc w:val="center"/>
              <w:cnfStyle w:val="001000100000" w:firstRow="0" w:lastRow="0" w:firstColumn="1" w:lastColumn="0" w:oddVBand="0" w:evenVBand="0" w:oddHBand="1" w:evenHBand="0" w:firstRowFirstColumn="0" w:firstRowLastColumn="0" w:lastRowFirstColumn="0" w:lastRowLastColumn="0"/>
              <w:rPr>
                <w:lang w:eastAsia="pt-BR"/>
              </w:rPr>
            </w:pPr>
            <w:r w:rsidRPr="00B04CF6">
              <w:rPr>
                <w:lang w:eastAsia="pt-BR"/>
              </w:rPr>
              <w:t>Resistência Mecânica</w:t>
            </w:r>
          </w:p>
        </w:tc>
        <w:tc>
          <w:tcPr>
            <w:tcW w:w="2881" w:type="dxa"/>
            <w:shd w:val="clear" w:color="auto" w:fill="C2D69B" w:themeFill="accent3" w:themeFillTint="99"/>
            <w:hideMark/>
            <w:tcPrChange w:id="752" w:author="Ivan" w:date="2014-06-02T23:37:00Z">
              <w:tcPr>
                <w:tcW w:w="2881" w:type="dxa"/>
                <w:tcBorders>
                  <w:top w:val="single" w:sz="4" w:space="0" w:color="auto"/>
                </w:tcBorders>
                <w:shd w:val="clear" w:color="auto" w:fill="76923C" w:themeFill="accent3" w:themeFillShade="BF"/>
                <w:vAlign w:val="center"/>
                <w:hideMark/>
              </w:tcPr>
            </w:tcPrChange>
          </w:tcPr>
          <w:p w14:paraId="4C48EF07"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Alta</w:t>
            </w:r>
          </w:p>
        </w:tc>
        <w:tc>
          <w:tcPr>
            <w:tcW w:w="2884" w:type="dxa"/>
            <w:shd w:val="clear" w:color="auto" w:fill="E5B8B7" w:themeFill="accent2" w:themeFillTint="66"/>
            <w:hideMark/>
            <w:tcPrChange w:id="753" w:author="Ivan" w:date="2014-06-02T23:37:00Z">
              <w:tcPr>
                <w:tcW w:w="2884" w:type="dxa"/>
                <w:tcBorders>
                  <w:top w:val="single" w:sz="4" w:space="0" w:color="auto"/>
                </w:tcBorders>
                <w:shd w:val="clear" w:color="auto" w:fill="D99594" w:themeFill="accent2" w:themeFillTint="99"/>
                <w:vAlign w:val="center"/>
                <w:hideMark/>
              </w:tcPr>
            </w:tcPrChange>
          </w:tcPr>
          <w:p w14:paraId="2506B1BE"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Baixa</w:t>
            </w:r>
          </w:p>
        </w:tc>
      </w:tr>
      <w:tr w:rsidR="00477478" w:rsidRPr="00B04CF6" w14:paraId="1E96E447" w14:textId="77777777" w:rsidTr="00B50C79">
        <w:tc>
          <w:tcPr>
            <w:cnfStyle w:val="001000000000" w:firstRow="0" w:lastRow="0" w:firstColumn="1" w:lastColumn="0" w:oddVBand="0" w:evenVBand="0" w:oddHBand="0" w:evenHBand="0" w:firstRowFirstColumn="0" w:firstRowLastColumn="0" w:lastRowFirstColumn="0" w:lastRowLastColumn="0"/>
            <w:tcW w:w="2881" w:type="dxa"/>
            <w:hideMark/>
            <w:tcPrChange w:id="754" w:author="Ivan" w:date="2014-06-02T23:36:00Z">
              <w:tcPr>
                <w:tcW w:w="2881" w:type="dxa"/>
                <w:vAlign w:val="center"/>
                <w:hideMark/>
              </w:tcPr>
            </w:tcPrChange>
          </w:tcPr>
          <w:p w14:paraId="290943F9" w14:textId="77777777" w:rsidR="00477478" w:rsidRPr="00B04CF6" w:rsidRDefault="00477478" w:rsidP="00BA5013">
            <w:pPr>
              <w:spacing w:after="0"/>
              <w:ind w:firstLine="0"/>
              <w:jc w:val="center"/>
              <w:rPr>
                <w:lang w:eastAsia="pt-BR"/>
              </w:rPr>
            </w:pPr>
            <w:r w:rsidRPr="00B04CF6">
              <w:rPr>
                <w:lang w:eastAsia="pt-BR"/>
              </w:rPr>
              <w:t>Formatos</w:t>
            </w:r>
          </w:p>
        </w:tc>
        <w:tc>
          <w:tcPr>
            <w:tcW w:w="2881" w:type="dxa"/>
            <w:hideMark/>
            <w:tcPrChange w:id="755" w:author="Ivan" w:date="2014-06-02T23:36:00Z">
              <w:tcPr>
                <w:tcW w:w="2881" w:type="dxa"/>
                <w:vAlign w:val="center"/>
                <w:hideMark/>
              </w:tcPr>
            </w:tcPrChange>
          </w:tcPr>
          <w:p w14:paraId="638175D5"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Variados</w:t>
            </w:r>
          </w:p>
        </w:tc>
        <w:tc>
          <w:tcPr>
            <w:tcW w:w="2884" w:type="dxa"/>
            <w:hideMark/>
            <w:tcPrChange w:id="756" w:author="Ivan" w:date="2014-06-02T23:36:00Z">
              <w:tcPr>
                <w:tcW w:w="2884" w:type="dxa"/>
                <w:vAlign w:val="center"/>
                <w:hideMark/>
              </w:tcPr>
            </w:tcPrChange>
          </w:tcPr>
          <w:p w14:paraId="78924611"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Etiquetas</w:t>
            </w:r>
          </w:p>
        </w:tc>
      </w:tr>
      <w:tr w:rsidR="00477478" w:rsidRPr="00B04CF6" w14:paraId="499B911C"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hideMark/>
            <w:tcPrChange w:id="757" w:author="Ivan" w:date="2014-06-02T23:37:00Z">
              <w:tcPr>
                <w:tcW w:w="2881" w:type="dxa"/>
                <w:vAlign w:val="center"/>
                <w:hideMark/>
              </w:tcPr>
            </w:tcPrChange>
          </w:tcPr>
          <w:p w14:paraId="1DC03310" w14:textId="77777777" w:rsidR="00477478" w:rsidRPr="00B04CF6" w:rsidRDefault="00477478" w:rsidP="00BA5013">
            <w:pPr>
              <w:spacing w:after="0"/>
              <w:ind w:firstLine="0"/>
              <w:jc w:val="center"/>
              <w:cnfStyle w:val="001000100000" w:firstRow="0" w:lastRow="0" w:firstColumn="1" w:lastColumn="0" w:oddVBand="0" w:evenVBand="0" w:oddHBand="1" w:evenHBand="0" w:firstRowFirstColumn="0" w:firstRowLastColumn="0" w:lastRowFirstColumn="0" w:lastRowLastColumn="0"/>
              <w:rPr>
                <w:lang w:eastAsia="pt-BR"/>
              </w:rPr>
            </w:pPr>
            <w:r w:rsidRPr="00B04CF6">
              <w:rPr>
                <w:lang w:eastAsia="pt-BR"/>
              </w:rPr>
              <w:t>Exige Contato Visual</w:t>
            </w:r>
          </w:p>
        </w:tc>
        <w:tc>
          <w:tcPr>
            <w:tcW w:w="2881" w:type="dxa"/>
            <w:shd w:val="clear" w:color="auto" w:fill="C2D69B" w:themeFill="accent3" w:themeFillTint="99"/>
            <w:hideMark/>
            <w:tcPrChange w:id="758" w:author="Ivan" w:date="2014-06-02T23:37:00Z">
              <w:tcPr>
                <w:tcW w:w="2881" w:type="dxa"/>
                <w:shd w:val="clear" w:color="auto" w:fill="76923C" w:themeFill="accent3" w:themeFillShade="BF"/>
                <w:vAlign w:val="center"/>
                <w:hideMark/>
              </w:tcPr>
            </w:tcPrChange>
          </w:tcPr>
          <w:p w14:paraId="7173BA49"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Não</w:t>
            </w:r>
          </w:p>
        </w:tc>
        <w:tc>
          <w:tcPr>
            <w:tcW w:w="2884" w:type="dxa"/>
            <w:shd w:val="clear" w:color="auto" w:fill="E5B8B7" w:themeFill="accent2" w:themeFillTint="66"/>
            <w:hideMark/>
            <w:tcPrChange w:id="759" w:author="Ivan" w:date="2014-06-02T23:37:00Z">
              <w:tcPr>
                <w:tcW w:w="2884" w:type="dxa"/>
                <w:shd w:val="clear" w:color="auto" w:fill="D99594" w:themeFill="accent2" w:themeFillTint="99"/>
                <w:vAlign w:val="center"/>
                <w:hideMark/>
              </w:tcPr>
            </w:tcPrChange>
          </w:tcPr>
          <w:p w14:paraId="7FBE7BAD"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Sim</w:t>
            </w:r>
          </w:p>
        </w:tc>
      </w:tr>
      <w:tr w:rsidR="00477478" w:rsidRPr="00B04CF6" w14:paraId="4FD96CA4" w14:textId="77777777" w:rsidTr="00B50C79">
        <w:tc>
          <w:tcPr>
            <w:cnfStyle w:val="001000000000" w:firstRow="0" w:lastRow="0" w:firstColumn="1" w:lastColumn="0" w:oddVBand="0" w:evenVBand="0" w:oddHBand="0" w:evenHBand="0" w:firstRowFirstColumn="0" w:firstRowLastColumn="0" w:lastRowFirstColumn="0" w:lastRowLastColumn="0"/>
            <w:tcW w:w="2881" w:type="dxa"/>
            <w:hideMark/>
            <w:tcPrChange w:id="760" w:author="Ivan" w:date="2014-06-02T23:37:00Z">
              <w:tcPr>
                <w:tcW w:w="2881" w:type="dxa"/>
                <w:vAlign w:val="center"/>
                <w:hideMark/>
              </w:tcPr>
            </w:tcPrChange>
          </w:tcPr>
          <w:p w14:paraId="701AC359" w14:textId="77777777" w:rsidR="00477478" w:rsidRPr="00B04CF6" w:rsidRDefault="00477478" w:rsidP="00BA5013">
            <w:pPr>
              <w:spacing w:after="0"/>
              <w:ind w:firstLine="0"/>
              <w:jc w:val="center"/>
              <w:rPr>
                <w:lang w:eastAsia="pt-BR"/>
              </w:rPr>
            </w:pPr>
            <w:r w:rsidRPr="00B04CF6">
              <w:rPr>
                <w:lang w:eastAsia="pt-BR"/>
              </w:rPr>
              <w:t>Vida Útil</w:t>
            </w:r>
          </w:p>
        </w:tc>
        <w:tc>
          <w:tcPr>
            <w:tcW w:w="2881" w:type="dxa"/>
            <w:shd w:val="clear" w:color="auto" w:fill="C2D69B" w:themeFill="accent3" w:themeFillTint="99"/>
            <w:hideMark/>
            <w:tcPrChange w:id="761" w:author="Ivan" w:date="2014-06-02T23:37:00Z">
              <w:tcPr>
                <w:tcW w:w="2881" w:type="dxa"/>
                <w:shd w:val="clear" w:color="auto" w:fill="C2D69B" w:themeFill="accent3" w:themeFillTint="99"/>
                <w:vAlign w:val="center"/>
                <w:hideMark/>
              </w:tcPr>
            </w:tcPrChange>
          </w:tcPr>
          <w:p w14:paraId="4DC527EA"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Alta</w:t>
            </w:r>
          </w:p>
        </w:tc>
        <w:tc>
          <w:tcPr>
            <w:tcW w:w="2884" w:type="dxa"/>
            <w:shd w:val="clear" w:color="auto" w:fill="E5B8B7" w:themeFill="accent2" w:themeFillTint="66"/>
            <w:hideMark/>
            <w:tcPrChange w:id="762" w:author="Ivan" w:date="2014-06-02T23:37:00Z">
              <w:tcPr>
                <w:tcW w:w="2884" w:type="dxa"/>
                <w:shd w:val="clear" w:color="auto" w:fill="E5B8B7" w:themeFill="accent2" w:themeFillTint="66"/>
                <w:vAlign w:val="center"/>
                <w:hideMark/>
              </w:tcPr>
            </w:tcPrChange>
          </w:tcPr>
          <w:p w14:paraId="1F991C25"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Baixa</w:t>
            </w:r>
          </w:p>
        </w:tc>
      </w:tr>
      <w:tr w:rsidR="00477478" w:rsidRPr="00B04CF6" w14:paraId="3E2C7F0A"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hideMark/>
            <w:tcPrChange w:id="763" w:author="Ivan" w:date="2014-06-02T23:37:00Z">
              <w:tcPr>
                <w:tcW w:w="2881" w:type="dxa"/>
                <w:vAlign w:val="center"/>
                <w:hideMark/>
              </w:tcPr>
            </w:tcPrChange>
          </w:tcPr>
          <w:p w14:paraId="6329A811" w14:textId="77777777" w:rsidR="00477478" w:rsidRPr="00B04CF6" w:rsidRDefault="00477478" w:rsidP="00BA5013">
            <w:pPr>
              <w:spacing w:after="0"/>
              <w:ind w:firstLine="0"/>
              <w:jc w:val="center"/>
              <w:cnfStyle w:val="001000100000" w:firstRow="0" w:lastRow="0" w:firstColumn="1" w:lastColumn="0" w:oddVBand="0" w:evenVBand="0" w:oddHBand="1" w:evenHBand="0" w:firstRowFirstColumn="0" w:firstRowLastColumn="0" w:lastRowFirstColumn="0" w:lastRowLastColumn="0"/>
              <w:rPr>
                <w:lang w:eastAsia="pt-BR"/>
              </w:rPr>
            </w:pPr>
            <w:r w:rsidRPr="00B04CF6">
              <w:rPr>
                <w:lang w:eastAsia="pt-BR"/>
              </w:rPr>
              <w:t>Possibilidade de Escrita</w:t>
            </w:r>
          </w:p>
        </w:tc>
        <w:tc>
          <w:tcPr>
            <w:tcW w:w="2881" w:type="dxa"/>
            <w:shd w:val="clear" w:color="auto" w:fill="C2D69B" w:themeFill="accent3" w:themeFillTint="99"/>
            <w:hideMark/>
            <w:tcPrChange w:id="764" w:author="Ivan" w:date="2014-06-02T23:37:00Z">
              <w:tcPr>
                <w:tcW w:w="2881" w:type="dxa"/>
                <w:shd w:val="clear" w:color="auto" w:fill="76923C" w:themeFill="accent3" w:themeFillShade="BF"/>
                <w:vAlign w:val="center"/>
                <w:hideMark/>
              </w:tcPr>
            </w:tcPrChange>
          </w:tcPr>
          <w:p w14:paraId="502181DF"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Sim</w:t>
            </w:r>
          </w:p>
        </w:tc>
        <w:tc>
          <w:tcPr>
            <w:tcW w:w="2884" w:type="dxa"/>
            <w:shd w:val="clear" w:color="auto" w:fill="E5B8B7" w:themeFill="accent2" w:themeFillTint="66"/>
            <w:hideMark/>
            <w:tcPrChange w:id="765" w:author="Ivan" w:date="2014-06-02T23:37:00Z">
              <w:tcPr>
                <w:tcW w:w="2884" w:type="dxa"/>
                <w:shd w:val="clear" w:color="auto" w:fill="D99594" w:themeFill="accent2" w:themeFillTint="99"/>
                <w:vAlign w:val="center"/>
                <w:hideMark/>
              </w:tcPr>
            </w:tcPrChange>
          </w:tcPr>
          <w:p w14:paraId="30801EDB"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Não</w:t>
            </w:r>
          </w:p>
        </w:tc>
      </w:tr>
      <w:tr w:rsidR="00477478" w:rsidRPr="00B04CF6" w14:paraId="6908EFA4" w14:textId="77777777" w:rsidTr="00B50C79">
        <w:tc>
          <w:tcPr>
            <w:cnfStyle w:val="001000000000" w:firstRow="0" w:lastRow="0" w:firstColumn="1" w:lastColumn="0" w:oddVBand="0" w:evenVBand="0" w:oddHBand="0" w:evenHBand="0" w:firstRowFirstColumn="0" w:firstRowLastColumn="0" w:lastRowFirstColumn="0" w:lastRowLastColumn="0"/>
            <w:tcW w:w="2881" w:type="dxa"/>
            <w:hideMark/>
            <w:tcPrChange w:id="766" w:author="Ivan" w:date="2014-06-02T23:37:00Z">
              <w:tcPr>
                <w:tcW w:w="2881" w:type="dxa"/>
                <w:vAlign w:val="center"/>
                <w:hideMark/>
              </w:tcPr>
            </w:tcPrChange>
          </w:tcPr>
          <w:p w14:paraId="4C128769" w14:textId="77777777" w:rsidR="00477478" w:rsidRPr="00B04CF6" w:rsidRDefault="00477478" w:rsidP="00BA5013">
            <w:pPr>
              <w:spacing w:after="0"/>
              <w:ind w:firstLine="0"/>
              <w:jc w:val="center"/>
              <w:rPr>
                <w:lang w:eastAsia="pt-BR"/>
              </w:rPr>
            </w:pPr>
            <w:r w:rsidRPr="00B04CF6">
              <w:rPr>
                <w:lang w:eastAsia="pt-BR"/>
              </w:rPr>
              <w:t>Leitura Simultânea</w:t>
            </w:r>
          </w:p>
        </w:tc>
        <w:tc>
          <w:tcPr>
            <w:tcW w:w="2881" w:type="dxa"/>
            <w:shd w:val="clear" w:color="auto" w:fill="C2D69B" w:themeFill="accent3" w:themeFillTint="99"/>
            <w:hideMark/>
            <w:tcPrChange w:id="767" w:author="Ivan" w:date="2014-06-02T23:37:00Z">
              <w:tcPr>
                <w:tcW w:w="2881" w:type="dxa"/>
                <w:shd w:val="clear" w:color="auto" w:fill="C2D69B" w:themeFill="accent3" w:themeFillTint="99"/>
                <w:vAlign w:val="center"/>
                <w:hideMark/>
              </w:tcPr>
            </w:tcPrChange>
          </w:tcPr>
          <w:p w14:paraId="7DE1ACBE"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Sim</w:t>
            </w:r>
          </w:p>
        </w:tc>
        <w:tc>
          <w:tcPr>
            <w:tcW w:w="2884" w:type="dxa"/>
            <w:shd w:val="clear" w:color="auto" w:fill="E5B8B7" w:themeFill="accent2" w:themeFillTint="66"/>
            <w:hideMark/>
            <w:tcPrChange w:id="768" w:author="Ivan" w:date="2014-06-02T23:37:00Z">
              <w:tcPr>
                <w:tcW w:w="2884" w:type="dxa"/>
                <w:shd w:val="clear" w:color="auto" w:fill="E5B8B7" w:themeFill="accent2" w:themeFillTint="66"/>
                <w:vAlign w:val="center"/>
                <w:hideMark/>
              </w:tcPr>
            </w:tcPrChange>
          </w:tcPr>
          <w:p w14:paraId="55AD00EA"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Não</w:t>
            </w:r>
          </w:p>
        </w:tc>
      </w:tr>
      <w:tr w:rsidR="00477478" w:rsidRPr="00B04CF6" w14:paraId="3EEF3079" w14:textId="77777777" w:rsidTr="00B50C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1" w:type="dxa"/>
            <w:hideMark/>
            <w:tcPrChange w:id="769" w:author="Ivan" w:date="2014-06-02T23:37:00Z">
              <w:tcPr>
                <w:tcW w:w="2881" w:type="dxa"/>
                <w:vAlign w:val="center"/>
                <w:hideMark/>
              </w:tcPr>
            </w:tcPrChange>
          </w:tcPr>
          <w:p w14:paraId="16DE503B" w14:textId="77777777" w:rsidR="00477478" w:rsidRPr="00B04CF6" w:rsidRDefault="00477478" w:rsidP="00BA5013">
            <w:pPr>
              <w:spacing w:after="0"/>
              <w:ind w:firstLine="0"/>
              <w:jc w:val="center"/>
              <w:cnfStyle w:val="001000100000" w:firstRow="0" w:lastRow="0" w:firstColumn="1" w:lastColumn="0" w:oddVBand="0" w:evenVBand="0" w:oddHBand="1" w:evenHBand="0" w:firstRowFirstColumn="0" w:firstRowLastColumn="0" w:lastRowFirstColumn="0" w:lastRowLastColumn="0"/>
              <w:rPr>
                <w:lang w:eastAsia="pt-BR"/>
              </w:rPr>
            </w:pPr>
            <w:r w:rsidRPr="00B04CF6">
              <w:rPr>
                <w:lang w:eastAsia="pt-BR"/>
              </w:rPr>
              <w:t>Dados Armazenados</w:t>
            </w:r>
          </w:p>
        </w:tc>
        <w:tc>
          <w:tcPr>
            <w:tcW w:w="2881" w:type="dxa"/>
            <w:shd w:val="clear" w:color="auto" w:fill="C2D69B" w:themeFill="accent3" w:themeFillTint="99"/>
            <w:hideMark/>
            <w:tcPrChange w:id="770" w:author="Ivan" w:date="2014-06-02T23:37:00Z">
              <w:tcPr>
                <w:tcW w:w="2881" w:type="dxa"/>
                <w:shd w:val="clear" w:color="auto" w:fill="76923C" w:themeFill="accent3" w:themeFillShade="BF"/>
                <w:vAlign w:val="center"/>
                <w:hideMark/>
              </w:tcPr>
            </w:tcPrChange>
          </w:tcPr>
          <w:p w14:paraId="69B89F41"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Alta</w:t>
            </w:r>
          </w:p>
        </w:tc>
        <w:tc>
          <w:tcPr>
            <w:tcW w:w="2884" w:type="dxa"/>
            <w:shd w:val="clear" w:color="auto" w:fill="E5B8B7" w:themeFill="accent2" w:themeFillTint="66"/>
            <w:hideMark/>
            <w:tcPrChange w:id="771" w:author="Ivan" w:date="2014-06-02T23:37:00Z">
              <w:tcPr>
                <w:tcW w:w="2884" w:type="dxa"/>
                <w:shd w:val="clear" w:color="auto" w:fill="D99594" w:themeFill="accent2" w:themeFillTint="99"/>
                <w:vAlign w:val="center"/>
                <w:hideMark/>
              </w:tcPr>
            </w:tcPrChange>
          </w:tcPr>
          <w:p w14:paraId="6AC266D0"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Baixa</w:t>
            </w:r>
          </w:p>
        </w:tc>
      </w:tr>
      <w:tr w:rsidR="00477478" w:rsidRPr="00B04CF6" w14:paraId="067AE1D5" w14:textId="77777777" w:rsidTr="00B50C79">
        <w:trPr>
          <w:trHeight w:val="390"/>
          <w:trPrChange w:id="772" w:author="Ivan" w:date="2014-06-02T23:37:00Z">
            <w:trPr>
              <w:trHeight w:val="390"/>
            </w:trPr>
          </w:trPrChange>
        </w:trPr>
        <w:tc>
          <w:tcPr>
            <w:cnfStyle w:val="001000000000" w:firstRow="0" w:lastRow="0" w:firstColumn="1" w:lastColumn="0" w:oddVBand="0" w:evenVBand="0" w:oddHBand="0" w:evenHBand="0" w:firstRowFirstColumn="0" w:firstRowLastColumn="0" w:lastRowFirstColumn="0" w:lastRowLastColumn="0"/>
            <w:tcW w:w="2881" w:type="dxa"/>
            <w:hideMark/>
            <w:tcPrChange w:id="773" w:author="Ivan" w:date="2014-06-02T23:37:00Z">
              <w:tcPr>
                <w:tcW w:w="2881" w:type="dxa"/>
                <w:vAlign w:val="center"/>
                <w:hideMark/>
              </w:tcPr>
            </w:tcPrChange>
          </w:tcPr>
          <w:p w14:paraId="792375E9" w14:textId="77777777" w:rsidR="00477478" w:rsidRPr="00B04CF6" w:rsidRDefault="00477478" w:rsidP="00BA5013">
            <w:pPr>
              <w:spacing w:after="0"/>
              <w:ind w:firstLine="0"/>
              <w:jc w:val="center"/>
              <w:rPr>
                <w:lang w:eastAsia="pt-BR"/>
              </w:rPr>
            </w:pPr>
            <w:r w:rsidRPr="00B04CF6">
              <w:rPr>
                <w:lang w:eastAsia="pt-BR"/>
              </w:rPr>
              <w:t>Funções Adicionais</w:t>
            </w:r>
          </w:p>
        </w:tc>
        <w:tc>
          <w:tcPr>
            <w:tcW w:w="2881" w:type="dxa"/>
            <w:shd w:val="clear" w:color="auto" w:fill="C2D69B" w:themeFill="accent3" w:themeFillTint="99"/>
            <w:hideMark/>
            <w:tcPrChange w:id="774" w:author="Ivan" w:date="2014-06-02T23:37:00Z">
              <w:tcPr>
                <w:tcW w:w="2881" w:type="dxa"/>
                <w:shd w:val="clear" w:color="auto" w:fill="C2D69B" w:themeFill="accent3" w:themeFillTint="99"/>
                <w:vAlign w:val="center"/>
                <w:hideMark/>
              </w:tcPr>
            </w:tcPrChange>
          </w:tcPr>
          <w:p w14:paraId="606F5152"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Sim</w:t>
            </w:r>
          </w:p>
        </w:tc>
        <w:tc>
          <w:tcPr>
            <w:tcW w:w="2884" w:type="dxa"/>
            <w:shd w:val="clear" w:color="auto" w:fill="E5B8B7" w:themeFill="accent2" w:themeFillTint="66"/>
            <w:hideMark/>
            <w:tcPrChange w:id="775" w:author="Ivan" w:date="2014-06-02T23:37:00Z">
              <w:tcPr>
                <w:tcW w:w="2884" w:type="dxa"/>
                <w:shd w:val="clear" w:color="auto" w:fill="E5B8B7" w:themeFill="accent2" w:themeFillTint="66"/>
                <w:vAlign w:val="center"/>
                <w:hideMark/>
              </w:tcPr>
            </w:tcPrChange>
          </w:tcPr>
          <w:p w14:paraId="298FA35D"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Não</w:t>
            </w:r>
          </w:p>
        </w:tc>
      </w:tr>
      <w:tr w:rsidR="00477478" w:rsidRPr="00B04CF6" w14:paraId="27C66CAB" w14:textId="77777777" w:rsidTr="00B50C79">
        <w:trPr>
          <w:cnfStyle w:val="000000100000" w:firstRow="0" w:lastRow="0" w:firstColumn="0" w:lastColumn="0" w:oddVBand="0" w:evenVBand="0" w:oddHBand="1" w:evenHBand="0" w:firstRowFirstColumn="0" w:firstRowLastColumn="0" w:lastRowFirstColumn="0" w:lastRowLastColumn="0"/>
          <w:trHeight w:val="465"/>
          <w:trPrChange w:id="776" w:author="Ivan" w:date="2014-06-02T23:37:00Z">
            <w:trPr>
              <w:trHeight w:val="465"/>
            </w:trPr>
          </w:trPrChange>
        </w:trPr>
        <w:tc>
          <w:tcPr>
            <w:cnfStyle w:val="001000000000" w:firstRow="0" w:lastRow="0" w:firstColumn="1" w:lastColumn="0" w:oddVBand="0" w:evenVBand="0" w:oddHBand="0" w:evenHBand="0" w:firstRowFirstColumn="0" w:firstRowLastColumn="0" w:lastRowFirstColumn="0" w:lastRowLastColumn="0"/>
            <w:tcW w:w="2881" w:type="dxa"/>
            <w:hideMark/>
            <w:tcPrChange w:id="777" w:author="Ivan" w:date="2014-06-02T23:37:00Z">
              <w:tcPr>
                <w:tcW w:w="2881" w:type="dxa"/>
                <w:vAlign w:val="center"/>
                <w:hideMark/>
              </w:tcPr>
            </w:tcPrChange>
          </w:tcPr>
          <w:p w14:paraId="333660F3" w14:textId="77777777" w:rsidR="00477478" w:rsidRPr="00B04CF6" w:rsidRDefault="00477478" w:rsidP="00BA5013">
            <w:pPr>
              <w:spacing w:after="0"/>
              <w:ind w:firstLine="0"/>
              <w:jc w:val="center"/>
              <w:cnfStyle w:val="001000100000" w:firstRow="0" w:lastRow="0" w:firstColumn="1" w:lastColumn="0" w:oddVBand="0" w:evenVBand="0" w:oddHBand="1" w:evenHBand="0" w:firstRowFirstColumn="0" w:firstRowLastColumn="0" w:lastRowFirstColumn="0" w:lastRowLastColumn="0"/>
              <w:rPr>
                <w:lang w:eastAsia="pt-BR"/>
              </w:rPr>
            </w:pPr>
            <w:r w:rsidRPr="00B04CF6">
              <w:rPr>
                <w:lang w:eastAsia="pt-BR"/>
              </w:rPr>
              <w:t>Segurança</w:t>
            </w:r>
          </w:p>
        </w:tc>
        <w:tc>
          <w:tcPr>
            <w:tcW w:w="2881" w:type="dxa"/>
            <w:shd w:val="clear" w:color="auto" w:fill="C2D69B" w:themeFill="accent3" w:themeFillTint="99"/>
            <w:hideMark/>
            <w:tcPrChange w:id="778" w:author="Ivan" w:date="2014-06-02T23:37:00Z">
              <w:tcPr>
                <w:tcW w:w="2881" w:type="dxa"/>
                <w:shd w:val="clear" w:color="auto" w:fill="76923C" w:themeFill="accent3" w:themeFillShade="BF"/>
                <w:vAlign w:val="center"/>
                <w:hideMark/>
              </w:tcPr>
            </w:tcPrChange>
          </w:tcPr>
          <w:p w14:paraId="48322970"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Alta</w:t>
            </w:r>
          </w:p>
        </w:tc>
        <w:tc>
          <w:tcPr>
            <w:tcW w:w="2884" w:type="dxa"/>
            <w:shd w:val="clear" w:color="auto" w:fill="E5B8B7" w:themeFill="accent2" w:themeFillTint="66"/>
            <w:hideMark/>
            <w:tcPrChange w:id="779" w:author="Ivan" w:date="2014-06-02T23:37:00Z">
              <w:tcPr>
                <w:tcW w:w="2884" w:type="dxa"/>
                <w:shd w:val="clear" w:color="auto" w:fill="D99594" w:themeFill="accent2" w:themeFillTint="99"/>
                <w:vAlign w:val="center"/>
                <w:hideMark/>
              </w:tcPr>
            </w:tcPrChange>
          </w:tcPr>
          <w:p w14:paraId="476C7B63" w14:textId="77777777" w:rsidR="00477478" w:rsidRPr="00B04CF6" w:rsidRDefault="00477478"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Baixa</w:t>
            </w:r>
          </w:p>
        </w:tc>
      </w:tr>
      <w:tr w:rsidR="00477478" w:rsidRPr="00B04CF6" w14:paraId="44685125" w14:textId="77777777" w:rsidTr="00B50C79">
        <w:trPr>
          <w:trHeight w:val="465"/>
          <w:trPrChange w:id="780" w:author="Ivan" w:date="2014-06-02T23:37:00Z">
            <w:trPr>
              <w:trHeight w:val="465"/>
            </w:trPr>
          </w:trPrChange>
        </w:trPr>
        <w:tc>
          <w:tcPr>
            <w:cnfStyle w:val="001000000000" w:firstRow="0" w:lastRow="0" w:firstColumn="1" w:lastColumn="0" w:oddVBand="0" w:evenVBand="0" w:oddHBand="0" w:evenHBand="0" w:firstRowFirstColumn="0" w:firstRowLastColumn="0" w:lastRowFirstColumn="0" w:lastRowLastColumn="0"/>
            <w:tcW w:w="2881" w:type="dxa"/>
            <w:hideMark/>
            <w:tcPrChange w:id="781" w:author="Ivan" w:date="2014-06-02T23:37:00Z">
              <w:tcPr>
                <w:tcW w:w="2881" w:type="dxa"/>
                <w:vAlign w:val="center"/>
                <w:hideMark/>
              </w:tcPr>
            </w:tcPrChange>
          </w:tcPr>
          <w:p w14:paraId="02439E96" w14:textId="77777777" w:rsidR="00477478" w:rsidRPr="00B04CF6" w:rsidRDefault="00477478" w:rsidP="00BA5013">
            <w:pPr>
              <w:spacing w:after="0"/>
              <w:ind w:firstLine="0"/>
              <w:jc w:val="center"/>
              <w:rPr>
                <w:lang w:eastAsia="pt-BR"/>
              </w:rPr>
            </w:pPr>
            <w:r w:rsidRPr="00B04CF6">
              <w:rPr>
                <w:lang w:eastAsia="pt-BR"/>
              </w:rPr>
              <w:t>Custo Inicial</w:t>
            </w:r>
          </w:p>
        </w:tc>
        <w:tc>
          <w:tcPr>
            <w:tcW w:w="2881" w:type="dxa"/>
            <w:shd w:val="clear" w:color="auto" w:fill="E5B8B7" w:themeFill="accent2" w:themeFillTint="66"/>
            <w:hideMark/>
            <w:tcPrChange w:id="782" w:author="Ivan" w:date="2014-06-02T23:37:00Z">
              <w:tcPr>
                <w:tcW w:w="2881" w:type="dxa"/>
                <w:shd w:val="clear" w:color="auto" w:fill="E5B8B7" w:themeFill="accent2" w:themeFillTint="66"/>
                <w:vAlign w:val="center"/>
                <w:hideMark/>
              </w:tcPr>
            </w:tcPrChange>
          </w:tcPr>
          <w:p w14:paraId="77279863"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Alto</w:t>
            </w:r>
          </w:p>
        </w:tc>
        <w:tc>
          <w:tcPr>
            <w:tcW w:w="2884" w:type="dxa"/>
            <w:shd w:val="clear" w:color="auto" w:fill="C2D69B" w:themeFill="accent3" w:themeFillTint="99"/>
            <w:hideMark/>
            <w:tcPrChange w:id="783" w:author="Ivan" w:date="2014-06-02T23:37:00Z">
              <w:tcPr>
                <w:tcW w:w="2884" w:type="dxa"/>
                <w:shd w:val="clear" w:color="auto" w:fill="C2D69B" w:themeFill="accent3" w:themeFillTint="99"/>
                <w:vAlign w:val="center"/>
                <w:hideMark/>
              </w:tcPr>
            </w:tcPrChange>
          </w:tcPr>
          <w:p w14:paraId="450DFB23"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Baixo</w:t>
            </w:r>
          </w:p>
        </w:tc>
      </w:tr>
      <w:tr w:rsidR="00477478" w:rsidRPr="00B04CF6" w14:paraId="476F6ABB" w14:textId="77777777" w:rsidTr="00B50C79">
        <w:trPr>
          <w:cnfStyle w:val="000000100000" w:firstRow="0" w:lastRow="0" w:firstColumn="0" w:lastColumn="0" w:oddVBand="0" w:evenVBand="0" w:oddHBand="1" w:evenHBand="0" w:firstRowFirstColumn="0" w:firstRowLastColumn="0" w:lastRowFirstColumn="0" w:lastRowLastColumn="0"/>
          <w:trHeight w:val="465"/>
          <w:trPrChange w:id="784" w:author="Ivan" w:date="2014-06-02T23:37:00Z">
            <w:trPr>
              <w:trHeight w:val="465"/>
            </w:trPr>
          </w:trPrChange>
        </w:trPr>
        <w:tc>
          <w:tcPr>
            <w:cnfStyle w:val="001000000000" w:firstRow="0" w:lastRow="0" w:firstColumn="1" w:lastColumn="0" w:oddVBand="0" w:evenVBand="0" w:oddHBand="0" w:evenHBand="0" w:firstRowFirstColumn="0" w:firstRowLastColumn="0" w:lastRowFirstColumn="0" w:lastRowLastColumn="0"/>
            <w:tcW w:w="2881" w:type="dxa"/>
            <w:hideMark/>
            <w:tcPrChange w:id="785" w:author="Ivan" w:date="2014-06-02T23:37:00Z">
              <w:tcPr>
                <w:tcW w:w="2881" w:type="dxa"/>
                <w:vAlign w:val="center"/>
                <w:hideMark/>
              </w:tcPr>
            </w:tcPrChange>
          </w:tcPr>
          <w:p w14:paraId="70FDD3B4" w14:textId="77777777" w:rsidR="00477478" w:rsidRPr="00B04CF6" w:rsidRDefault="00477478" w:rsidP="00BA5013">
            <w:pPr>
              <w:spacing w:after="0"/>
              <w:ind w:firstLine="0"/>
              <w:jc w:val="center"/>
              <w:cnfStyle w:val="001000100000" w:firstRow="0" w:lastRow="0" w:firstColumn="1" w:lastColumn="0" w:oddVBand="0" w:evenVBand="0" w:oddHBand="1" w:evenHBand="0" w:firstRowFirstColumn="0" w:firstRowLastColumn="0" w:lastRowFirstColumn="0" w:lastRowLastColumn="0"/>
              <w:rPr>
                <w:lang w:eastAsia="pt-BR"/>
              </w:rPr>
            </w:pPr>
            <w:r w:rsidRPr="00B04CF6">
              <w:rPr>
                <w:lang w:eastAsia="pt-BR"/>
              </w:rPr>
              <w:t>Custo de Manutenção</w:t>
            </w:r>
          </w:p>
        </w:tc>
        <w:tc>
          <w:tcPr>
            <w:tcW w:w="2881" w:type="dxa"/>
            <w:shd w:val="clear" w:color="auto" w:fill="E5B8B7" w:themeFill="accent2" w:themeFillTint="66"/>
            <w:hideMark/>
            <w:tcPrChange w:id="786" w:author="Ivan" w:date="2014-06-02T23:37:00Z">
              <w:tcPr>
                <w:tcW w:w="2881" w:type="dxa"/>
                <w:shd w:val="clear" w:color="auto" w:fill="D99594" w:themeFill="accent2" w:themeFillTint="99"/>
                <w:vAlign w:val="center"/>
                <w:hideMark/>
              </w:tcPr>
            </w:tcPrChange>
          </w:tcPr>
          <w:p w14:paraId="54AF835F" w14:textId="39DD3C83" w:rsidR="00477478" w:rsidRPr="00B04CF6" w:rsidRDefault="009A3A5B"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Médio</w:t>
            </w:r>
          </w:p>
        </w:tc>
        <w:tc>
          <w:tcPr>
            <w:tcW w:w="2884" w:type="dxa"/>
            <w:shd w:val="clear" w:color="auto" w:fill="C2D69B" w:themeFill="accent3" w:themeFillTint="99"/>
            <w:hideMark/>
            <w:tcPrChange w:id="787" w:author="Ivan" w:date="2014-06-02T23:37:00Z">
              <w:tcPr>
                <w:tcW w:w="2884" w:type="dxa"/>
                <w:shd w:val="clear" w:color="auto" w:fill="76923C" w:themeFill="accent3" w:themeFillShade="BF"/>
                <w:vAlign w:val="center"/>
                <w:hideMark/>
              </w:tcPr>
            </w:tcPrChange>
          </w:tcPr>
          <w:p w14:paraId="6C4FAB66" w14:textId="776751EA" w:rsidR="00477478" w:rsidRPr="00B04CF6" w:rsidRDefault="009A3A5B"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lang w:eastAsia="pt-BR"/>
              </w:rPr>
            </w:pPr>
            <w:r w:rsidRPr="00B04CF6">
              <w:rPr>
                <w:lang w:eastAsia="pt-BR"/>
              </w:rPr>
              <w:t>Baixo</w:t>
            </w:r>
          </w:p>
        </w:tc>
      </w:tr>
      <w:tr w:rsidR="00477478" w:rsidRPr="00B04CF6" w14:paraId="7936BDD4" w14:textId="77777777" w:rsidTr="00B50C79">
        <w:trPr>
          <w:trHeight w:val="465"/>
          <w:trPrChange w:id="788" w:author="Ivan" w:date="2014-06-02T23:37:00Z">
            <w:trPr>
              <w:trHeight w:val="465"/>
            </w:trPr>
          </w:trPrChange>
        </w:trPr>
        <w:tc>
          <w:tcPr>
            <w:cnfStyle w:val="001000000000" w:firstRow="0" w:lastRow="0" w:firstColumn="1" w:lastColumn="0" w:oddVBand="0" w:evenVBand="0" w:oddHBand="0" w:evenHBand="0" w:firstRowFirstColumn="0" w:firstRowLastColumn="0" w:lastRowFirstColumn="0" w:lastRowLastColumn="0"/>
            <w:tcW w:w="2881" w:type="dxa"/>
            <w:hideMark/>
            <w:tcPrChange w:id="789" w:author="Ivan" w:date="2014-06-02T23:37:00Z">
              <w:tcPr>
                <w:tcW w:w="2881" w:type="dxa"/>
                <w:tcBorders>
                  <w:bottom w:val="single" w:sz="4" w:space="0" w:color="auto"/>
                </w:tcBorders>
                <w:vAlign w:val="center"/>
                <w:hideMark/>
              </w:tcPr>
            </w:tcPrChange>
          </w:tcPr>
          <w:p w14:paraId="185E5962" w14:textId="77777777" w:rsidR="00477478" w:rsidRPr="00B04CF6" w:rsidRDefault="00477478" w:rsidP="00BA5013">
            <w:pPr>
              <w:spacing w:after="0"/>
              <w:ind w:firstLine="0"/>
              <w:jc w:val="center"/>
              <w:rPr>
                <w:lang w:eastAsia="pt-BR"/>
              </w:rPr>
            </w:pPr>
            <w:r w:rsidRPr="00B04CF6">
              <w:rPr>
                <w:lang w:eastAsia="pt-BR"/>
              </w:rPr>
              <w:t>Reutilização</w:t>
            </w:r>
          </w:p>
        </w:tc>
        <w:tc>
          <w:tcPr>
            <w:tcW w:w="2881" w:type="dxa"/>
            <w:shd w:val="clear" w:color="auto" w:fill="C2D69B" w:themeFill="accent3" w:themeFillTint="99"/>
            <w:hideMark/>
            <w:tcPrChange w:id="790" w:author="Ivan" w:date="2014-06-02T23:37:00Z">
              <w:tcPr>
                <w:tcW w:w="2881" w:type="dxa"/>
                <w:tcBorders>
                  <w:bottom w:val="single" w:sz="4" w:space="0" w:color="auto"/>
                </w:tcBorders>
                <w:shd w:val="clear" w:color="auto" w:fill="C2D69B" w:themeFill="accent3" w:themeFillTint="99"/>
                <w:vAlign w:val="center"/>
                <w:hideMark/>
              </w:tcPr>
            </w:tcPrChange>
          </w:tcPr>
          <w:p w14:paraId="7697C915"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Sim</w:t>
            </w:r>
          </w:p>
        </w:tc>
        <w:tc>
          <w:tcPr>
            <w:tcW w:w="2884" w:type="dxa"/>
            <w:shd w:val="clear" w:color="auto" w:fill="E5B8B7" w:themeFill="accent2" w:themeFillTint="66"/>
            <w:hideMark/>
            <w:tcPrChange w:id="791" w:author="Ivan" w:date="2014-06-02T23:37:00Z">
              <w:tcPr>
                <w:tcW w:w="2884" w:type="dxa"/>
                <w:tcBorders>
                  <w:bottom w:val="single" w:sz="4" w:space="0" w:color="auto"/>
                </w:tcBorders>
                <w:shd w:val="clear" w:color="auto" w:fill="E5B8B7" w:themeFill="accent2" w:themeFillTint="66"/>
                <w:vAlign w:val="center"/>
                <w:hideMark/>
              </w:tcPr>
            </w:tcPrChange>
          </w:tcPr>
          <w:p w14:paraId="380A2B95" w14:textId="77777777" w:rsidR="00477478" w:rsidRPr="00B04CF6" w:rsidRDefault="00477478"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lang w:eastAsia="pt-BR"/>
              </w:rPr>
            </w:pPr>
            <w:r w:rsidRPr="00B04CF6">
              <w:rPr>
                <w:lang w:eastAsia="pt-BR"/>
              </w:rPr>
              <w:t>Não</w:t>
            </w:r>
          </w:p>
        </w:tc>
      </w:tr>
    </w:tbl>
    <w:p w14:paraId="47D83C62" w14:textId="5FD54ECA" w:rsidR="00C40EA8" w:rsidRPr="00B04CF6" w:rsidRDefault="00DF0E75" w:rsidP="00DF0E75">
      <w:pPr>
        <w:pStyle w:val="Legenda"/>
        <w:jc w:val="left"/>
      </w:pPr>
      <w:r w:rsidRPr="00B04CF6">
        <w:t xml:space="preserve">Fonte: </w:t>
      </w:r>
      <w:r w:rsidR="00BD7AF5" w:rsidRPr="00B04CF6">
        <w:t>Adaptado de Miguel, 2011</w:t>
      </w:r>
    </w:p>
    <w:p w14:paraId="1EE2F2CE" w14:textId="29A707C9" w:rsidR="00776072" w:rsidRDefault="001468BD" w:rsidP="00C75942">
      <w:bookmarkStart w:id="792" w:name="_Toc388730546"/>
      <w:r>
        <w:t>Através da análise da tabela é possível perceber que o RFID tem diversas vantagens sobre o código de barras, sendo que o grande diferencial, que em muitos casos define a escolha de uma tecnologia ou de outra, é o custo inicial e de manutenção.</w:t>
      </w:r>
    </w:p>
    <w:p w14:paraId="403B5BE0" w14:textId="51BE8687" w:rsidR="00C40EA8" w:rsidRPr="00B04CF6" w:rsidRDefault="00C40EA8" w:rsidP="00995CFB">
      <w:pPr>
        <w:pStyle w:val="Ttulo2"/>
      </w:pPr>
      <w:r w:rsidRPr="00B04CF6">
        <w:t>Vantagens e Desvantagens do RFID</w:t>
      </w:r>
      <w:bookmarkStart w:id="793" w:name="_Toc380874848"/>
      <w:bookmarkStart w:id="794" w:name="_Toc380874887"/>
      <w:bookmarkStart w:id="795" w:name="_Toc380874926"/>
      <w:bookmarkEnd w:id="792"/>
      <w:bookmarkEnd w:id="793"/>
      <w:bookmarkEnd w:id="794"/>
      <w:bookmarkEnd w:id="795"/>
    </w:p>
    <w:p w14:paraId="3CAD808F" w14:textId="6C18B6E5" w:rsidR="00477478" w:rsidRPr="00B04CF6" w:rsidRDefault="00BE6A19" w:rsidP="006205A2">
      <w:r w:rsidRPr="00B04CF6">
        <w:t>Kaur et al</w:t>
      </w:r>
      <w:r w:rsidR="00661601" w:rsidRPr="00B04CF6">
        <w:t>.</w:t>
      </w:r>
      <w:r w:rsidR="00BF47B1" w:rsidRPr="00B04CF6">
        <w:t xml:space="preserve"> (</w:t>
      </w:r>
      <w:r w:rsidRPr="00B04CF6">
        <w:t>2011</w:t>
      </w:r>
      <w:r w:rsidR="00BF47B1" w:rsidRPr="00B04CF6">
        <w:t>)</w:t>
      </w:r>
      <w:r w:rsidRPr="00B04CF6">
        <w:t xml:space="preserve"> descrevem alguns benefícios e desvantagens da tecnologia RFID, citados abaixo:</w:t>
      </w:r>
    </w:p>
    <w:p w14:paraId="6729B9C6" w14:textId="01647D19" w:rsidR="00477478" w:rsidRPr="00B04CF6" w:rsidRDefault="00C40EA8" w:rsidP="006205A2">
      <w:pPr>
        <w:pStyle w:val="Ttulo3"/>
      </w:pPr>
      <w:bookmarkStart w:id="796" w:name="_Toc388730547"/>
      <w:r w:rsidRPr="00B04CF6">
        <w:t>Vantagens</w:t>
      </w:r>
      <w:bookmarkEnd w:id="796"/>
    </w:p>
    <w:p w14:paraId="46C8DA3D" w14:textId="7408DADC" w:rsidR="00477478" w:rsidRPr="00B04CF6" w:rsidRDefault="00477478" w:rsidP="00477478">
      <w:pPr>
        <w:pStyle w:val="PargrafodaLista"/>
        <w:numPr>
          <w:ilvl w:val="0"/>
          <w:numId w:val="48"/>
        </w:numPr>
        <w:spacing w:after="0"/>
      </w:pPr>
      <w:r w:rsidRPr="00B04CF6">
        <w:t xml:space="preserve">A detecção das </w:t>
      </w:r>
      <w:r w:rsidR="00061B46" w:rsidRPr="00B04CF6">
        <w:rPr>
          <w:i/>
        </w:rPr>
        <w:t>Tags</w:t>
      </w:r>
      <w:r w:rsidRPr="00B04CF6">
        <w:t xml:space="preserve"> não necessita da intervenção humana, eliminando erros humanos.</w:t>
      </w:r>
    </w:p>
    <w:p w14:paraId="226932EC" w14:textId="77777777" w:rsidR="00477478" w:rsidRPr="00B04CF6" w:rsidRDefault="00477478" w:rsidP="00477478">
      <w:pPr>
        <w:pStyle w:val="PargrafodaLista"/>
        <w:numPr>
          <w:ilvl w:val="0"/>
          <w:numId w:val="48"/>
        </w:numPr>
        <w:spacing w:after="0"/>
      </w:pPr>
      <w:r w:rsidRPr="00B04CF6">
        <w:t>As etiquetas RFID tem um grande alcance.</w:t>
      </w:r>
    </w:p>
    <w:p w14:paraId="38D35CA1" w14:textId="12C124E2" w:rsidR="00477478" w:rsidRPr="00B04CF6" w:rsidRDefault="00477478" w:rsidP="00477478">
      <w:pPr>
        <w:pStyle w:val="PargrafodaLista"/>
        <w:numPr>
          <w:ilvl w:val="0"/>
          <w:numId w:val="48"/>
        </w:numPr>
        <w:spacing w:after="0"/>
      </w:pPr>
      <w:r w:rsidRPr="00B04CF6">
        <w:t xml:space="preserve">As </w:t>
      </w:r>
      <w:r w:rsidR="00061B46" w:rsidRPr="00B04CF6">
        <w:rPr>
          <w:i/>
        </w:rPr>
        <w:t>Tags</w:t>
      </w:r>
      <w:r w:rsidRPr="00B04CF6">
        <w:t xml:space="preserve"> podem ter a capacidade de leitura e gravação.</w:t>
      </w:r>
    </w:p>
    <w:p w14:paraId="1F955E9D" w14:textId="77777777" w:rsidR="00477478" w:rsidRPr="00B04CF6" w:rsidRDefault="00477478" w:rsidP="00477478">
      <w:pPr>
        <w:pStyle w:val="PargrafodaLista"/>
        <w:numPr>
          <w:ilvl w:val="0"/>
          <w:numId w:val="48"/>
        </w:numPr>
        <w:spacing w:after="0"/>
      </w:pPr>
      <w:r w:rsidRPr="00B04CF6">
        <w:t>Uma etiqueta RFID pode armazenar uma grande quantidade de dados.</w:t>
      </w:r>
    </w:p>
    <w:p w14:paraId="405B6382" w14:textId="77777777" w:rsidR="00477478" w:rsidRPr="00B04CF6" w:rsidRDefault="00477478" w:rsidP="00477478">
      <w:pPr>
        <w:pStyle w:val="PargrafodaLista"/>
        <w:numPr>
          <w:ilvl w:val="0"/>
          <w:numId w:val="48"/>
        </w:numPr>
        <w:spacing w:after="0"/>
      </w:pPr>
      <w:r w:rsidRPr="00B04CF6">
        <w:t>Identificação de itens individualmente.</w:t>
      </w:r>
    </w:p>
    <w:p w14:paraId="0D054E18" w14:textId="77777777" w:rsidR="00477478" w:rsidRPr="00B04CF6" w:rsidRDefault="00477478" w:rsidP="00477478">
      <w:pPr>
        <w:pStyle w:val="PargrafodaLista"/>
        <w:numPr>
          <w:ilvl w:val="0"/>
          <w:numId w:val="48"/>
        </w:numPr>
        <w:spacing w:after="0"/>
      </w:pPr>
      <w:r w:rsidRPr="00B04CF6">
        <w:t>Muitas etiquetas podem ser lidas simultaneamente.</w:t>
      </w:r>
    </w:p>
    <w:p w14:paraId="1F91965C" w14:textId="77777777" w:rsidR="00477478" w:rsidRPr="00B04CF6" w:rsidRDefault="00477478" w:rsidP="00477478">
      <w:pPr>
        <w:pStyle w:val="PargrafodaLista"/>
        <w:numPr>
          <w:ilvl w:val="0"/>
          <w:numId w:val="48"/>
        </w:numPr>
        <w:spacing w:after="0"/>
      </w:pPr>
      <w:r w:rsidRPr="00B04CF6">
        <w:t>Reduz o custo para controle de estoque.</w:t>
      </w:r>
    </w:p>
    <w:p w14:paraId="2F41FE45" w14:textId="16B0A86D" w:rsidR="00477478" w:rsidRPr="00B04CF6" w:rsidRDefault="00477478" w:rsidP="00477478">
      <w:pPr>
        <w:pStyle w:val="PargrafodaLista"/>
        <w:numPr>
          <w:ilvl w:val="0"/>
          <w:numId w:val="48"/>
        </w:numPr>
        <w:spacing w:after="0"/>
      </w:pPr>
      <w:r w:rsidRPr="00B04CF6">
        <w:lastRenderedPageBreak/>
        <w:t xml:space="preserve">As </w:t>
      </w:r>
      <w:r w:rsidR="00061B46" w:rsidRPr="00B04CF6">
        <w:rPr>
          <w:i/>
        </w:rPr>
        <w:t>Tags</w:t>
      </w:r>
      <w:r w:rsidRPr="00B04CF6">
        <w:t xml:space="preserve"> são resistentes a condições adversas (pó, produtos químicos, danos físicos, etc).</w:t>
      </w:r>
    </w:p>
    <w:p w14:paraId="11C47569" w14:textId="77777777" w:rsidR="00477478" w:rsidRPr="00B04CF6" w:rsidRDefault="00477478" w:rsidP="00477478">
      <w:pPr>
        <w:spacing w:after="0"/>
        <w:ind w:firstLine="705"/>
      </w:pPr>
    </w:p>
    <w:p w14:paraId="38D8F68A" w14:textId="466C12DC" w:rsidR="00477478" w:rsidRPr="00B04CF6" w:rsidRDefault="00C40EA8" w:rsidP="006205A2">
      <w:pPr>
        <w:pStyle w:val="Ttulo3"/>
      </w:pPr>
      <w:bookmarkStart w:id="797" w:name="_Toc388730548"/>
      <w:r w:rsidRPr="00B04CF6">
        <w:t>Desvantagens</w:t>
      </w:r>
      <w:bookmarkEnd w:id="797"/>
    </w:p>
    <w:p w14:paraId="7676EB37" w14:textId="77777777" w:rsidR="00477478" w:rsidRPr="00B04CF6" w:rsidRDefault="00477478" w:rsidP="00477478">
      <w:pPr>
        <w:pStyle w:val="PargrafodaLista"/>
        <w:numPr>
          <w:ilvl w:val="0"/>
          <w:numId w:val="48"/>
        </w:numPr>
        <w:spacing w:after="0"/>
      </w:pPr>
      <w:r w:rsidRPr="00B04CF6">
        <w:t>Custo, dependendo da sua necessidade.</w:t>
      </w:r>
    </w:p>
    <w:p w14:paraId="4B2A8A13" w14:textId="3ABB9C1D" w:rsidR="00477478" w:rsidRPr="00B04CF6" w:rsidRDefault="00477478" w:rsidP="00477478">
      <w:pPr>
        <w:pStyle w:val="PargrafodaLista"/>
        <w:numPr>
          <w:ilvl w:val="0"/>
          <w:numId w:val="48"/>
        </w:numPr>
        <w:spacing w:after="0"/>
      </w:pPr>
      <w:r w:rsidRPr="00B04CF6">
        <w:t>Colisão ao tentar ler m</w:t>
      </w:r>
      <w:r w:rsidR="00995CFB" w:rsidRPr="00B04CF6">
        <w:t>ú</w:t>
      </w:r>
      <w:r w:rsidRPr="00B04CF6">
        <w:t xml:space="preserve">ltiplas </w:t>
      </w:r>
      <w:r w:rsidR="00061B46" w:rsidRPr="00B04CF6">
        <w:rPr>
          <w:i/>
        </w:rPr>
        <w:t>Tags</w:t>
      </w:r>
      <w:r w:rsidRPr="00B04CF6">
        <w:t>.</w:t>
      </w:r>
    </w:p>
    <w:p w14:paraId="39FFE6BA" w14:textId="4A60EAA9" w:rsidR="00477478" w:rsidRPr="00B04CF6" w:rsidRDefault="00221335" w:rsidP="00477478">
      <w:pPr>
        <w:pStyle w:val="PargrafodaLista"/>
        <w:numPr>
          <w:ilvl w:val="0"/>
          <w:numId w:val="48"/>
        </w:numPr>
        <w:spacing w:after="0"/>
      </w:pPr>
      <w:r w:rsidRPr="00B04CF6">
        <w:t xml:space="preserve">Cerca de 30% das </w:t>
      </w:r>
      <w:r w:rsidR="00061B46" w:rsidRPr="00B04CF6">
        <w:rPr>
          <w:i/>
        </w:rPr>
        <w:t>tags</w:t>
      </w:r>
      <w:r w:rsidRPr="00B04CF6">
        <w:t xml:space="preserve"> contem defeitos.</w:t>
      </w:r>
    </w:p>
    <w:p w14:paraId="29432FA9" w14:textId="77777777" w:rsidR="00477478" w:rsidRPr="00B04CF6" w:rsidRDefault="00477478" w:rsidP="00477478">
      <w:pPr>
        <w:pStyle w:val="PargrafodaLista"/>
        <w:numPr>
          <w:ilvl w:val="0"/>
          <w:numId w:val="48"/>
        </w:numPr>
        <w:spacing w:after="0"/>
      </w:pPr>
      <w:r w:rsidRPr="00B04CF6">
        <w:t>Interferência na transmissão.</w:t>
      </w:r>
    </w:p>
    <w:p w14:paraId="118821D1" w14:textId="77777777" w:rsidR="00477478" w:rsidRPr="00B04CF6" w:rsidRDefault="00477478" w:rsidP="00477478">
      <w:pPr>
        <w:pStyle w:val="PargrafodaLista"/>
        <w:numPr>
          <w:ilvl w:val="0"/>
          <w:numId w:val="48"/>
        </w:numPr>
        <w:spacing w:after="0"/>
      </w:pPr>
      <w:r w:rsidRPr="00B04CF6">
        <w:t>Padronização da frequência para que os produtos possam ser lidos de maneira uniforme.</w:t>
      </w:r>
    </w:p>
    <w:p w14:paraId="7CC36469" w14:textId="03174557" w:rsidR="00DA2F63" w:rsidRPr="00B04CF6" w:rsidRDefault="00477478" w:rsidP="00477478">
      <w:pPr>
        <w:pStyle w:val="PargrafodaLista"/>
        <w:numPr>
          <w:ilvl w:val="0"/>
          <w:numId w:val="48"/>
        </w:numPr>
        <w:spacing w:after="0"/>
      </w:pPr>
      <w:r w:rsidRPr="00B04CF6">
        <w:t xml:space="preserve">As </w:t>
      </w:r>
      <w:r w:rsidR="00061B46" w:rsidRPr="00B04CF6">
        <w:rPr>
          <w:i/>
        </w:rPr>
        <w:t>Tags</w:t>
      </w:r>
      <w:r w:rsidRPr="00B04CF6">
        <w:t xml:space="preserve"> continuam funcionando </w:t>
      </w:r>
      <w:r w:rsidR="009A3A5B" w:rsidRPr="00B04CF6">
        <w:t>após a venda do produto, possibilitando o rastreio do cliente.</w:t>
      </w:r>
    </w:p>
    <w:p w14:paraId="4B381E79" w14:textId="2789D6FD" w:rsidR="00F70516" w:rsidRPr="00B04CF6" w:rsidRDefault="00F70516">
      <w:pPr>
        <w:spacing w:after="0" w:line="240" w:lineRule="auto"/>
        <w:ind w:firstLine="0"/>
        <w:jc w:val="left"/>
        <w:rPr>
          <w:b/>
          <w:caps/>
        </w:rPr>
      </w:pPr>
      <w:bookmarkStart w:id="798" w:name="_Ref384316166"/>
    </w:p>
    <w:p w14:paraId="6CF5884D" w14:textId="0EB414A3" w:rsidR="00443923" w:rsidRPr="00B04CF6" w:rsidRDefault="00443923" w:rsidP="000A5614">
      <w:pPr>
        <w:pStyle w:val="Ttulo2"/>
      </w:pPr>
      <w:bookmarkStart w:id="799" w:name="_Toc388730549"/>
      <w:r w:rsidRPr="00B04CF6">
        <w:t>Colisão nas transmissões</w:t>
      </w:r>
      <w:bookmarkEnd w:id="798"/>
      <w:bookmarkEnd w:id="799"/>
    </w:p>
    <w:p w14:paraId="227AD149" w14:textId="61D70BCB" w:rsidR="00443923" w:rsidRPr="00B04CF6" w:rsidRDefault="00443923" w:rsidP="00443923">
      <w:pPr>
        <w:pStyle w:val="TextoNormal"/>
      </w:pPr>
    </w:p>
    <w:p w14:paraId="5CBB92CB" w14:textId="5D41A74F" w:rsidR="00443923" w:rsidRPr="00B04CF6" w:rsidRDefault="004B3456" w:rsidP="00443923">
      <w:pPr>
        <w:pStyle w:val="TextoNormal"/>
      </w:pPr>
      <w:r w:rsidRPr="00B04CF6">
        <w:t>Como dito anteriormente, a</w:t>
      </w:r>
      <w:r w:rsidR="00443923" w:rsidRPr="00B04CF6">
        <w:t xml:space="preserve"> operação de sistemas RFID envolve</w:t>
      </w:r>
      <w:r w:rsidRPr="00B04CF6">
        <w:t>,</w:t>
      </w:r>
      <w:r w:rsidR="00443923" w:rsidRPr="00B04CF6">
        <w:t xml:space="preserve"> frequentemente</w:t>
      </w:r>
      <w:r w:rsidRPr="00B04CF6">
        <w:t>,</w:t>
      </w:r>
      <w:r w:rsidR="00443923" w:rsidRPr="00B04CF6">
        <w:t xml:space="preserve"> uma situação na qual numerosas etique</w:t>
      </w:r>
      <w:r w:rsidR="00F16E5D" w:rsidRPr="00B04CF6">
        <w:t xml:space="preserve">tas </w:t>
      </w:r>
      <w:r w:rsidR="00443923" w:rsidRPr="00B04CF6">
        <w:t>estão ao mesmo tempo presentes na zona de alcance de um único leitor.</w:t>
      </w:r>
      <w:r w:rsidRPr="00B04CF6">
        <w:t xml:space="preserve"> Deste modo</w:t>
      </w:r>
      <w:r w:rsidR="00443923" w:rsidRPr="00B04CF6">
        <w:t xml:space="preserve"> </w:t>
      </w:r>
      <w:r w:rsidRPr="00B04CF6">
        <w:t>se torna possível</w:t>
      </w:r>
      <w:r w:rsidR="00661601" w:rsidRPr="00B04CF6">
        <w:t xml:space="preserve"> </w:t>
      </w:r>
      <w:r w:rsidR="00443923" w:rsidRPr="00B04CF6">
        <w:t>diferenciar duas formas de comunicação.</w:t>
      </w:r>
    </w:p>
    <w:p w14:paraId="22FB5535" w14:textId="65925B5B" w:rsidR="00443923" w:rsidRPr="00B04CF6" w:rsidRDefault="00443923" w:rsidP="00443923">
      <w:pPr>
        <w:pStyle w:val="TextoNormal"/>
      </w:pPr>
      <w:r w:rsidRPr="00B04CF6">
        <w:t xml:space="preserve">A primeira </w:t>
      </w:r>
      <w:del w:id="800" w:author="Ivan" w:date="2014-06-02T23:17:00Z">
        <w:r w:rsidRPr="00B04CF6" w:rsidDel="00AC3F28">
          <w:delText xml:space="preserve">é usada </w:delText>
        </w:r>
      </w:del>
      <w:ins w:id="801" w:author="Ivan" w:date="2014-06-02T23:17:00Z">
        <w:r w:rsidR="00AC3F28">
          <w:t xml:space="preserve">forma </w:t>
        </w:r>
      </w:ins>
      <w:del w:id="802" w:author="Ivan" w:date="2014-06-02T23:17:00Z">
        <w:r w:rsidRPr="00B04CF6" w:rsidDel="00AC3F28">
          <w:delText>para transmitir</w:delText>
        </w:r>
      </w:del>
      <w:ins w:id="803" w:author="Ivan" w:date="2014-06-02T23:17:00Z">
        <w:r w:rsidR="00AC3F28">
          <w:t>é a transmissão de</w:t>
        </w:r>
      </w:ins>
      <w:r w:rsidRPr="00B04CF6">
        <w:t xml:space="preserve"> dados de um leitor para as etiquetas, como pode ser visualizado na </w:t>
      </w:r>
      <w:r w:rsidRPr="00B04CF6">
        <w:fldChar w:fldCharType="begin"/>
      </w:r>
      <w:r w:rsidRPr="00B04CF6">
        <w:instrText xml:space="preserve"> REF _Ref382945455 \h </w:instrText>
      </w:r>
      <w:r w:rsidR="00B15071" w:rsidRPr="00B04CF6">
        <w:instrText xml:space="preserve"> \* MERGEFORMAT </w:instrText>
      </w:r>
      <w:r w:rsidRPr="00B04CF6">
        <w:fldChar w:fldCharType="separate"/>
      </w:r>
      <w:ins w:id="804" w:author="Ivan" w:date="2014-06-02T23:45:00Z">
        <w:r w:rsidR="000975FC" w:rsidRPr="00B04CF6">
          <w:t xml:space="preserve">Figura </w:t>
        </w:r>
        <w:r w:rsidR="000975FC">
          <w:rPr>
            <w:noProof/>
          </w:rPr>
          <w:t>12</w:t>
        </w:r>
      </w:ins>
      <w:del w:id="805" w:author="Ivan" w:date="2014-06-02T23:14:00Z">
        <w:r w:rsidR="006167B1" w:rsidRPr="00B04CF6" w:rsidDel="00AC3F28">
          <w:delText xml:space="preserve">Figura </w:delText>
        </w:r>
        <w:r w:rsidR="006167B1" w:rsidDel="00AC3F28">
          <w:rPr>
            <w:noProof/>
          </w:rPr>
          <w:delText>11</w:delText>
        </w:r>
      </w:del>
      <w:r w:rsidRPr="00B04CF6">
        <w:fldChar w:fldCharType="end"/>
      </w:r>
      <w:ins w:id="806" w:author="Ivan" w:date="2014-06-02T23:21:00Z">
        <w:r w:rsidR="0008756F">
          <w:t>, onde o leitor manda um único sinal para várias etiquetas</w:t>
        </w:r>
      </w:ins>
      <w:r w:rsidR="00661601" w:rsidRPr="00B04CF6">
        <w:t>.  I</w:t>
      </w:r>
      <w:r w:rsidRPr="00B04CF6">
        <w:t xml:space="preserve">sto é comparável com a recepção de um programa de rádio onde todas as etiquetas presentes na zona recebem os dados. Este tipo de comunicação é conhecido como </w:t>
      </w:r>
      <w:r w:rsidR="004B3456" w:rsidRPr="00B04CF6">
        <w:rPr>
          <w:i/>
        </w:rPr>
        <w:t>broadcast</w:t>
      </w:r>
    </w:p>
    <w:p w14:paraId="1F009578" w14:textId="77777777" w:rsidR="00443923" w:rsidRPr="00B04CF6" w:rsidRDefault="00443923" w:rsidP="00443923">
      <w:pPr>
        <w:pStyle w:val="TextoNormal"/>
      </w:pPr>
    </w:p>
    <w:p w14:paraId="03096F98" w14:textId="2F40C38D" w:rsidR="00443923" w:rsidRPr="00B04CF6" w:rsidRDefault="0076212A" w:rsidP="005F5050">
      <w:pPr>
        <w:pStyle w:val="TextoNormal"/>
        <w:keepNext/>
        <w:ind w:firstLine="0"/>
        <w:jc w:val="center"/>
      </w:pPr>
      <w:r w:rsidRPr="00B04CF6">
        <w:rPr>
          <w:noProof/>
        </w:rPr>
        <w:drawing>
          <wp:inline distT="0" distB="0" distL="0" distR="0" wp14:anchorId="20201C1B" wp14:editId="71F92204">
            <wp:extent cx="4754880" cy="1737360"/>
            <wp:effectExtent l="0" t="0" r="7620" b="0"/>
            <wp:docPr id="17" name="Imagem 17" descr="C:\Users\Vestfold\Pictures\adap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stfold\Pictures\adaptad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54880" cy="1737360"/>
                    </a:xfrm>
                    <a:prstGeom prst="rect">
                      <a:avLst/>
                    </a:prstGeom>
                    <a:noFill/>
                    <a:ln>
                      <a:noFill/>
                    </a:ln>
                  </pic:spPr>
                </pic:pic>
              </a:graphicData>
            </a:graphic>
          </wp:inline>
        </w:drawing>
      </w:r>
    </w:p>
    <w:p w14:paraId="7472CD72" w14:textId="2619C93D" w:rsidR="00443923" w:rsidRPr="00B04CF6" w:rsidRDefault="00443923" w:rsidP="00995CFB">
      <w:pPr>
        <w:pStyle w:val="Legenda"/>
      </w:pPr>
      <w:bookmarkStart w:id="807" w:name="_Ref382945455"/>
      <w:bookmarkStart w:id="808" w:name="_Toc389515867"/>
      <w:r w:rsidRPr="00B04CF6">
        <w:t xml:space="preserve">Figura </w:t>
      </w:r>
      <w:r w:rsidR="00785B7E">
        <w:fldChar w:fldCharType="begin"/>
      </w:r>
      <w:r w:rsidR="00785B7E">
        <w:instrText xml:space="preserve"> SEQ Figura \* ARABIC </w:instrText>
      </w:r>
      <w:r w:rsidR="00785B7E">
        <w:fldChar w:fldCharType="separate"/>
      </w:r>
      <w:r w:rsidR="000975FC">
        <w:rPr>
          <w:noProof/>
        </w:rPr>
        <w:t>12</w:t>
      </w:r>
      <w:r w:rsidR="00785B7E">
        <w:rPr>
          <w:noProof/>
        </w:rPr>
        <w:fldChar w:fldCharType="end"/>
      </w:r>
      <w:bookmarkEnd w:id="807"/>
      <w:r w:rsidRPr="00B04CF6">
        <w:t xml:space="preserve"> - O sinal do leitor é recebido por todas as etiquetas na sua área de ação.</w:t>
      </w:r>
      <w:bookmarkEnd w:id="808"/>
    </w:p>
    <w:p w14:paraId="0B64BAE9" w14:textId="7AE81C92" w:rsidR="00443923" w:rsidRPr="00B04CF6" w:rsidRDefault="00443923" w:rsidP="00443923">
      <w:pPr>
        <w:pStyle w:val="Legenda"/>
      </w:pPr>
      <w:r w:rsidRPr="00B04CF6">
        <w:t xml:space="preserve">Fonte: </w:t>
      </w:r>
      <w:r w:rsidR="00BD7AF5" w:rsidRPr="00B04CF6">
        <w:t>Leal, 2004</w:t>
      </w:r>
    </w:p>
    <w:p w14:paraId="326344CD" w14:textId="77777777" w:rsidR="00443923" w:rsidRPr="00B04CF6" w:rsidRDefault="00443923" w:rsidP="00443923">
      <w:pPr>
        <w:pStyle w:val="TextoNormal"/>
      </w:pPr>
    </w:p>
    <w:p w14:paraId="2553433E" w14:textId="02E0B117" w:rsidR="00443923" w:rsidRPr="00B04CF6" w:rsidRDefault="00443923" w:rsidP="00443923">
      <w:pPr>
        <w:pStyle w:val="TextoNormal"/>
      </w:pPr>
      <w:r w:rsidRPr="00B04CF6">
        <w:t xml:space="preserve">A segunda forma de comunicação envolve a transmissão de dados de cada uma das etiquetas (presentes na zona de alcance do leitor) para o leitor. </w:t>
      </w:r>
      <w:ins w:id="809" w:author="Ivan" w:date="2014-06-02T23:17:00Z">
        <w:r w:rsidR="00AC3F28">
          <w:t xml:space="preserve">A </w:t>
        </w:r>
      </w:ins>
      <w:del w:id="810" w:author="Ivan" w:date="2014-06-02T23:17:00Z">
        <w:r w:rsidRPr="00B04CF6" w:rsidDel="00AC3F28">
          <w:delText xml:space="preserve">Esta forma de comunicação é chamada multi-acesso, representada na </w:delText>
        </w:r>
      </w:del>
      <w:r w:rsidRPr="00B04CF6">
        <w:fldChar w:fldCharType="begin"/>
      </w:r>
      <w:r w:rsidRPr="00B04CF6">
        <w:instrText xml:space="preserve"> REF _Ref382945484 \h </w:instrText>
      </w:r>
      <w:r w:rsidR="00B15071" w:rsidRPr="00B04CF6">
        <w:instrText xml:space="preserve"> \* MERGEFORMAT </w:instrText>
      </w:r>
      <w:r w:rsidRPr="00B04CF6">
        <w:fldChar w:fldCharType="separate"/>
      </w:r>
      <w:ins w:id="811" w:author="Ivan" w:date="2014-06-02T23:45:00Z">
        <w:r w:rsidR="000975FC" w:rsidRPr="00B04CF6">
          <w:t xml:space="preserve">Figura </w:t>
        </w:r>
        <w:r w:rsidR="000975FC">
          <w:rPr>
            <w:noProof/>
          </w:rPr>
          <w:t>13</w:t>
        </w:r>
      </w:ins>
      <w:del w:id="812" w:author="Ivan" w:date="2014-06-02T23:14:00Z">
        <w:r w:rsidR="006167B1" w:rsidRPr="00B04CF6" w:rsidDel="00AC3F28">
          <w:delText xml:space="preserve">Figura </w:delText>
        </w:r>
        <w:r w:rsidR="006167B1" w:rsidDel="00AC3F28">
          <w:rPr>
            <w:noProof/>
          </w:rPr>
          <w:delText>12</w:delText>
        </w:r>
      </w:del>
      <w:r w:rsidRPr="00B04CF6">
        <w:fldChar w:fldCharType="end"/>
      </w:r>
      <w:ins w:id="813" w:author="Ivan" w:date="2014-06-02T23:17:00Z">
        <w:r w:rsidR="00AC3F28">
          <w:t xml:space="preserve"> </w:t>
        </w:r>
      </w:ins>
      <w:ins w:id="814" w:author="Ivan" w:date="2014-06-02T23:18:00Z">
        <w:r w:rsidR="00AC3F28">
          <w:t>exibe a comunicação multi-acesso, na qual cada uma das etiquetas manda um sinal de volta ao leitor</w:t>
        </w:r>
      </w:ins>
      <w:r w:rsidRPr="00B04CF6">
        <w:t xml:space="preserve">. </w:t>
      </w:r>
      <w:sdt>
        <w:sdtPr>
          <w:id w:val="744918413"/>
          <w:citation/>
        </w:sdtPr>
        <w:sdtContent>
          <w:r w:rsidR="008B05D6" w:rsidRPr="00B04CF6">
            <w:fldChar w:fldCharType="begin"/>
          </w:r>
          <w:r w:rsidR="008D4610">
            <w:instrText xml:space="preserve">CITATION Lea04 \l 1046 </w:instrText>
          </w:r>
          <w:r w:rsidR="008B05D6" w:rsidRPr="00B04CF6">
            <w:fldChar w:fldCharType="separate"/>
          </w:r>
          <w:r w:rsidR="00AC3F28">
            <w:rPr>
              <w:noProof/>
            </w:rPr>
            <w:t>(LEAL, 2004)</w:t>
          </w:r>
          <w:r w:rsidR="008B05D6" w:rsidRPr="00B04CF6">
            <w:fldChar w:fldCharType="end"/>
          </w:r>
        </w:sdtContent>
      </w:sdt>
    </w:p>
    <w:p w14:paraId="0647620A" w14:textId="77777777" w:rsidR="00443923" w:rsidRPr="00B04CF6" w:rsidRDefault="00443923" w:rsidP="00443923">
      <w:pPr>
        <w:pStyle w:val="TextoNormal"/>
      </w:pPr>
    </w:p>
    <w:p w14:paraId="6E716C80" w14:textId="1A1336F2" w:rsidR="00443923" w:rsidRPr="00B04CF6" w:rsidRDefault="008B658B" w:rsidP="005F5050">
      <w:pPr>
        <w:pStyle w:val="TextoNormal"/>
        <w:keepNext/>
        <w:ind w:firstLine="0"/>
        <w:jc w:val="center"/>
      </w:pPr>
      <w:r w:rsidRPr="00B04CF6">
        <w:rPr>
          <w:noProof/>
        </w:rPr>
        <w:drawing>
          <wp:inline distT="0" distB="0" distL="0" distR="0" wp14:anchorId="4479664D" wp14:editId="6DCD419B">
            <wp:extent cx="4381500" cy="1981200"/>
            <wp:effectExtent l="0" t="0" r="0" b="0"/>
            <wp:docPr id="18" name="Imagem 18" descr="C:\Users\Vestfold\Pictures\adapta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stfold\Pictures\adaptado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1500" cy="1981200"/>
                    </a:xfrm>
                    <a:prstGeom prst="rect">
                      <a:avLst/>
                    </a:prstGeom>
                    <a:noFill/>
                    <a:ln>
                      <a:noFill/>
                    </a:ln>
                  </pic:spPr>
                </pic:pic>
              </a:graphicData>
            </a:graphic>
          </wp:inline>
        </w:drawing>
      </w:r>
    </w:p>
    <w:p w14:paraId="7B88DC2A" w14:textId="4FFD57F1" w:rsidR="00443923" w:rsidRPr="00B04CF6" w:rsidRDefault="00443923" w:rsidP="00995CFB">
      <w:pPr>
        <w:pStyle w:val="Legenda"/>
      </w:pPr>
      <w:bookmarkStart w:id="815" w:name="_Ref382945484"/>
      <w:bookmarkStart w:id="816" w:name="_Toc389515868"/>
      <w:r w:rsidRPr="00B04CF6">
        <w:t xml:space="preserve">Figura </w:t>
      </w:r>
      <w:r w:rsidR="00785B7E">
        <w:fldChar w:fldCharType="begin"/>
      </w:r>
      <w:r w:rsidR="00785B7E">
        <w:instrText xml:space="preserve"> SEQ Figura \* ARABIC </w:instrText>
      </w:r>
      <w:r w:rsidR="00785B7E">
        <w:fldChar w:fldCharType="separate"/>
      </w:r>
      <w:r w:rsidR="000975FC">
        <w:rPr>
          <w:noProof/>
        </w:rPr>
        <w:t>13</w:t>
      </w:r>
      <w:r w:rsidR="00785B7E">
        <w:rPr>
          <w:noProof/>
        </w:rPr>
        <w:fldChar w:fldCharType="end"/>
      </w:r>
      <w:bookmarkEnd w:id="815"/>
      <w:r w:rsidRPr="00B04CF6">
        <w:t xml:space="preserve"> - Acesso múltiplo a um leitor.</w:t>
      </w:r>
      <w:bookmarkEnd w:id="816"/>
    </w:p>
    <w:p w14:paraId="7CD867F4" w14:textId="1CF8540F" w:rsidR="00443923" w:rsidRPr="00B04CF6" w:rsidRDefault="00443923" w:rsidP="00443923">
      <w:pPr>
        <w:pStyle w:val="Legenda"/>
      </w:pPr>
      <w:r w:rsidRPr="00B04CF6">
        <w:t xml:space="preserve">Fonte: </w:t>
      </w:r>
      <w:r w:rsidR="00BD7AF5" w:rsidRPr="00B04CF6">
        <w:t>Leal, 2004</w:t>
      </w:r>
    </w:p>
    <w:p w14:paraId="1518F5C7" w14:textId="1AE7F971" w:rsidR="00443923" w:rsidRPr="00B04CF6" w:rsidRDefault="00443923" w:rsidP="00443923">
      <w:pPr>
        <w:pStyle w:val="TextoNormal"/>
      </w:pPr>
      <w:r w:rsidRPr="00B04CF6">
        <w:t xml:space="preserve">Sem coordenação entre o leitor e as </w:t>
      </w:r>
      <w:r w:rsidR="00061B46" w:rsidRPr="00B04CF6">
        <w:rPr>
          <w:i/>
        </w:rPr>
        <w:t>tags</w:t>
      </w:r>
      <w:r w:rsidRPr="00B04CF6">
        <w:t xml:space="preserve">, as respostas das </w:t>
      </w:r>
      <w:r w:rsidR="00061B46" w:rsidRPr="00B04CF6">
        <w:rPr>
          <w:i/>
        </w:rPr>
        <w:t>tags</w:t>
      </w:r>
      <w:r w:rsidRPr="00B04CF6">
        <w:t xml:space="preserve"> para o leitor pode</w:t>
      </w:r>
      <w:r w:rsidR="00CB0A1E" w:rsidRPr="00B04CF6">
        <w:t>m</w:t>
      </w:r>
      <w:r w:rsidRPr="00B04CF6">
        <w:t xml:space="preserve"> colidir fazendo com que o ID das </w:t>
      </w:r>
      <w:r w:rsidR="00061B46" w:rsidRPr="00B04CF6">
        <w:rPr>
          <w:i/>
        </w:rPr>
        <w:t>tags</w:t>
      </w:r>
      <w:r w:rsidRPr="00B04CF6">
        <w:t xml:space="preserve"> se tornem ilegíveis para o leitor.</w:t>
      </w:r>
    </w:p>
    <w:p w14:paraId="12470011" w14:textId="0EBB5E4B" w:rsidR="00443923" w:rsidRPr="00B04CF6" w:rsidRDefault="00443923" w:rsidP="00443923">
      <w:pPr>
        <w:pStyle w:val="TextoNormal"/>
      </w:pPr>
      <w:r w:rsidRPr="00B04CF6">
        <w:t xml:space="preserve">Todo canal de comunicação tem uma capacidade definida, que é determinada pela taxa máxima de dados do canal e o período de tempo que está disponível. A capacidade do canal deve ser dividida para evitar interferência mútua (colisão). </w:t>
      </w:r>
      <w:sdt>
        <w:sdtPr>
          <w:id w:val="1824621275"/>
          <w:citation/>
        </w:sdtPr>
        <w:sdtContent>
          <w:r w:rsidR="008B05D6" w:rsidRPr="00B04CF6">
            <w:fldChar w:fldCharType="begin"/>
          </w:r>
          <w:r w:rsidR="00776072">
            <w:instrText xml:space="preserve">CITATION OBa09 \l 1046 </w:instrText>
          </w:r>
          <w:r w:rsidR="008B05D6" w:rsidRPr="00B04CF6">
            <w:fldChar w:fldCharType="separate"/>
          </w:r>
          <w:r w:rsidR="0049439A">
            <w:rPr>
              <w:noProof/>
            </w:rPr>
            <w:t xml:space="preserve">(BANG, </w:t>
          </w:r>
          <w:r w:rsidR="0049439A">
            <w:rPr>
              <w:i/>
              <w:iCs/>
              <w:noProof/>
            </w:rPr>
            <w:t>et al.</w:t>
          </w:r>
          <w:r w:rsidR="0049439A">
            <w:rPr>
              <w:noProof/>
            </w:rPr>
            <w:t>, 2009)</w:t>
          </w:r>
          <w:r w:rsidR="008B05D6" w:rsidRPr="00B04CF6">
            <w:fldChar w:fldCharType="end"/>
          </w:r>
        </w:sdtContent>
      </w:sdt>
    </w:p>
    <w:p w14:paraId="62708934" w14:textId="6ED73AB7" w:rsidR="008B05D6" w:rsidRPr="00B04CF6" w:rsidRDefault="00443923" w:rsidP="00443923">
      <w:pPr>
        <w:pStyle w:val="TextoNormal"/>
      </w:pPr>
      <w:r w:rsidRPr="00B04CF6">
        <w:t>Tecnologias de acesso múltiplo são utilizados para permitir que várias comunicações possam coexistir sem causa</w:t>
      </w:r>
      <w:r w:rsidR="00CB0A1E" w:rsidRPr="00B04CF6">
        <w:t>r</w:t>
      </w:r>
      <w:r w:rsidRPr="00B04CF6">
        <w:t xml:space="preserve"> muita interferência uma com a outra. Nos sistemas RFID recentes são utilizados </w:t>
      </w:r>
      <w:r w:rsidR="00CB0A1E" w:rsidRPr="00B04CF6">
        <w:t xml:space="preserve">quatro </w:t>
      </w:r>
      <w:r w:rsidRPr="00B04CF6">
        <w:t xml:space="preserve">tipos mais comuns, conforme </w:t>
      </w:r>
      <w:r w:rsidR="00CB0A1E" w:rsidRPr="00B04CF6">
        <w:t xml:space="preserve">ilustra a </w:t>
      </w:r>
      <w:r w:rsidRPr="00B04CF6">
        <w:fldChar w:fldCharType="begin"/>
      </w:r>
      <w:r w:rsidRPr="00B04CF6">
        <w:instrText xml:space="preserve"> REF _Ref382945502 \h </w:instrText>
      </w:r>
      <w:r w:rsidR="00B15071" w:rsidRPr="00B04CF6">
        <w:instrText xml:space="preserve"> \* MERGEFORMAT </w:instrText>
      </w:r>
      <w:r w:rsidRPr="00B04CF6">
        <w:fldChar w:fldCharType="separate"/>
      </w:r>
      <w:ins w:id="817" w:author="Ivan" w:date="2014-06-02T23:45:00Z">
        <w:r w:rsidR="000975FC" w:rsidRPr="00B04CF6">
          <w:t xml:space="preserve">Figura </w:t>
        </w:r>
        <w:r w:rsidR="000975FC">
          <w:rPr>
            <w:noProof/>
          </w:rPr>
          <w:t>14</w:t>
        </w:r>
      </w:ins>
      <w:del w:id="818" w:author="Ivan" w:date="2014-06-02T23:14:00Z">
        <w:r w:rsidR="006167B1" w:rsidRPr="00B04CF6" w:rsidDel="00AC3F28">
          <w:delText xml:space="preserve">Figura </w:delText>
        </w:r>
        <w:r w:rsidR="006167B1" w:rsidDel="00AC3F28">
          <w:rPr>
            <w:noProof/>
          </w:rPr>
          <w:delText>13</w:delText>
        </w:r>
      </w:del>
      <w:r w:rsidRPr="00B04CF6">
        <w:fldChar w:fldCharType="end"/>
      </w:r>
      <w:r w:rsidRPr="00B04CF6">
        <w:t xml:space="preserve"> </w:t>
      </w:r>
      <w:sdt>
        <w:sdtPr>
          <w:id w:val="-678731527"/>
          <w:citation/>
        </w:sdtPr>
        <w:sdtContent>
          <w:r w:rsidR="008B05D6" w:rsidRPr="00B04CF6">
            <w:fldChar w:fldCharType="begin"/>
          </w:r>
          <w:r w:rsidR="008D4610">
            <w:instrText xml:space="preserve">CITATION HLi10 \l 1046 </w:instrText>
          </w:r>
          <w:r w:rsidR="008B05D6" w:rsidRPr="00B04CF6">
            <w:fldChar w:fldCharType="separate"/>
          </w:r>
          <w:r w:rsidR="00AC3F28">
            <w:rPr>
              <w:noProof/>
            </w:rPr>
            <w:t>(LIU, 2010)</w:t>
          </w:r>
          <w:r w:rsidR="008B05D6" w:rsidRPr="00B04CF6">
            <w:fldChar w:fldCharType="end"/>
          </w:r>
        </w:sdtContent>
      </w:sdt>
    </w:p>
    <w:p w14:paraId="7BC80D4C" w14:textId="77777777" w:rsidR="00443923" w:rsidRPr="00B04CF6" w:rsidRDefault="00443923" w:rsidP="00443923">
      <w:pPr>
        <w:pStyle w:val="TextoNormal"/>
      </w:pPr>
    </w:p>
    <w:p w14:paraId="4B52958A" w14:textId="6E247CA9" w:rsidR="00443923" w:rsidRPr="00B04CF6" w:rsidRDefault="00B74864" w:rsidP="007C6FAC">
      <w:pPr>
        <w:pStyle w:val="TextoNormal"/>
        <w:keepNext/>
        <w:ind w:firstLine="0"/>
        <w:jc w:val="center"/>
      </w:pPr>
      <w:r w:rsidRPr="00B04CF6">
        <w:rPr>
          <w:rFonts w:eastAsia="Times New Roman"/>
          <w:noProof/>
          <w:snapToGrid w:val="0"/>
          <w:color w:val="000000"/>
          <w:w w:val="0"/>
          <w:sz w:val="0"/>
          <w:szCs w:val="0"/>
          <w:u w:color="000000"/>
          <w:bdr w:val="none" w:sz="0" w:space="0" w:color="000000"/>
          <w:shd w:val="clear" w:color="000000" w:fill="000000"/>
        </w:rPr>
        <w:lastRenderedPageBreak/>
        <w:drawing>
          <wp:inline distT="0" distB="0" distL="0" distR="0" wp14:anchorId="38C61A18" wp14:editId="3C239BD0">
            <wp:extent cx="3017520" cy="30175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inline>
        </w:drawing>
      </w:r>
    </w:p>
    <w:p w14:paraId="53732D44" w14:textId="0D4B28A7" w:rsidR="00F16E5D" w:rsidRPr="00B04CF6" w:rsidRDefault="00443923" w:rsidP="00995CFB">
      <w:pPr>
        <w:pStyle w:val="Legenda"/>
      </w:pPr>
      <w:bookmarkStart w:id="819" w:name="_Ref382945502"/>
      <w:bookmarkStart w:id="820" w:name="_Toc389515869"/>
      <w:r w:rsidRPr="00B04CF6">
        <w:t xml:space="preserve">Figura </w:t>
      </w:r>
      <w:r w:rsidR="00785B7E">
        <w:fldChar w:fldCharType="begin"/>
      </w:r>
      <w:r w:rsidR="00785B7E">
        <w:instrText xml:space="preserve"> SEQ Figura \* ARABIC </w:instrText>
      </w:r>
      <w:r w:rsidR="00785B7E">
        <w:fldChar w:fldCharType="separate"/>
      </w:r>
      <w:r w:rsidR="000975FC">
        <w:rPr>
          <w:noProof/>
        </w:rPr>
        <w:t>14</w:t>
      </w:r>
      <w:r w:rsidR="00785B7E">
        <w:rPr>
          <w:noProof/>
        </w:rPr>
        <w:fldChar w:fldCharType="end"/>
      </w:r>
      <w:bookmarkEnd w:id="819"/>
      <w:r w:rsidRPr="00B04CF6">
        <w:t xml:space="preserve"> - 4 Procedimentos mais comuns</w:t>
      </w:r>
      <w:r w:rsidR="005F5050" w:rsidRPr="00B04CF6">
        <w:t xml:space="preserve"> para evitar colisão de dados</w:t>
      </w:r>
      <w:bookmarkEnd w:id="820"/>
    </w:p>
    <w:p w14:paraId="44B31312" w14:textId="4F15A303" w:rsidR="00443923" w:rsidRPr="00B04CF6" w:rsidRDefault="00F16E5D" w:rsidP="00995CFB">
      <w:pPr>
        <w:pStyle w:val="Legenda"/>
      </w:pPr>
      <w:r w:rsidRPr="00B04CF6">
        <w:t>Fonte:</w:t>
      </w:r>
      <w:r w:rsidR="00BD7AF5" w:rsidRPr="00B04CF6">
        <w:t xml:space="preserve"> Adaptado de Liu H., 2010</w:t>
      </w:r>
    </w:p>
    <w:p w14:paraId="2A807B18" w14:textId="77777777" w:rsidR="00443923" w:rsidRPr="00B04CF6" w:rsidRDefault="00443923" w:rsidP="00995CFB"/>
    <w:p w14:paraId="5D24FB31" w14:textId="0122AE2C" w:rsidR="00443923" w:rsidRPr="00B04CF6" w:rsidRDefault="00443923" w:rsidP="000A5614">
      <w:pPr>
        <w:pStyle w:val="Ttulo3"/>
      </w:pPr>
      <w:bookmarkStart w:id="821" w:name="_Toc388730550"/>
      <w:r w:rsidRPr="00B04CF6">
        <w:t>TDMA</w:t>
      </w:r>
      <w:bookmarkEnd w:id="821"/>
    </w:p>
    <w:p w14:paraId="6EC576BE" w14:textId="7611778C" w:rsidR="00443923" w:rsidRPr="00B04CF6" w:rsidRDefault="00443923" w:rsidP="00443923">
      <w:pPr>
        <w:pStyle w:val="TextoNormal"/>
      </w:pPr>
      <w:r w:rsidRPr="00B04CF6">
        <w:t>Com a tecnologia TDMA</w:t>
      </w:r>
      <w:r w:rsidR="00A26755" w:rsidRPr="00B04CF6">
        <w:t xml:space="preserve"> (</w:t>
      </w:r>
      <w:r w:rsidR="00A26755" w:rsidRPr="00B04CF6">
        <w:rPr>
          <w:i/>
        </w:rPr>
        <w:t>Time division multiple access</w:t>
      </w:r>
      <w:r w:rsidR="00A26755" w:rsidRPr="00B04CF6">
        <w:t>)</w:t>
      </w:r>
      <w:r w:rsidRPr="00B04CF6">
        <w:t xml:space="preserve">, o leitor e a </w:t>
      </w:r>
      <w:r w:rsidR="00061B46" w:rsidRPr="00B04CF6">
        <w:rPr>
          <w:i/>
        </w:rPr>
        <w:t>tag</w:t>
      </w:r>
      <w:r w:rsidRPr="00B04CF6">
        <w:t xml:space="preserve"> pode</w:t>
      </w:r>
      <w:r w:rsidR="00290870" w:rsidRPr="00B04CF6">
        <w:t>m</w:t>
      </w:r>
      <w:r w:rsidRPr="00B04CF6">
        <w:t xml:space="preserve"> utilizar a mesma frequência, e cada resposta da </w:t>
      </w:r>
      <w:r w:rsidR="00061B46" w:rsidRPr="00B04CF6">
        <w:rPr>
          <w:i/>
        </w:rPr>
        <w:t>tag</w:t>
      </w:r>
      <w:r w:rsidRPr="00B04CF6">
        <w:t xml:space="preserve"> pode ser diferenciad</w:t>
      </w:r>
      <w:r w:rsidR="00290870" w:rsidRPr="00B04CF6">
        <w:t>a</w:t>
      </w:r>
      <w:r w:rsidRPr="00B04CF6">
        <w:t xml:space="preserve"> pelo intervalo de tempo que el</w:t>
      </w:r>
      <w:r w:rsidR="00290870" w:rsidRPr="00B04CF6">
        <w:t>a</w:t>
      </w:r>
      <w:r w:rsidRPr="00B04CF6">
        <w:t xml:space="preserve"> utiliza. Este tipo de tecnologia é mais popular dentre os outros e pode facilmente ser incorporad</w:t>
      </w:r>
      <w:r w:rsidR="00290870" w:rsidRPr="00B04CF6">
        <w:t>a</w:t>
      </w:r>
      <w:r w:rsidRPr="00B04CF6">
        <w:t xml:space="preserve"> em conjunto com outras tecnologias de acesso múltiplo. </w:t>
      </w:r>
      <w:sdt>
        <w:sdtPr>
          <w:id w:val="-276335372"/>
          <w:citation/>
        </w:sdtPr>
        <w:sdtContent>
          <w:r w:rsidR="002031A8" w:rsidRPr="00B04CF6">
            <w:fldChar w:fldCharType="begin"/>
          </w:r>
          <w:r w:rsidR="00DC5878">
            <w:instrText xml:space="preserve">CITATION Sar08 \l 1046 </w:instrText>
          </w:r>
          <w:r w:rsidR="002031A8" w:rsidRPr="00B04CF6">
            <w:fldChar w:fldCharType="separate"/>
          </w:r>
          <w:r w:rsidR="0049439A">
            <w:rPr>
              <w:noProof/>
            </w:rPr>
            <w:t xml:space="preserve">(SARANGAN, </w:t>
          </w:r>
          <w:r w:rsidR="0049439A">
            <w:rPr>
              <w:i/>
              <w:iCs/>
              <w:noProof/>
            </w:rPr>
            <w:t>et al.</w:t>
          </w:r>
          <w:r w:rsidR="0049439A">
            <w:rPr>
              <w:noProof/>
            </w:rPr>
            <w:t>, 2008)</w:t>
          </w:r>
          <w:r w:rsidR="002031A8" w:rsidRPr="00B04CF6">
            <w:fldChar w:fldCharType="end"/>
          </w:r>
        </w:sdtContent>
      </w:sdt>
    </w:p>
    <w:p w14:paraId="28693F1A" w14:textId="77777777" w:rsidR="00443923" w:rsidRPr="00B04CF6" w:rsidRDefault="00443923" w:rsidP="00443923">
      <w:pPr>
        <w:pStyle w:val="TextoNormal"/>
      </w:pPr>
    </w:p>
    <w:p w14:paraId="68A68775" w14:textId="77777777" w:rsidR="00443923" w:rsidRPr="00B04CF6" w:rsidRDefault="00443923" w:rsidP="00443923">
      <w:pPr>
        <w:pStyle w:val="TextoNormal"/>
      </w:pPr>
    </w:p>
    <w:p w14:paraId="57A78A7D" w14:textId="77777777" w:rsidR="00443923" w:rsidRPr="00B04CF6" w:rsidRDefault="00443923" w:rsidP="00443923">
      <w:pPr>
        <w:pStyle w:val="TextoNormal"/>
      </w:pPr>
      <w:r w:rsidRPr="00B04CF6">
        <w:t>Para Sarangan (2008) a tecnologia TDMA pode ser dividida em duas categorias:</w:t>
      </w:r>
    </w:p>
    <w:p w14:paraId="5178C855" w14:textId="77777777" w:rsidR="00443923" w:rsidRPr="00B04CF6" w:rsidRDefault="00443923" w:rsidP="00443923">
      <w:pPr>
        <w:pStyle w:val="TextoNormal"/>
        <w:numPr>
          <w:ilvl w:val="0"/>
          <w:numId w:val="52"/>
        </w:numPr>
      </w:pPr>
      <w:r w:rsidRPr="00B04CF6">
        <w:t>Sistemas Determinísticos (</w:t>
      </w:r>
      <w:r w:rsidRPr="00B04CF6">
        <w:rPr>
          <w:i/>
        </w:rPr>
        <w:t>Deterministic schemes</w:t>
      </w:r>
      <w:r w:rsidRPr="00B04CF6">
        <w:t>).</w:t>
      </w:r>
    </w:p>
    <w:p w14:paraId="21AA4670" w14:textId="77777777" w:rsidR="00443923" w:rsidRPr="00B04CF6" w:rsidRDefault="00443923" w:rsidP="00443923">
      <w:pPr>
        <w:pStyle w:val="TextoNormal"/>
        <w:numPr>
          <w:ilvl w:val="0"/>
          <w:numId w:val="52"/>
        </w:numPr>
      </w:pPr>
      <w:r w:rsidRPr="00B04CF6">
        <w:t>Sistemas Probabilísticos (</w:t>
      </w:r>
      <w:r w:rsidRPr="00B04CF6">
        <w:rPr>
          <w:i/>
        </w:rPr>
        <w:t>Probabilistic schemes</w:t>
      </w:r>
      <w:r w:rsidRPr="00B04CF6">
        <w:t>).</w:t>
      </w:r>
    </w:p>
    <w:p w14:paraId="1C5CFD33" w14:textId="77777777" w:rsidR="00443923" w:rsidRPr="00B04CF6" w:rsidRDefault="00443923" w:rsidP="00443923">
      <w:pPr>
        <w:pStyle w:val="TextoNormal"/>
      </w:pPr>
    </w:p>
    <w:p w14:paraId="366A3E15" w14:textId="3D566AEF" w:rsidR="00443923" w:rsidRPr="00B04CF6" w:rsidRDefault="00443923" w:rsidP="00443923">
      <w:pPr>
        <w:pStyle w:val="TextoNormal"/>
        <w:rPr>
          <w:u w:val="single"/>
        </w:rPr>
      </w:pPr>
      <w:r w:rsidRPr="00B04CF6">
        <w:t>Os Sistemas Determinísticos são geralmente referidos como esquemas binários baseados em arvore de busca</w:t>
      </w:r>
      <w:ins w:id="822" w:author="Ivan" w:date="2014-06-02T23:20:00Z">
        <w:r w:rsidR="0008756F">
          <w:t xml:space="preserve">. A </w:t>
        </w:r>
      </w:ins>
      <w:del w:id="823" w:author="Ivan" w:date="2014-06-02T23:20:00Z">
        <w:r w:rsidRPr="00B04CF6" w:rsidDel="0008756F">
          <w:delText xml:space="preserve"> (</w:delText>
        </w:r>
      </w:del>
      <w:r w:rsidR="00332BB9" w:rsidRPr="00B04CF6">
        <w:fldChar w:fldCharType="begin"/>
      </w:r>
      <w:r w:rsidR="00332BB9" w:rsidRPr="00B04CF6">
        <w:instrText xml:space="preserve"> REF _Ref382953279 \h </w:instrText>
      </w:r>
      <w:r w:rsidR="00B15071" w:rsidRPr="00B04CF6">
        <w:instrText xml:space="preserve"> \* MERGEFORMAT </w:instrText>
      </w:r>
      <w:r w:rsidR="00332BB9" w:rsidRPr="00B04CF6">
        <w:fldChar w:fldCharType="separate"/>
      </w:r>
      <w:ins w:id="824" w:author="Ivan" w:date="2014-06-02T23:45:00Z">
        <w:r w:rsidR="000975FC" w:rsidRPr="00B04CF6">
          <w:t xml:space="preserve">Figura </w:t>
        </w:r>
        <w:r w:rsidR="000975FC">
          <w:rPr>
            <w:noProof/>
          </w:rPr>
          <w:t>15</w:t>
        </w:r>
      </w:ins>
      <w:del w:id="825" w:author="Ivan" w:date="2014-06-02T23:14:00Z">
        <w:r w:rsidR="006167B1" w:rsidRPr="00B04CF6" w:rsidDel="00AC3F28">
          <w:delText xml:space="preserve">Figura </w:delText>
        </w:r>
        <w:r w:rsidR="006167B1" w:rsidDel="00AC3F28">
          <w:rPr>
            <w:noProof/>
          </w:rPr>
          <w:delText>14</w:delText>
        </w:r>
      </w:del>
      <w:r w:rsidR="00332BB9" w:rsidRPr="00B04CF6">
        <w:fldChar w:fldCharType="end"/>
      </w:r>
      <w:ins w:id="826" w:author="Ivan" w:date="2014-06-02T23:20:00Z">
        <w:r w:rsidR="0008756F">
          <w:t xml:space="preserve"> exibe um exemplo de árvore de busca binária para cada uma das Tags que estão emitindo sinal para a antena receptora</w:t>
        </w:r>
      </w:ins>
      <w:del w:id="827" w:author="Ivan" w:date="2014-06-02T23:20:00Z">
        <w:r w:rsidRPr="00B04CF6" w:rsidDel="0008756F">
          <w:delText>)</w:delText>
        </w:r>
      </w:del>
      <w:r w:rsidRPr="00B04CF6">
        <w:t xml:space="preserve">. O nome Determinísticos é porque cada caminho para a raiz denota uma única </w:t>
      </w:r>
      <w:r w:rsidR="00061B46" w:rsidRPr="00B04CF6">
        <w:rPr>
          <w:i/>
        </w:rPr>
        <w:t>tag</w:t>
      </w:r>
      <w:r w:rsidRPr="00B04CF6">
        <w:t xml:space="preserve"> e elas são recuperadas quando todos os ramos estão completos. </w:t>
      </w:r>
    </w:p>
    <w:p w14:paraId="24DC7A15" w14:textId="77777777" w:rsidR="00443923" w:rsidRPr="00B04CF6" w:rsidRDefault="00443923" w:rsidP="00443923">
      <w:pPr>
        <w:pStyle w:val="TextoNormal"/>
      </w:pPr>
    </w:p>
    <w:p w14:paraId="4E69793E" w14:textId="4430AF1B" w:rsidR="00443923" w:rsidRPr="00B04CF6" w:rsidRDefault="00D902AF" w:rsidP="005F5050">
      <w:pPr>
        <w:pStyle w:val="TextoNormal"/>
        <w:keepNext/>
        <w:ind w:firstLine="0"/>
        <w:jc w:val="center"/>
      </w:pPr>
      <w:r w:rsidRPr="00B04CF6">
        <w:rPr>
          <w:noProof/>
        </w:rPr>
        <w:lastRenderedPageBreak/>
        <w:drawing>
          <wp:inline distT="0" distB="0" distL="0" distR="0" wp14:anchorId="1E2B68BD" wp14:editId="26487156">
            <wp:extent cx="3448050" cy="1981200"/>
            <wp:effectExtent l="0" t="0" r="0" b="0"/>
            <wp:docPr id="20" name="Imagem 20" descr="C:\Users\Vestfold\Pictures\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estfold\Pictures\c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8050" cy="1981200"/>
                    </a:xfrm>
                    <a:prstGeom prst="rect">
                      <a:avLst/>
                    </a:prstGeom>
                    <a:noFill/>
                    <a:ln>
                      <a:noFill/>
                    </a:ln>
                  </pic:spPr>
                </pic:pic>
              </a:graphicData>
            </a:graphic>
          </wp:inline>
        </w:drawing>
      </w:r>
    </w:p>
    <w:p w14:paraId="394431ED" w14:textId="0B95DC7D" w:rsidR="00443923" w:rsidRPr="00B04CF6" w:rsidRDefault="00443923" w:rsidP="00995CFB">
      <w:pPr>
        <w:pStyle w:val="Legenda"/>
      </w:pPr>
      <w:bookmarkStart w:id="828" w:name="_Ref382953279"/>
      <w:bookmarkStart w:id="829" w:name="_Toc389515870"/>
      <w:r w:rsidRPr="00B04CF6">
        <w:t xml:space="preserve">Figura </w:t>
      </w:r>
      <w:r w:rsidR="00785B7E">
        <w:fldChar w:fldCharType="begin"/>
      </w:r>
      <w:r w:rsidR="00785B7E">
        <w:instrText xml:space="preserve"> SEQ Figura \* ARABIC </w:instrText>
      </w:r>
      <w:r w:rsidR="00785B7E">
        <w:fldChar w:fldCharType="separate"/>
      </w:r>
      <w:r w:rsidR="000975FC">
        <w:rPr>
          <w:noProof/>
        </w:rPr>
        <w:t>15</w:t>
      </w:r>
      <w:r w:rsidR="00785B7E">
        <w:rPr>
          <w:noProof/>
        </w:rPr>
        <w:fldChar w:fldCharType="end"/>
      </w:r>
      <w:bookmarkEnd w:id="828"/>
      <w:r w:rsidRPr="00B04CF6">
        <w:t xml:space="preserve"> - Esquema binário baseado em árvore de busca.</w:t>
      </w:r>
      <w:bookmarkEnd w:id="829"/>
    </w:p>
    <w:p w14:paraId="0359F821" w14:textId="3E94B178" w:rsidR="00443923" w:rsidRPr="00B04CF6" w:rsidRDefault="00443923" w:rsidP="00443923">
      <w:pPr>
        <w:pStyle w:val="Legenda"/>
      </w:pPr>
      <w:r w:rsidRPr="00B04CF6">
        <w:t xml:space="preserve">Fonte: </w:t>
      </w:r>
      <w:r w:rsidR="00BD7AF5" w:rsidRPr="00B04CF6">
        <w:t>Adaptado de Liu &amp; Chan, 2009</w:t>
      </w:r>
    </w:p>
    <w:p w14:paraId="2D90AD95" w14:textId="77777777" w:rsidR="00443923" w:rsidRPr="00B04CF6" w:rsidRDefault="00443923" w:rsidP="00443923">
      <w:pPr>
        <w:pStyle w:val="TextoNormal"/>
        <w:jc w:val="center"/>
      </w:pPr>
    </w:p>
    <w:p w14:paraId="225FEB52" w14:textId="10E24C8C" w:rsidR="00443923" w:rsidRPr="00B04CF6" w:rsidRDefault="00443923" w:rsidP="00443923">
      <w:pPr>
        <w:pStyle w:val="TextoNormal"/>
      </w:pPr>
      <w:r w:rsidRPr="00B04CF6">
        <w:t>Os Sistemas probabilísticos são geralmente sistemas encaixados baseados em ALOHA</w:t>
      </w:r>
      <w:r w:rsidR="00A469D3" w:rsidRPr="00B04CF6">
        <w:t xml:space="preserve">, </w:t>
      </w:r>
      <w:del w:id="830" w:author="Ivan" w:date="2014-06-02T23:19:00Z">
        <w:r w:rsidR="00A469D3" w:rsidRPr="00B04CF6" w:rsidDel="00AC3F28">
          <w:delText xml:space="preserve">ilustrado </w:delText>
        </w:r>
      </w:del>
      <w:r w:rsidR="00A469D3" w:rsidRPr="00B04CF6">
        <w:t xml:space="preserve">na </w:t>
      </w:r>
      <w:r w:rsidR="00A469D3" w:rsidRPr="00B04CF6">
        <w:fldChar w:fldCharType="begin"/>
      </w:r>
      <w:r w:rsidR="00A469D3" w:rsidRPr="00B04CF6">
        <w:instrText xml:space="preserve"> REF _Ref382997093 \h </w:instrText>
      </w:r>
      <w:r w:rsidR="00B15071" w:rsidRPr="00B04CF6">
        <w:instrText xml:space="preserve"> \* MERGEFORMAT </w:instrText>
      </w:r>
      <w:r w:rsidR="00A469D3" w:rsidRPr="00B04CF6">
        <w:fldChar w:fldCharType="separate"/>
      </w:r>
      <w:ins w:id="831" w:author="Ivan" w:date="2014-06-02T23:45:00Z">
        <w:r w:rsidR="000975FC" w:rsidRPr="00B04CF6">
          <w:t xml:space="preserve">Figura </w:t>
        </w:r>
        <w:r w:rsidR="000975FC">
          <w:rPr>
            <w:noProof/>
          </w:rPr>
          <w:t>16</w:t>
        </w:r>
      </w:ins>
      <w:del w:id="832" w:author="Ivan" w:date="2014-06-02T23:19:00Z">
        <w:r w:rsidR="006167B1" w:rsidRPr="00B04CF6" w:rsidDel="00AC3F28">
          <w:delText xml:space="preserve">Figura </w:delText>
        </w:r>
        <w:r w:rsidR="006167B1" w:rsidDel="00AC3F28">
          <w:rPr>
            <w:noProof/>
          </w:rPr>
          <w:delText>15</w:delText>
        </w:r>
      </w:del>
      <w:r w:rsidR="00A469D3" w:rsidRPr="00B04CF6">
        <w:fldChar w:fldCharType="end"/>
      </w:r>
      <w:ins w:id="833" w:author="Ivan" w:date="2014-06-02T23:19:00Z">
        <w:r w:rsidR="00AC3F28">
          <w:t xml:space="preserve"> é possível visualizar os vários </w:t>
        </w:r>
        <w:r w:rsidR="00AC3F28">
          <w:rPr>
            <w:i/>
          </w:rPr>
          <w:t>slots</w:t>
        </w:r>
        <w:r w:rsidR="00AC3F28">
          <w:t xml:space="preserve"> de tempo no qual uma transmissão da tag é transmitida</w:t>
        </w:r>
      </w:ins>
      <w:r w:rsidR="00A469D3" w:rsidRPr="00B04CF6">
        <w:t xml:space="preserve">. </w:t>
      </w:r>
      <w:r w:rsidRPr="00B04CF6">
        <w:t xml:space="preserve">Neste tipo de sistema cada </w:t>
      </w:r>
      <w:r w:rsidR="00061B46" w:rsidRPr="00B04CF6">
        <w:rPr>
          <w:i/>
        </w:rPr>
        <w:t>tag</w:t>
      </w:r>
      <w:r w:rsidRPr="00B04CF6">
        <w:t xml:space="preserve"> terá a chance de se recuperar com êxito, no entanto, existe a possibilidade de que algumas </w:t>
      </w:r>
      <w:r w:rsidR="00061B46" w:rsidRPr="00B04CF6">
        <w:rPr>
          <w:i/>
        </w:rPr>
        <w:t>tags</w:t>
      </w:r>
      <w:r w:rsidRPr="00B04CF6">
        <w:t xml:space="preserve"> não possam ser acessad</w:t>
      </w:r>
      <w:r w:rsidR="00F45D81" w:rsidRPr="00B04CF6">
        <w:t>a</w:t>
      </w:r>
      <w:r w:rsidRPr="00B04CF6">
        <w:t xml:space="preserve">s devido a colisões recorrentes. </w:t>
      </w:r>
      <w:sdt>
        <w:sdtPr>
          <w:id w:val="441958912"/>
          <w:citation/>
        </w:sdtPr>
        <w:sdtContent>
          <w:r w:rsidR="00FE06C0" w:rsidRPr="00B04CF6">
            <w:fldChar w:fldCharType="begin"/>
          </w:r>
          <w:r w:rsidR="00776072">
            <w:instrText xml:space="preserve">CITATION MAB06 \l 1046 </w:instrText>
          </w:r>
          <w:r w:rsidR="00FE06C0" w:rsidRPr="00B04CF6">
            <w:fldChar w:fldCharType="separate"/>
          </w:r>
          <w:r w:rsidR="0049439A">
            <w:rPr>
              <w:noProof/>
            </w:rPr>
            <w:t xml:space="preserve">(BONUCCELLI, </w:t>
          </w:r>
          <w:r w:rsidR="0049439A">
            <w:rPr>
              <w:i/>
              <w:iCs/>
              <w:noProof/>
            </w:rPr>
            <w:t>et al.</w:t>
          </w:r>
          <w:r w:rsidR="0049439A">
            <w:rPr>
              <w:noProof/>
            </w:rPr>
            <w:t>, 2006)</w:t>
          </w:r>
          <w:r w:rsidR="00FE06C0" w:rsidRPr="00B04CF6">
            <w:fldChar w:fldCharType="end"/>
          </w:r>
        </w:sdtContent>
      </w:sdt>
    </w:p>
    <w:p w14:paraId="54D3797C" w14:textId="77777777" w:rsidR="00443923" w:rsidRPr="00B04CF6" w:rsidRDefault="00443923" w:rsidP="00443923">
      <w:pPr>
        <w:pStyle w:val="TextoNormal"/>
      </w:pPr>
    </w:p>
    <w:p w14:paraId="0DEE6DB3" w14:textId="3D257869" w:rsidR="005F5050" w:rsidRPr="00B04CF6" w:rsidRDefault="00D902AF" w:rsidP="005F5050">
      <w:pPr>
        <w:pStyle w:val="TextoNormal"/>
        <w:keepNext/>
        <w:ind w:firstLine="0"/>
        <w:jc w:val="center"/>
      </w:pPr>
      <w:r w:rsidRPr="00B04CF6">
        <w:rPr>
          <w:noProof/>
        </w:rPr>
        <w:drawing>
          <wp:inline distT="0" distB="0" distL="0" distR="0" wp14:anchorId="3973196A" wp14:editId="1248D5D7">
            <wp:extent cx="2800350" cy="1914525"/>
            <wp:effectExtent l="0" t="0" r="0" b="9525"/>
            <wp:docPr id="22" name="Imagem 22" descr="C:\Users\Vestfold\Pictures\s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estfold\Pictures\slo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0350" cy="1914525"/>
                    </a:xfrm>
                    <a:prstGeom prst="rect">
                      <a:avLst/>
                    </a:prstGeom>
                    <a:noFill/>
                    <a:ln>
                      <a:noFill/>
                    </a:ln>
                  </pic:spPr>
                </pic:pic>
              </a:graphicData>
            </a:graphic>
          </wp:inline>
        </w:drawing>
      </w:r>
    </w:p>
    <w:p w14:paraId="4FE87BF0" w14:textId="5A487774" w:rsidR="00443923" w:rsidRPr="00B04CF6" w:rsidRDefault="00443923">
      <w:pPr>
        <w:pStyle w:val="Legenda"/>
        <w:rPr>
          <w:u w:val="single"/>
        </w:rPr>
      </w:pPr>
      <w:bookmarkStart w:id="834" w:name="_Ref382997093"/>
      <w:bookmarkStart w:id="835" w:name="_Toc389515871"/>
      <w:r w:rsidRPr="00B04CF6">
        <w:t xml:space="preserve">Figura </w:t>
      </w:r>
      <w:r w:rsidR="00785B7E">
        <w:fldChar w:fldCharType="begin"/>
      </w:r>
      <w:r w:rsidR="00785B7E">
        <w:instrText xml:space="preserve"> SEQ Figura \* ARABIC </w:instrText>
      </w:r>
      <w:r w:rsidR="00785B7E">
        <w:fldChar w:fldCharType="separate"/>
      </w:r>
      <w:r w:rsidR="000975FC">
        <w:rPr>
          <w:noProof/>
        </w:rPr>
        <w:t>16</w:t>
      </w:r>
      <w:r w:rsidR="00785B7E">
        <w:rPr>
          <w:noProof/>
        </w:rPr>
        <w:fldChar w:fldCharType="end"/>
      </w:r>
      <w:bookmarkEnd w:id="834"/>
      <w:r w:rsidRPr="00B04CF6">
        <w:t xml:space="preserve"> - Exemplo de um sistema encaixado.</w:t>
      </w:r>
      <w:bookmarkEnd w:id="835"/>
    </w:p>
    <w:p w14:paraId="60B15801" w14:textId="77131FC1" w:rsidR="00443923" w:rsidRPr="00B04CF6" w:rsidRDefault="00443923" w:rsidP="00443923">
      <w:pPr>
        <w:pStyle w:val="Legenda"/>
      </w:pPr>
      <w:r w:rsidRPr="00B04CF6">
        <w:t xml:space="preserve">Fonte: </w:t>
      </w:r>
      <w:r w:rsidR="00BD7AF5" w:rsidRPr="00B04CF6">
        <w:t>Adaptado de Liu &amp; Chan, 2009</w:t>
      </w:r>
    </w:p>
    <w:p w14:paraId="516681B3" w14:textId="77777777" w:rsidR="00776072" w:rsidRDefault="00776072" w:rsidP="00C75942">
      <w:bookmarkStart w:id="836" w:name="_Toc388730551"/>
    </w:p>
    <w:p w14:paraId="1DFF0889" w14:textId="35788DD2" w:rsidR="00443923" w:rsidRPr="00B04CF6" w:rsidRDefault="00443923" w:rsidP="000A5614">
      <w:pPr>
        <w:pStyle w:val="Ttulo3"/>
      </w:pPr>
      <w:r w:rsidRPr="00B04CF6">
        <w:t>CDMA</w:t>
      </w:r>
      <w:bookmarkEnd w:id="836"/>
    </w:p>
    <w:p w14:paraId="5BF73351" w14:textId="77777777" w:rsidR="00443923" w:rsidRPr="00B04CF6" w:rsidRDefault="00443923" w:rsidP="00443923">
      <w:pPr>
        <w:pStyle w:val="TextoNormal"/>
      </w:pPr>
    </w:p>
    <w:p w14:paraId="62CC3D78" w14:textId="3D9BE4EB" w:rsidR="00443923" w:rsidRPr="00B04CF6" w:rsidRDefault="00443923" w:rsidP="003E3B54">
      <w:pPr>
        <w:pStyle w:val="TextoNormal"/>
      </w:pPr>
      <w:r w:rsidRPr="00B04CF6">
        <w:t xml:space="preserve">A tecnologia CDMA </w:t>
      </w:r>
      <w:r w:rsidR="00D902AF" w:rsidRPr="00B04CF6">
        <w:t>(</w:t>
      </w:r>
      <w:r w:rsidR="00D902AF" w:rsidRPr="00B04CF6">
        <w:rPr>
          <w:i/>
        </w:rPr>
        <w:t>Code division multiple a</w:t>
      </w:r>
      <w:r w:rsidR="00061B46" w:rsidRPr="00B04CF6">
        <w:rPr>
          <w:i/>
        </w:rPr>
        <w:t>c</w:t>
      </w:r>
      <w:r w:rsidR="00D902AF" w:rsidRPr="00B04CF6">
        <w:rPr>
          <w:i/>
        </w:rPr>
        <w:t>cess</w:t>
      </w:r>
      <w:r w:rsidR="00D902AF" w:rsidRPr="00B04CF6">
        <w:t xml:space="preserve">) </w:t>
      </w:r>
      <w:r w:rsidRPr="00B04CF6">
        <w:t>tem sido utilizada em muitos sistemas de comunicação moderna, esta tecnologia permite várias comunicações coexisti</w:t>
      </w:r>
      <w:r w:rsidR="00061B46" w:rsidRPr="00B04CF6">
        <w:t>rem</w:t>
      </w:r>
      <w:r w:rsidRPr="00B04CF6">
        <w:t xml:space="preserve"> no mesmo meio usando o</w:t>
      </w:r>
      <w:r w:rsidR="001642DF" w:rsidRPr="00B04CF6">
        <w:t>s</w:t>
      </w:r>
      <w:r w:rsidRPr="00B04CF6">
        <w:t xml:space="preserve"> mesmo</w:t>
      </w:r>
      <w:r w:rsidR="001642DF" w:rsidRPr="00B04CF6">
        <w:t>s</w:t>
      </w:r>
      <w:r w:rsidRPr="00B04CF6">
        <w:t xml:space="preserve"> recursos de tempo e frequência. Ela é classificada em dois </w:t>
      </w:r>
      <w:r w:rsidRPr="00B04CF6">
        <w:lastRenderedPageBreak/>
        <w:t>tipos: Salto de frequência e Sequência direta espalhada</w:t>
      </w:r>
      <w:r w:rsidR="00A469D3" w:rsidRPr="00B04CF6">
        <w:t xml:space="preserve">, </w:t>
      </w:r>
      <w:r w:rsidR="003E3B54" w:rsidRPr="00B04CF6">
        <w:t xml:space="preserve">a </w:t>
      </w:r>
      <w:r w:rsidR="00A469D3" w:rsidRPr="00B04CF6">
        <w:fldChar w:fldCharType="begin"/>
      </w:r>
      <w:r w:rsidR="00A469D3" w:rsidRPr="00B04CF6">
        <w:instrText xml:space="preserve"> REF _Ref382997143 \h </w:instrText>
      </w:r>
      <w:r w:rsidR="00B15071" w:rsidRPr="00B04CF6">
        <w:instrText xml:space="preserve"> \* MERGEFORMAT </w:instrText>
      </w:r>
      <w:r w:rsidR="00A469D3" w:rsidRPr="00B04CF6">
        <w:fldChar w:fldCharType="separate"/>
      </w:r>
      <w:ins w:id="837" w:author="Ivan" w:date="2014-06-02T23:45:00Z">
        <w:r w:rsidR="000975FC" w:rsidRPr="00B04CF6">
          <w:t xml:space="preserve">Figura </w:t>
        </w:r>
        <w:r w:rsidR="000975FC">
          <w:rPr>
            <w:noProof/>
          </w:rPr>
          <w:t>17</w:t>
        </w:r>
      </w:ins>
      <w:del w:id="838" w:author="Ivan" w:date="2014-06-02T23:42:00Z">
        <w:r w:rsidR="006167B1" w:rsidRPr="00B04CF6" w:rsidDel="00646E32">
          <w:delText xml:space="preserve">Figura </w:delText>
        </w:r>
        <w:r w:rsidR="006167B1" w:rsidDel="00646E32">
          <w:rPr>
            <w:noProof/>
          </w:rPr>
          <w:delText>16</w:delText>
        </w:r>
      </w:del>
      <w:r w:rsidR="00A469D3" w:rsidRPr="00B04CF6">
        <w:fldChar w:fldCharType="end"/>
      </w:r>
      <w:r w:rsidR="003E3B54" w:rsidRPr="00B04CF6">
        <w:t xml:space="preserve"> ilustra como ficaria a divisão de banda de comunicação para a CDMA</w:t>
      </w:r>
      <w:ins w:id="839" w:author="Ivan" w:date="2014-06-02T23:21:00Z">
        <w:r w:rsidR="0008756F">
          <w:t>, onde cada cor representa uma faixa de comunicação</w:t>
        </w:r>
      </w:ins>
      <w:r w:rsidR="003E3B54" w:rsidRPr="00B04CF6">
        <w:t>.</w:t>
      </w:r>
    </w:p>
    <w:p w14:paraId="58FD8443" w14:textId="77777777" w:rsidR="00443923" w:rsidRPr="00B04CF6" w:rsidRDefault="00443923" w:rsidP="005F5050">
      <w:pPr>
        <w:pStyle w:val="TextoNormal"/>
        <w:keepNext/>
        <w:ind w:firstLine="0"/>
        <w:jc w:val="center"/>
      </w:pPr>
      <w:r w:rsidRPr="00B04CF6">
        <w:rPr>
          <w:noProof/>
        </w:rPr>
        <w:drawing>
          <wp:inline distT="0" distB="0" distL="0" distR="0" wp14:anchorId="7BB22F0F" wp14:editId="7DC45F29">
            <wp:extent cx="4019550" cy="126084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347" t="16758" r="10539" b="44139"/>
                    <a:stretch/>
                  </pic:blipFill>
                  <pic:spPr bwMode="auto">
                    <a:xfrm>
                      <a:off x="0" y="0"/>
                      <a:ext cx="4074725" cy="1278156"/>
                    </a:xfrm>
                    <a:prstGeom prst="rect">
                      <a:avLst/>
                    </a:prstGeom>
                    <a:ln>
                      <a:noFill/>
                    </a:ln>
                    <a:extLst>
                      <a:ext uri="{53640926-AAD7-44D8-BBD7-CCE9431645EC}">
                        <a14:shadowObscured xmlns:a14="http://schemas.microsoft.com/office/drawing/2010/main"/>
                      </a:ext>
                    </a:extLst>
                  </pic:spPr>
                </pic:pic>
              </a:graphicData>
            </a:graphic>
          </wp:inline>
        </w:drawing>
      </w:r>
    </w:p>
    <w:p w14:paraId="505F0720" w14:textId="335A3EB5" w:rsidR="00443923" w:rsidRPr="00B04CF6" w:rsidRDefault="00443923" w:rsidP="00995CFB">
      <w:pPr>
        <w:pStyle w:val="Legenda"/>
      </w:pPr>
      <w:bookmarkStart w:id="840" w:name="_Ref382997143"/>
      <w:bookmarkStart w:id="841" w:name="_Toc389515872"/>
      <w:r w:rsidRPr="00B04CF6">
        <w:t xml:space="preserve">Figura </w:t>
      </w:r>
      <w:r w:rsidR="00785B7E">
        <w:fldChar w:fldCharType="begin"/>
      </w:r>
      <w:r w:rsidR="00785B7E">
        <w:instrText xml:space="preserve"> SEQ Figura \* ARABIC </w:instrText>
      </w:r>
      <w:r w:rsidR="00785B7E">
        <w:fldChar w:fldCharType="separate"/>
      </w:r>
      <w:r w:rsidR="000975FC">
        <w:rPr>
          <w:noProof/>
        </w:rPr>
        <w:t>17</w:t>
      </w:r>
      <w:r w:rsidR="00785B7E">
        <w:rPr>
          <w:noProof/>
        </w:rPr>
        <w:fldChar w:fldCharType="end"/>
      </w:r>
      <w:bookmarkEnd w:id="840"/>
      <w:r w:rsidRPr="00B04CF6">
        <w:t xml:space="preserve"> - Exemplo de um salto de frequência.</w:t>
      </w:r>
      <w:bookmarkEnd w:id="841"/>
    </w:p>
    <w:p w14:paraId="09FB4059" w14:textId="695328F2" w:rsidR="00443923" w:rsidRPr="00B04CF6" w:rsidRDefault="00443923" w:rsidP="00443923">
      <w:pPr>
        <w:pStyle w:val="Legenda"/>
      </w:pPr>
      <w:r w:rsidRPr="00B04CF6">
        <w:t>Fonte</w:t>
      </w:r>
      <w:r w:rsidR="00061B46" w:rsidRPr="00B04CF6">
        <w:t xml:space="preserve">: </w:t>
      </w:r>
      <w:r w:rsidR="00BD7AF5" w:rsidRPr="00B04CF6">
        <w:t>Griffin, 2009</w:t>
      </w:r>
    </w:p>
    <w:p w14:paraId="43D9A8AB" w14:textId="77777777" w:rsidR="00443923" w:rsidRPr="00B04CF6" w:rsidRDefault="00443923" w:rsidP="00443923">
      <w:pPr>
        <w:pStyle w:val="TextoNormal"/>
      </w:pPr>
    </w:p>
    <w:p w14:paraId="102870A8" w14:textId="5B35F0BF" w:rsidR="00443923" w:rsidRPr="00B04CF6" w:rsidRDefault="00443923" w:rsidP="00443923">
      <w:pPr>
        <w:pStyle w:val="TextoNormal"/>
      </w:pPr>
      <w:r w:rsidRPr="00B04CF6">
        <w:t xml:space="preserve">Uma </w:t>
      </w:r>
      <w:r w:rsidR="00061B46" w:rsidRPr="00B04CF6">
        <w:rPr>
          <w:i/>
        </w:rPr>
        <w:t>tag</w:t>
      </w:r>
      <w:r w:rsidRPr="00B04CF6">
        <w:t xml:space="preserve"> passiva é incapaz de escolher ativamente a frequência de comunicação, apenas utilizando backscatter onde o sinal de rádio é emitido por um leitor, portanto o salto de frequência (FH-CDMA, </w:t>
      </w:r>
      <w:r w:rsidRPr="00B04CF6">
        <w:rPr>
          <w:i/>
        </w:rPr>
        <w:t>frequency hopping</w:t>
      </w:r>
      <w:r w:rsidRPr="00B04CF6">
        <w:t xml:space="preserve">) não é adequado para sistemas RFID passivos. </w:t>
      </w:r>
    </w:p>
    <w:p w14:paraId="7A7689E9" w14:textId="77777777" w:rsidR="00443923" w:rsidRPr="00B04CF6" w:rsidRDefault="00443923" w:rsidP="00443923">
      <w:pPr>
        <w:pStyle w:val="TextoNormal"/>
      </w:pPr>
    </w:p>
    <w:p w14:paraId="3095A848" w14:textId="3CD25FC2" w:rsidR="00443923" w:rsidRPr="00B04CF6" w:rsidRDefault="00443923" w:rsidP="00443923">
      <w:pPr>
        <w:pStyle w:val="TextoNormal"/>
        <w:rPr>
          <w:lang w:val="en-US"/>
        </w:rPr>
      </w:pPr>
      <w:r w:rsidRPr="00B04CF6">
        <w:t xml:space="preserve">A sequência direta espalhada (DS-CDMA, </w:t>
      </w:r>
      <w:r w:rsidRPr="00B04CF6">
        <w:rPr>
          <w:i/>
        </w:rPr>
        <w:t>direct sequence spreading</w:t>
      </w:r>
      <w:r w:rsidRPr="00B04CF6">
        <w:t>) usa uma sequência de propagação como a assinatura de um</w:t>
      </w:r>
      <w:r w:rsidR="000A19C0" w:rsidRPr="00B04CF6">
        <w:t>a</w:t>
      </w:r>
      <w:r w:rsidRPr="00B04CF6">
        <w:t xml:space="preserve"> fonte de sinal</w:t>
      </w:r>
      <w:r w:rsidR="000A19C0" w:rsidRPr="00B04CF6">
        <w:t>.  D</w:t>
      </w:r>
      <w:r w:rsidRPr="00B04CF6">
        <w:t xml:space="preserve">iferentes fontes podem transmitir seu sinal ao mesmo </w:t>
      </w:r>
      <w:r w:rsidR="00C2410F" w:rsidRPr="00B04CF6">
        <w:t>tempo e</w:t>
      </w:r>
      <w:r w:rsidRPr="00B04CF6">
        <w:t xml:space="preserve"> o receptor é capaz de separar cada sinal recebido com a sua devida assinatura correspondente. </w:t>
      </w:r>
      <w:sdt>
        <w:sdtPr>
          <w:id w:val="1664511044"/>
          <w:citation/>
        </w:sdtPr>
        <w:sdtContent>
          <w:r w:rsidR="00995CFB" w:rsidRPr="00B04CF6">
            <w:fldChar w:fldCharType="begin"/>
          </w:r>
          <w:r w:rsidR="00995CFB" w:rsidRPr="00B04CF6">
            <w:instrText xml:space="preserve"> CITATION JYM07 \l 1046 </w:instrText>
          </w:r>
          <w:r w:rsidR="00995CFB" w:rsidRPr="00B04CF6">
            <w:fldChar w:fldCharType="separate"/>
          </w:r>
          <w:r w:rsidR="0049439A">
            <w:rPr>
              <w:noProof/>
            </w:rPr>
            <w:t xml:space="preserve">(MAINA, </w:t>
          </w:r>
          <w:r w:rsidR="0049439A">
            <w:rPr>
              <w:i/>
              <w:iCs/>
              <w:noProof/>
            </w:rPr>
            <w:t>et al.</w:t>
          </w:r>
          <w:r w:rsidR="0049439A">
            <w:rPr>
              <w:noProof/>
            </w:rPr>
            <w:t>, 2007)</w:t>
          </w:r>
          <w:r w:rsidR="00995CFB" w:rsidRPr="00B04CF6">
            <w:fldChar w:fldCharType="end"/>
          </w:r>
        </w:sdtContent>
      </w:sdt>
    </w:p>
    <w:p w14:paraId="786596B6" w14:textId="77777777" w:rsidR="00443923" w:rsidRPr="00B04CF6" w:rsidRDefault="00443923" w:rsidP="00443923">
      <w:pPr>
        <w:pStyle w:val="TextoNormal"/>
        <w:rPr>
          <w:lang w:val="en-US"/>
        </w:rPr>
      </w:pPr>
    </w:p>
    <w:p w14:paraId="09CD801C" w14:textId="2F2A3111" w:rsidR="00443923" w:rsidRPr="00B04CF6" w:rsidRDefault="00443923" w:rsidP="000A5614">
      <w:pPr>
        <w:pStyle w:val="Ttulo3"/>
      </w:pPr>
      <w:bookmarkStart w:id="842" w:name="_Toc388730552"/>
      <w:r w:rsidRPr="00B04CF6">
        <w:t>SDMA</w:t>
      </w:r>
      <w:bookmarkEnd w:id="842"/>
    </w:p>
    <w:p w14:paraId="6C53CC09" w14:textId="1FD235B5" w:rsidR="00443923" w:rsidRDefault="00443923" w:rsidP="00443923">
      <w:pPr>
        <w:pStyle w:val="TextoNormal"/>
        <w:rPr>
          <w:ins w:id="843" w:author="Ivan" w:date="2014-06-02T23:24:00Z"/>
        </w:rPr>
      </w:pPr>
      <w:r w:rsidRPr="00B04CF6">
        <w:t xml:space="preserve">A tecnologia SDMA </w:t>
      </w:r>
      <w:r w:rsidR="00B940F0" w:rsidRPr="00B04CF6">
        <w:t>(</w:t>
      </w:r>
      <w:r w:rsidR="00B74864" w:rsidRPr="00B04CF6">
        <w:rPr>
          <w:i/>
        </w:rPr>
        <w:t xml:space="preserve">Space </w:t>
      </w:r>
      <w:r w:rsidR="00B940F0" w:rsidRPr="00B04CF6">
        <w:rPr>
          <w:i/>
        </w:rPr>
        <w:t>division multiple a</w:t>
      </w:r>
      <w:r w:rsidR="00061B46" w:rsidRPr="00B04CF6">
        <w:rPr>
          <w:i/>
        </w:rPr>
        <w:t>c</w:t>
      </w:r>
      <w:r w:rsidR="00B940F0" w:rsidRPr="00B04CF6">
        <w:rPr>
          <w:i/>
        </w:rPr>
        <w:t>cess</w:t>
      </w:r>
      <w:r w:rsidR="00B940F0" w:rsidRPr="00B04CF6">
        <w:t xml:space="preserve">) </w:t>
      </w:r>
      <w:r w:rsidRPr="00B04CF6">
        <w:t xml:space="preserve">é relativamente nova em sistemas de comunicação modernos comparado com as outras três tecnologias (TDMA, CDMA, FDMA). </w:t>
      </w:r>
      <w:r w:rsidR="00AF206B" w:rsidRPr="00B04CF6">
        <w:t>Ela possui duas formas de aplicação, A primeira</w:t>
      </w:r>
      <w:r w:rsidRPr="00B04CF6">
        <w:t xml:space="preserve"> é a de reduzir significativamente a área de leitura de um único leitor, mas para compensar é necessário posicionar mais leitores e antenas na matriz, de modo a cobrir toda a área. </w:t>
      </w:r>
      <w:r w:rsidR="00AF206B" w:rsidRPr="00B04CF6">
        <w:t>A segunda</w:t>
      </w:r>
      <w:r w:rsidRPr="00B04CF6">
        <w:t xml:space="preserve"> é utilizar uma antena eletricamente endereçável no leitor, desta forma várias </w:t>
      </w:r>
      <w:r w:rsidR="00061B46" w:rsidRPr="00B04CF6">
        <w:rPr>
          <w:i/>
        </w:rPr>
        <w:t>tags</w:t>
      </w:r>
      <w:r w:rsidRPr="00B04CF6">
        <w:t xml:space="preserve"> podem ser distinguid</w:t>
      </w:r>
      <w:r w:rsidR="007640EE" w:rsidRPr="00B04CF6">
        <w:t>a</w:t>
      </w:r>
      <w:r w:rsidRPr="00B04CF6">
        <w:t xml:space="preserve">s pela sua posição angular. </w:t>
      </w:r>
      <w:sdt>
        <w:sdtPr>
          <w:id w:val="1870565011"/>
          <w:citation/>
        </w:sdtPr>
        <w:sdtContent>
          <w:r w:rsidR="00061B46" w:rsidRPr="00B04CF6">
            <w:fldChar w:fldCharType="begin"/>
          </w:r>
          <w:r w:rsidR="00DC5878">
            <w:instrText xml:space="preserve">CITATION Vil10 \l 1046 </w:instrText>
          </w:r>
          <w:r w:rsidR="00061B46" w:rsidRPr="00B04CF6">
            <w:fldChar w:fldCharType="separate"/>
          </w:r>
          <w:r w:rsidR="0049439A">
            <w:rPr>
              <w:noProof/>
            </w:rPr>
            <w:t>(VILADOMAT, 2010)</w:t>
          </w:r>
          <w:r w:rsidR="00061B46" w:rsidRPr="00B04CF6">
            <w:fldChar w:fldCharType="end"/>
          </w:r>
        </w:sdtContent>
      </w:sdt>
    </w:p>
    <w:p w14:paraId="3A4D3FC2" w14:textId="77777777" w:rsidR="0008756F" w:rsidRDefault="0008756F" w:rsidP="00443923">
      <w:pPr>
        <w:pStyle w:val="TextoNormal"/>
        <w:rPr>
          <w:ins w:id="844" w:author="Ivan" w:date="2014-06-02T23:24:00Z"/>
        </w:rPr>
      </w:pPr>
    </w:p>
    <w:p w14:paraId="42FA0DD9" w14:textId="77777777" w:rsidR="0008756F" w:rsidRPr="00B04CF6" w:rsidRDefault="0008756F" w:rsidP="00443923">
      <w:pPr>
        <w:pStyle w:val="TextoNormal"/>
      </w:pPr>
    </w:p>
    <w:p w14:paraId="00A91D11" w14:textId="72CCB804" w:rsidR="00443923" w:rsidRPr="00B04CF6" w:rsidRDefault="00443923" w:rsidP="000A5614">
      <w:pPr>
        <w:pStyle w:val="Ttulo3"/>
      </w:pPr>
      <w:bookmarkStart w:id="845" w:name="_Toc388730553"/>
      <w:r w:rsidRPr="00B04CF6">
        <w:lastRenderedPageBreak/>
        <w:t>FDMA</w:t>
      </w:r>
      <w:bookmarkEnd w:id="845"/>
    </w:p>
    <w:p w14:paraId="2D1295D0" w14:textId="09F29510" w:rsidR="00443923" w:rsidRPr="00B04CF6" w:rsidRDefault="00443923" w:rsidP="00443923">
      <w:pPr>
        <w:pStyle w:val="TextoNormal"/>
      </w:pPr>
      <w:r w:rsidRPr="00B04CF6">
        <w:t xml:space="preserve">O termo FDMA </w:t>
      </w:r>
      <w:r w:rsidR="009009B6" w:rsidRPr="00B04CF6">
        <w:rPr>
          <w:i/>
        </w:rPr>
        <w:t>(Frequency division multiple ac</w:t>
      </w:r>
      <w:r w:rsidR="00061B46" w:rsidRPr="00B04CF6">
        <w:rPr>
          <w:i/>
        </w:rPr>
        <w:t>c</w:t>
      </w:r>
      <w:r w:rsidR="009009B6" w:rsidRPr="00B04CF6">
        <w:rPr>
          <w:i/>
        </w:rPr>
        <w:t>ess</w:t>
      </w:r>
      <w:r w:rsidR="009009B6" w:rsidRPr="00B04CF6">
        <w:t xml:space="preserve">) </w:t>
      </w:r>
      <w:r w:rsidRPr="00B04CF6">
        <w:t xml:space="preserve">refere-se a técnica em que </w:t>
      </w:r>
      <w:r w:rsidR="003E3B54" w:rsidRPr="00B04CF6">
        <w:t>vários canais de transmissão com múltiplas frequências estão</w:t>
      </w:r>
      <w:r w:rsidRPr="00B04CF6">
        <w:t xml:space="preserve"> disponíve</w:t>
      </w:r>
      <w:r w:rsidR="003E3B54" w:rsidRPr="00B04CF6">
        <w:t>is</w:t>
      </w:r>
      <w:r w:rsidRPr="00B04CF6">
        <w:t xml:space="preserve"> para todos os participantes. Vários canais podem ser usados dentro dos intervalos definidos especificados em cada transmissão, assim fazendo com que a tecnologia FDMA tenha um custo relativamente alto devido à grande quantidade de leitores</w:t>
      </w:r>
      <w:r w:rsidR="00A469D3" w:rsidRPr="00B04CF6">
        <w:t xml:space="preserve">, como é possível perceber na </w:t>
      </w:r>
      <w:r w:rsidR="00A469D3" w:rsidRPr="00B04CF6">
        <w:fldChar w:fldCharType="begin"/>
      </w:r>
      <w:r w:rsidR="00A469D3" w:rsidRPr="00B04CF6">
        <w:instrText xml:space="preserve"> REF _Ref382997185 \h </w:instrText>
      </w:r>
      <w:r w:rsidR="00B15071" w:rsidRPr="00B04CF6">
        <w:instrText xml:space="preserve"> \* MERGEFORMAT </w:instrText>
      </w:r>
      <w:r w:rsidR="00A469D3" w:rsidRPr="00B04CF6">
        <w:fldChar w:fldCharType="separate"/>
      </w:r>
      <w:ins w:id="846" w:author="Ivan" w:date="2014-06-02T23:45:00Z">
        <w:r w:rsidR="000975FC" w:rsidRPr="00B04CF6">
          <w:t xml:space="preserve">Figura </w:t>
        </w:r>
        <w:r w:rsidR="000975FC">
          <w:rPr>
            <w:noProof/>
          </w:rPr>
          <w:t>18</w:t>
        </w:r>
      </w:ins>
      <w:del w:id="847" w:author="Ivan" w:date="2014-06-02T23:23:00Z">
        <w:r w:rsidR="006167B1" w:rsidRPr="00B04CF6" w:rsidDel="0008756F">
          <w:delText xml:space="preserve">Figura </w:delText>
        </w:r>
        <w:r w:rsidR="006167B1" w:rsidDel="0008756F">
          <w:rPr>
            <w:noProof/>
          </w:rPr>
          <w:delText>17</w:delText>
        </w:r>
      </w:del>
      <w:r w:rsidR="00A469D3" w:rsidRPr="00B04CF6">
        <w:fldChar w:fldCharType="end"/>
      </w:r>
      <w:ins w:id="848" w:author="Ivan" w:date="2014-06-02T23:23:00Z">
        <w:r w:rsidR="0008756F">
          <w:t xml:space="preserve">, em que diversos leitores são posicionados, recebendo informações de uma </w:t>
        </w:r>
        <w:r w:rsidR="0008756F" w:rsidRPr="0008756F">
          <w:rPr>
            <w:i/>
            <w:rPrChange w:id="849" w:author="Ivan" w:date="2014-06-02T23:23:00Z">
              <w:rPr/>
            </w:rPrChange>
          </w:rPr>
          <w:t>tag</w:t>
        </w:r>
        <w:r w:rsidR="0008756F">
          <w:t xml:space="preserve"> de cada vez</w:t>
        </w:r>
      </w:ins>
      <w:r w:rsidRPr="00B04CF6">
        <w:t xml:space="preserve">. </w:t>
      </w:r>
      <w:sdt>
        <w:sdtPr>
          <w:id w:val="203764769"/>
          <w:citation/>
        </w:sdtPr>
        <w:sdtContent>
          <w:r w:rsidR="00061B46" w:rsidRPr="00B04CF6">
            <w:fldChar w:fldCharType="begin"/>
          </w:r>
          <w:r w:rsidR="00DC5878">
            <w:instrText xml:space="preserve">CITATION Vil10 \l 1046 </w:instrText>
          </w:r>
          <w:r w:rsidR="00061B46" w:rsidRPr="00B04CF6">
            <w:fldChar w:fldCharType="separate"/>
          </w:r>
          <w:r w:rsidR="0008756F">
            <w:rPr>
              <w:noProof/>
            </w:rPr>
            <w:t>(VILADOMAT, 2010)</w:t>
          </w:r>
          <w:r w:rsidR="00061B46" w:rsidRPr="00B04CF6">
            <w:fldChar w:fldCharType="end"/>
          </w:r>
        </w:sdtContent>
      </w:sdt>
    </w:p>
    <w:p w14:paraId="095BA425" w14:textId="123812C7" w:rsidR="00443923" w:rsidRPr="00B04CF6" w:rsidRDefault="00B15DAE" w:rsidP="006156F7">
      <w:pPr>
        <w:pStyle w:val="TextoNormal"/>
        <w:keepNext/>
        <w:ind w:firstLine="0"/>
        <w:jc w:val="center"/>
      </w:pPr>
      <w:r w:rsidRPr="00B04CF6">
        <w:rPr>
          <w:noProof/>
        </w:rPr>
        <w:drawing>
          <wp:inline distT="0" distB="0" distL="0" distR="0" wp14:anchorId="206F0B72" wp14:editId="0C350E6C">
            <wp:extent cx="3952875" cy="3450923"/>
            <wp:effectExtent l="0" t="0" r="0" b="0"/>
            <wp:docPr id="23" name="Imagem 23" descr="C:\Users\Vestfold\Pictures\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estfold\Pictures\las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54698" cy="3452514"/>
                    </a:xfrm>
                    <a:prstGeom prst="rect">
                      <a:avLst/>
                    </a:prstGeom>
                    <a:noFill/>
                    <a:ln>
                      <a:noFill/>
                    </a:ln>
                  </pic:spPr>
                </pic:pic>
              </a:graphicData>
            </a:graphic>
          </wp:inline>
        </w:drawing>
      </w:r>
    </w:p>
    <w:p w14:paraId="478A44F2" w14:textId="2D66CDC6" w:rsidR="00443923" w:rsidRPr="00B04CF6" w:rsidRDefault="00443923" w:rsidP="00995CFB">
      <w:pPr>
        <w:pStyle w:val="Legenda"/>
      </w:pPr>
      <w:bookmarkStart w:id="850" w:name="_Ref382997185"/>
      <w:bookmarkStart w:id="851" w:name="_Toc389515873"/>
      <w:r w:rsidRPr="00B04CF6">
        <w:t xml:space="preserve">Figura </w:t>
      </w:r>
      <w:r w:rsidR="00785B7E">
        <w:fldChar w:fldCharType="begin"/>
      </w:r>
      <w:r w:rsidR="00785B7E">
        <w:instrText xml:space="preserve"> SEQ Figura \* ARABIC </w:instrText>
      </w:r>
      <w:r w:rsidR="00785B7E">
        <w:fldChar w:fldCharType="separate"/>
      </w:r>
      <w:r w:rsidR="000975FC">
        <w:rPr>
          <w:noProof/>
        </w:rPr>
        <w:t>18</w:t>
      </w:r>
      <w:r w:rsidR="00785B7E">
        <w:rPr>
          <w:noProof/>
        </w:rPr>
        <w:fldChar w:fldCharType="end"/>
      </w:r>
      <w:bookmarkEnd w:id="850"/>
      <w:r w:rsidRPr="00B04CF6">
        <w:t xml:space="preserve"> - </w:t>
      </w:r>
      <w:r w:rsidR="000E2913" w:rsidRPr="00B04CF6">
        <w:t>Sistema</w:t>
      </w:r>
      <w:r w:rsidRPr="00B04CF6">
        <w:t xml:space="preserve"> FDMA</w:t>
      </w:r>
      <w:r w:rsidR="000E2913" w:rsidRPr="00B04CF6">
        <w:t>:</w:t>
      </w:r>
      <w:r w:rsidRPr="00B04CF6">
        <w:t xml:space="preserve"> vários canais de frequência </w:t>
      </w:r>
      <w:r w:rsidR="000E2913" w:rsidRPr="00B04CF6">
        <w:t>p</w:t>
      </w:r>
      <w:r w:rsidRPr="00B04CF6">
        <w:t xml:space="preserve">ara transmissões de dados da </w:t>
      </w:r>
      <w:r w:rsidR="00061B46" w:rsidRPr="00B04CF6">
        <w:rPr>
          <w:i/>
        </w:rPr>
        <w:t>tag</w:t>
      </w:r>
      <w:r w:rsidRPr="00B04CF6">
        <w:t xml:space="preserve"> para o leitor.</w:t>
      </w:r>
      <w:bookmarkEnd w:id="851"/>
    </w:p>
    <w:p w14:paraId="42E48158" w14:textId="6A3F1A5B" w:rsidR="00443923" w:rsidRPr="00B04CF6" w:rsidRDefault="00443923" w:rsidP="00443923">
      <w:pPr>
        <w:pStyle w:val="Legenda"/>
      </w:pPr>
      <w:r w:rsidRPr="00B04CF6">
        <w:t xml:space="preserve">Fonte: </w:t>
      </w:r>
      <w:r w:rsidR="00BD7AF5" w:rsidRPr="00B04CF6">
        <w:t>Adaptado de Viladomat, 2010</w:t>
      </w:r>
    </w:p>
    <w:p w14:paraId="5342EC6D" w14:textId="2E2C164C" w:rsidR="00F70516" w:rsidRPr="00B04CF6" w:rsidRDefault="00F70516">
      <w:pPr>
        <w:spacing w:after="0" w:line="240" w:lineRule="auto"/>
        <w:ind w:firstLine="0"/>
        <w:jc w:val="left"/>
        <w:rPr>
          <w:rFonts w:asciiTheme="minorHAnsi" w:hAnsiTheme="minorHAnsi" w:cstheme="minorBidi"/>
          <w:b/>
          <w:caps/>
          <w:sz w:val="22"/>
          <w:szCs w:val="22"/>
        </w:rPr>
      </w:pPr>
      <w:bookmarkStart w:id="852" w:name="_Toc384241396"/>
      <w:bookmarkEnd w:id="852"/>
      <w:r w:rsidRPr="00B04CF6">
        <w:rPr>
          <w:rFonts w:asciiTheme="minorHAnsi" w:hAnsiTheme="minorHAnsi" w:cstheme="minorBidi"/>
          <w:sz w:val="22"/>
          <w:szCs w:val="22"/>
        </w:rPr>
        <w:br w:type="page"/>
      </w:r>
    </w:p>
    <w:p w14:paraId="4B7DAC61" w14:textId="43797F52" w:rsidR="00C61EC5" w:rsidRPr="00B04CF6" w:rsidRDefault="00C61EC5" w:rsidP="00B71F7D">
      <w:pPr>
        <w:pStyle w:val="Ttulo1"/>
        <w:rPr>
          <w:shd w:val="clear" w:color="auto" w:fill="FFFFFF"/>
          <w:lang w:val="en-US"/>
        </w:rPr>
      </w:pPr>
      <w:bookmarkStart w:id="853" w:name="_Toc384407586"/>
      <w:bookmarkStart w:id="854" w:name="_Toc384241397"/>
      <w:bookmarkStart w:id="855" w:name="_Toc384407587"/>
      <w:bookmarkStart w:id="856" w:name="_Toc384241398"/>
      <w:bookmarkStart w:id="857" w:name="_Toc384407588"/>
      <w:bookmarkStart w:id="858" w:name="_Toc384241399"/>
      <w:bookmarkStart w:id="859" w:name="_Toc384407589"/>
      <w:bookmarkStart w:id="860" w:name="_Toc380874669"/>
      <w:bookmarkStart w:id="861" w:name="_Toc380874705"/>
      <w:bookmarkStart w:id="862" w:name="_Toc380874751"/>
      <w:bookmarkStart w:id="863" w:name="_Toc380874852"/>
      <w:bookmarkStart w:id="864" w:name="_Toc380874891"/>
      <w:bookmarkStart w:id="865" w:name="_Toc380874930"/>
      <w:bookmarkStart w:id="866" w:name="_Toc380874967"/>
      <w:bookmarkStart w:id="867" w:name="_Toc380874670"/>
      <w:bookmarkStart w:id="868" w:name="_Toc380874706"/>
      <w:bookmarkStart w:id="869" w:name="_Toc380874752"/>
      <w:bookmarkStart w:id="870" w:name="_Toc380874853"/>
      <w:bookmarkStart w:id="871" w:name="_Toc380874892"/>
      <w:bookmarkStart w:id="872" w:name="_Toc380874931"/>
      <w:bookmarkStart w:id="873" w:name="_Toc380874968"/>
      <w:bookmarkStart w:id="874" w:name="_Toc384241400"/>
      <w:bookmarkStart w:id="875" w:name="_Toc384407590"/>
      <w:bookmarkStart w:id="876" w:name="_Toc384241402"/>
      <w:bookmarkStart w:id="877" w:name="_Toc384407592"/>
      <w:bookmarkStart w:id="878" w:name="_Toc384241403"/>
      <w:bookmarkStart w:id="879" w:name="_Toc384407593"/>
      <w:bookmarkStart w:id="880" w:name="_Toc384241404"/>
      <w:bookmarkStart w:id="881" w:name="_Toc384407594"/>
      <w:bookmarkStart w:id="882" w:name="_Toc384241405"/>
      <w:bookmarkStart w:id="883" w:name="_Toc384407595"/>
      <w:bookmarkStart w:id="884" w:name="_Toc384241406"/>
      <w:bookmarkStart w:id="885" w:name="_Toc384407596"/>
      <w:bookmarkStart w:id="886" w:name="_Toc384241408"/>
      <w:bookmarkStart w:id="887" w:name="_Toc384407598"/>
      <w:bookmarkStart w:id="888" w:name="_Toc384241417"/>
      <w:bookmarkStart w:id="889" w:name="_Toc384407607"/>
      <w:bookmarkStart w:id="890" w:name="_Toc384241418"/>
      <w:bookmarkStart w:id="891" w:name="_Toc384407608"/>
      <w:bookmarkStart w:id="892" w:name="_Toc384241421"/>
      <w:bookmarkStart w:id="893" w:name="_Toc384407611"/>
      <w:bookmarkStart w:id="894" w:name="_Toc384241422"/>
      <w:bookmarkStart w:id="895" w:name="_Toc384407612"/>
      <w:bookmarkStart w:id="896" w:name="_Toc384236734"/>
      <w:bookmarkStart w:id="897" w:name="_Toc384241423"/>
      <w:bookmarkStart w:id="898" w:name="_Toc384407613"/>
      <w:bookmarkStart w:id="899" w:name="_Toc384236735"/>
      <w:bookmarkStart w:id="900" w:name="_Toc384241424"/>
      <w:bookmarkStart w:id="901" w:name="_Toc384407614"/>
      <w:bookmarkStart w:id="902" w:name="_Toc384236736"/>
      <w:bookmarkStart w:id="903" w:name="_Toc384241425"/>
      <w:bookmarkStart w:id="904" w:name="_Toc384407615"/>
      <w:bookmarkStart w:id="905" w:name="_Ref384403662"/>
      <w:bookmarkStart w:id="906" w:name="_Toc388730554"/>
      <w:bookmarkStart w:id="907" w:name="_Ref379568867"/>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r w:rsidRPr="00B04CF6">
        <w:rPr>
          <w:shd w:val="clear" w:color="auto" w:fill="FFFFFF"/>
          <w:lang w:val="en-US"/>
        </w:rPr>
        <w:lastRenderedPageBreak/>
        <w:t>Estudo de caso</w:t>
      </w:r>
      <w:bookmarkEnd w:id="905"/>
      <w:bookmarkEnd w:id="906"/>
    </w:p>
    <w:p w14:paraId="12652D6B" w14:textId="2B596C21" w:rsidR="00C61EC5" w:rsidRPr="00B04CF6" w:rsidRDefault="00BE6A19" w:rsidP="00C61EC5">
      <w:r w:rsidRPr="00B04CF6">
        <w:t>Buscando descrever uma aplicação prática e efetiva da utilização do RFID no ambiente operacional, foi projetado um protótipo de sistema de controle de produtos em uma farmácia de manipulaç</w:t>
      </w:r>
      <w:r w:rsidR="00FF3BC8" w:rsidRPr="00B04CF6">
        <w:t>ão, utilizando a identificação por rádio frequência como meio de controle de tráfego, entrada e saída de produtos</w:t>
      </w:r>
      <w:r w:rsidR="0072731E" w:rsidRPr="00B04CF6">
        <w:t xml:space="preserve"> e</w:t>
      </w:r>
      <w:r w:rsidR="00FF3BC8" w:rsidRPr="00B04CF6">
        <w:t xml:space="preserve"> automatização de processos manuais. A seguir serão discutidos o cenário e os problemas enfrentados pela farmácia.</w:t>
      </w:r>
    </w:p>
    <w:p w14:paraId="6D9E6205" w14:textId="77777777" w:rsidR="00DA2F63" w:rsidRPr="00B04CF6" w:rsidRDefault="00DA2F63" w:rsidP="00C61EC5"/>
    <w:p w14:paraId="4A40A7BF" w14:textId="3FD1D1C6" w:rsidR="009A3A5B" w:rsidRPr="00B04CF6" w:rsidRDefault="009A3A5B" w:rsidP="00995CFB">
      <w:pPr>
        <w:pStyle w:val="Ttulo2"/>
      </w:pPr>
      <w:bookmarkStart w:id="908" w:name="_Toc388730555"/>
      <w:r w:rsidRPr="00B04CF6">
        <w:t>Problema</w:t>
      </w:r>
      <w:bookmarkEnd w:id="908"/>
    </w:p>
    <w:p w14:paraId="02656402" w14:textId="675E3865" w:rsidR="009A3A5B" w:rsidRPr="00B04CF6" w:rsidRDefault="009A3A5B" w:rsidP="009A3A5B">
      <w:r w:rsidRPr="00B04CF6">
        <w:t>Como o controle de estoque é feito manualmente, ou seja, um farmacêutico é responsável por pesar e anotar o</w:t>
      </w:r>
      <w:r w:rsidR="000C0E66" w:rsidRPr="00B04CF6">
        <w:t xml:space="preserve"> </w:t>
      </w:r>
      <w:r w:rsidRPr="00B04CF6">
        <w:t>peso inicial,</w:t>
      </w:r>
      <w:r w:rsidR="008A7EAF" w:rsidRPr="00B04CF6">
        <w:t xml:space="preserve"> peso</w:t>
      </w:r>
      <w:r w:rsidRPr="00B04CF6">
        <w:t xml:space="preserve"> final e</w:t>
      </w:r>
      <w:r w:rsidR="008A7EAF" w:rsidRPr="00B04CF6">
        <w:t xml:space="preserve"> o peso que foi perdido de um determinado produto</w:t>
      </w:r>
      <w:r w:rsidRPr="00B04CF6">
        <w:t xml:space="preserve">, a automatização do processo de entrada e saída de produtos </w:t>
      </w:r>
      <w:del w:id="909" w:author="Ivan" w:date="2014-06-02T23:32:00Z">
        <w:r w:rsidRPr="00B04CF6" w:rsidDel="00B50C79">
          <w:delText xml:space="preserve">preveniria </w:delText>
        </w:r>
      </w:del>
      <w:ins w:id="910" w:author="Ivan" w:date="2014-06-02T23:32:00Z">
        <w:r w:rsidR="00B50C79">
          <w:t xml:space="preserve">evitaria </w:t>
        </w:r>
      </w:ins>
      <w:r w:rsidRPr="00B04CF6">
        <w:t>falhas humanas de entrada, como erros de digitação, esquecimento ou mesmo retirada não autorizada de produto durante a pesagem.</w:t>
      </w:r>
    </w:p>
    <w:p w14:paraId="06BA5721" w14:textId="11E30707" w:rsidR="009A3A5B" w:rsidRPr="00B04CF6" w:rsidRDefault="009A3A5B" w:rsidP="00BD7AF5">
      <w:r w:rsidRPr="00B04CF6">
        <w:t xml:space="preserve">Para que tal módulo seja implementado o sistema exige que o farmacêutico aproxime o produto do leitor, fazendo com que ele seja lido antes e após a pesagem, ou seja, o recipiente que contém o produto será identificado pelo sistema, </w:t>
      </w:r>
      <w:r w:rsidR="00995CFB" w:rsidRPr="00B04CF6">
        <w:t xml:space="preserve">o sistema então reconhece </w:t>
      </w:r>
      <w:r w:rsidRPr="00B04CF6">
        <w:t>o produto que procede para a pesagem</w:t>
      </w:r>
      <w:r w:rsidR="00995CFB" w:rsidRPr="00B04CF6">
        <w:t>. Após a pesagem, o programa calcula o</w:t>
      </w:r>
      <w:r w:rsidRPr="00B04CF6">
        <w:t xml:space="preserve"> quanto foi perdido e utilizado</w:t>
      </w:r>
      <w:r w:rsidR="005F5050" w:rsidRPr="00B04CF6">
        <w:t>,</w:t>
      </w:r>
      <w:r w:rsidRPr="00B04CF6">
        <w:t xml:space="preserve"> e </w:t>
      </w:r>
      <w:r w:rsidR="005F5050" w:rsidRPr="00B04CF6">
        <w:t xml:space="preserve">o </w:t>
      </w:r>
      <w:r w:rsidRPr="00B04CF6">
        <w:t xml:space="preserve">quanto deve pesar o produto </w:t>
      </w:r>
      <w:r w:rsidR="000C3DDB" w:rsidRPr="00B04CF6">
        <w:t xml:space="preserve">no início de uma nova </w:t>
      </w:r>
      <w:r w:rsidRPr="00B04CF6">
        <w:t>pesagem</w:t>
      </w:r>
      <w:r w:rsidR="00125579" w:rsidRPr="00B04CF6">
        <w:t>. A</w:t>
      </w:r>
      <w:r w:rsidR="000C3DDB" w:rsidRPr="00B04CF6">
        <w:t xml:space="preserve"> figura apresentada no </w:t>
      </w:r>
      <w:r w:rsidR="00BD7AF5" w:rsidRPr="00B04CF6">
        <w:t>Apêndice A</w:t>
      </w:r>
      <w:r w:rsidR="000C3DDB" w:rsidRPr="00B04CF6">
        <w:t>, mostra como funciona o processo de pesagem</w:t>
      </w:r>
      <w:r w:rsidRPr="00B04CF6">
        <w:t>.</w:t>
      </w:r>
    </w:p>
    <w:p w14:paraId="69808DD2" w14:textId="7F8579D9" w:rsidR="00F42EAC" w:rsidRPr="00B04CF6" w:rsidRDefault="009A3A5B" w:rsidP="009A3A5B">
      <w:r w:rsidRPr="00B04CF6">
        <w:tab/>
        <w:t>Durante este processo ainda é possível que o sistema emita um alerta caso o farmacêutico utilize um produto errado ou em quantidade superior à dose letal para uma receita</w:t>
      </w:r>
      <w:r w:rsidR="00354D8B" w:rsidRPr="00B04CF6">
        <w:t>.</w:t>
      </w:r>
    </w:p>
    <w:p w14:paraId="2D701491" w14:textId="77777777" w:rsidR="009A3A5B" w:rsidRPr="00B04CF6" w:rsidRDefault="009A3A5B"/>
    <w:p w14:paraId="7E3E0CDE" w14:textId="1FECAA21" w:rsidR="00FF3BC8" w:rsidRPr="00B04CF6" w:rsidRDefault="00FF3BC8" w:rsidP="006205A2">
      <w:pPr>
        <w:pStyle w:val="Ttulo2"/>
      </w:pPr>
      <w:bookmarkStart w:id="911" w:name="_Toc388730556"/>
      <w:r w:rsidRPr="00B04CF6">
        <w:t>Cenário</w:t>
      </w:r>
      <w:bookmarkEnd w:id="911"/>
    </w:p>
    <w:p w14:paraId="20204938" w14:textId="62869274" w:rsidR="00DA2F63" w:rsidRPr="00B04CF6" w:rsidRDefault="00FF3BC8" w:rsidP="006205A2">
      <w:r w:rsidRPr="00B04CF6">
        <w:t xml:space="preserve">A farmácia de manipulação Nova Fórmula 100 </w:t>
      </w:r>
      <w:r w:rsidR="00E55796" w:rsidRPr="00B04CF6">
        <w:t>já possui um software unificado para controle de estoque, cadastro de produtos, controle de finanças, clientes, receitas e caixa. Este software inclusive possui um módulo para a pesagem controlada de produtos, ou seja, tem a capacidade de alterar o estoque automaticamente após a pesagem ser realizada, evitando assim erros humanos no controle dos produtos, o que é essencial especialmente para produtos controlados, como os psicotrópicos.</w:t>
      </w:r>
      <w:r w:rsidR="00223E76" w:rsidRPr="00B04CF6">
        <w:t xml:space="preserve"> </w:t>
      </w:r>
      <w:r w:rsidR="00E55796" w:rsidRPr="00B04CF6">
        <w:t xml:space="preserve">Porém, de todas as funcionalidades disponibilizadas, são </w:t>
      </w:r>
      <w:r w:rsidR="00E55796" w:rsidRPr="00B04CF6">
        <w:lastRenderedPageBreak/>
        <w:t xml:space="preserve">utilizadas apenas as funções de controle de estoque, clientes e caixa, pois não é possível e também não é desejável a compra de outras licenças do produto, </w:t>
      </w:r>
      <w:del w:id="912" w:author="Ivan" w:date="2014-06-02T23:25:00Z">
        <w:r w:rsidR="00E55796" w:rsidRPr="00B04CF6" w:rsidDel="0008756F">
          <w:delText>devido à diversos fatores</w:delText>
        </w:r>
      </w:del>
      <w:ins w:id="913" w:author="Ivan" w:date="2014-06-02T23:25:00Z">
        <w:r w:rsidR="0008756F">
          <w:t>entre outros fatores</w:t>
        </w:r>
      </w:ins>
      <w:r w:rsidR="00E55796" w:rsidRPr="00B04CF6">
        <w:t>. O módulo de pesagem controlada do sistema fica deste modo inutilizado.</w:t>
      </w:r>
    </w:p>
    <w:p w14:paraId="0B75E7DE" w14:textId="597300E6" w:rsidR="001779A5" w:rsidRPr="00BA5013" w:rsidRDefault="007E5532" w:rsidP="00980C0D">
      <w:pPr>
        <w:rPr>
          <w:noProof/>
          <w:lang w:eastAsia="pt-BR"/>
        </w:rPr>
      </w:pPr>
      <w:r w:rsidRPr="00B04CF6">
        <w:t>A seguir serão</w:t>
      </w:r>
      <w:r w:rsidR="00980C0D" w:rsidRPr="00B04CF6">
        <w:t xml:space="preserve"> exibidas figuras que representam os processos de controle de produto que a farmácia executa durante sua operação.</w:t>
      </w:r>
      <w:r w:rsidR="001779A5" w:rsidRPr="00B04CF6">
        <w:t xml:space="preserve"> </w:t>
      </w:r>
      <w:r w:rsidRPr="00B04CF6">
        <w:t xml:space="preserve">A </w:t>
      </w:r>
      <w:r w:rsidRPr="00BA5013">
        <w:fldChar w:fldCharType="begin"/>
      </w:r>
      <w:r w:rsidRPr="00B04CF6">
        <w:instrText xml:space="preserve"> REF _Ref382410712 \h </w:instrText>
      </w:r>
      <w:r w:rsidR="00B15071" w:rsidRPr="00B04CF6">
        <w:instrText xml:space="preserve"> \* MERGEFORMAT </w:instrText>
      </w:r>
      <w:r w:rsidRPr="00BA5013">
        <w:fldChar w:fldCharType="separate"/>
      </w:r>
      <w:ins w:id="914" w:author="Ivan" w:date="2014-06-02T23:45:00Z">
        <w:r w:rsidR="000975FC" w:rsidRPr="00B04CF6">
          <w:t xml:space="preserve">Figura </w:t>
        </w:r>
        <w:r w:rsidR="000975FC">
          <w:rPr>
            <w:noProof/>
          </w:rPr>
          <w:t>19</w:t>
        </w:r>
      </w:ins>
      <w:del w:id="915" w:author="Ivan" w:date="2014-06-02T23:25:00Z">
        <w:r w:rsidR="006167B1" w:rsidRPr="00B04CF6" w:rsidDel="0008756F">
          <w:delText xml:space="preserve">Figura </w:delText>
        </w:r>
        <w:r w:rsidR="006167B1" w:rsidDel="0008756F">
          <w:rPr>
            <w:noProof/>
          </w:rPr>
          <w:delText>18</w:delText>
        </w:r>
      </w:del>
      <w:r w:rsidRPr="00BA5013">
        <w:fldChar w:fldCharType="end"/>
      </w:r>
      <w:r w:rsidRPr="00BA5013">
        <w:t xml:space="preserve"> exibe o fluxograma de decisões e ações tomadas para entrada e controle de um produto no estoque da farmácia.</w:t>
      </w:r>
      <w:r w:rsidR="001779A5" w:rsidRPr="00BA5013">
        <w:rPr>
          <w:noProof/>
          <w:lang w:eastAsia="pt-BR"/>
        </w:rPr>
        <w:t xml:space="preserve"> </w:t>
      </w:r>
    </w:p>
    <w:p w14:paraId="362030A4" w14:textId="77777777" w:rsidR="001779A5" w:rsidRPr="00B04CF6" w:rsidRDefault="001779A5" w:rsidP="00980C0D">
      <w:pPr>
        <w:rPr>
          <w:noProof/>
          <w:lang w:eastAsia="pt-BR"/>
        </w:rPr>
      </w:pPr>
    </w:p>
    <w:p w14:paraId="7BDAB391" w14:textId="77777777" w:rsidR="00980C0D" w:rsidRPr="00B04CF6" w:rsidRDefault="00980C0D" w:rsidP="00995CFB">
      <w:pPr>
        <w:pStyle w:val="SemEspaamento"/>
        <w:keepNext/>
      </w:pPr>
      <w:r w:rsidRPr="00B04CF6">
        <w:rPr>
          <w:noProof/>
          <w:lang w:eastAsia="pt-BR"/>
        </w:rPr>
        <w:drawing>
          <wp:inline distT="0" distB="0" distL="0" distR="0" wp14:anchorId="2021738F" wp14:editId="2A447368">
            <wp:extent cx="5733252" cy="3419475"/>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095" t="28812" r="23603" b="22089"/>
                    <a:stretch/>
                  </pic:blipFill>
                  <pic:spPr bwMode="auto">
                    <a:xfrm>
                      <a:off x="0" y="0"/>
                      <a:ext cx="5742781" cy="3425158"/>
                    </a:xfrm>
                    <a:prstGeom prst="rect">
                      <a:avLst/>
                    </a:prstGeom>
                    <a:ln>
                      <a:noFill/>
                    </a:ln>
                    <a:extLst>
                      <a:ext uri="{53640926-AAD7-44D8-BBD7-CCE9431645EC}">
                        <a14:shadowObscured xmlns:a14="http://schemas.microsoft.com/office/drawing/2010/main"/>
                      </a:ext>
                    </a:extLst>
                  </pic:spPr>
                </pic:pic>
              </a:graphicData>
            </a:graphic>
          </wp:inline>
        </w:drawing>
      </w:r>
    </w:p>
    <w:p w14:paraId="27DBE370" w14:textId="5F530F81" w:rsidR="00C40EA8" w:rsidRPr="00B04CF6" w:rsidRDefault="00980C0D" w:rsidP="00995CFB">
      <w:pPr>
        <w:pStyle w:val="Legenda"/>
      </w:pPr>
      <w:bookmarkStart w:id="916" w:name="_Ref382410712"/>
      <w:bookmarkStart w:id="917" w:name="_Ref382410709"/>
      <w:bookmarkStart w:id="918" w:name="_Toc389515874"/>
      <w:r w:rsidRPr="00B04CF6">
        <w:t xml:space="preserve">Figura </w:t>
      </w:r>
      <w:r w:rsidR="00785B7E">
        <w:fldChar w:fldCharType="begin"/>
      </w:r>
      <w:r w:rsidR="00785B7E">
        <w:instrText xml:space="preserve"> SEQ Figura \* ARABIC </w:instrText>
      </w:r>
      <w:r w:rsidR="00785B7E">
        <w:fldChar w:fldCharType="separate"/>
      </w:r>
      <w:r w:rsidR="000975FC">
        <w:rPr>
          <w:noProof/>
        </w:rPr>
        <w:t>19</w:t>
      </w:r>
      <w:r w:rsidR="00785B7E">
        <w:rPr>
          <w:noProof/>
        </w:rPr>
        <w:fldChar w:fldCharType="end"/>
      </w:r>
      <w:bookmarkEnd w:id="916"/>
      <w:r w:rsidRPr="00B04CF6">
        <w:t xml:space="preserve"> - Processo de Entrada de produtos no Estoque.</w:t>
      </w:r>
      <w:bookmarkEnd w:id="917"/>
      <w:bookmarkEnd w:id="918"/>
    </w:p>
    <w:p w14:paraId="2B5EEA76" w14:textId="77777777" w:rsidR="00663215" w:rsidRPr="00B04CF6" w:rsidRDefault="00663215"/>
    <w:p w14:paraId="1CF4A138" w14:textId="1086A959" w:rsidR="00C40EA8" w:rsidRPr="00B04CF6" w:rsidRDefault="001779A5">
      <w:r w:rsidRPr="00B04CF6">
        <w:t xml:space="preserve">O processo de recebimento de um pedido, até a entrega do produto final pode ser visualizada no </w:t>
      </w:r>
      <w:r w:rsidRPr="00BA5013">
        <w:fldChar w:fldCharType="begin"/>
      </w:r>
      <w:r w:rsidRPr="00B04CF6">
        <w:instrText xml:space="preserve"> REF _Ref384240688 \h </w:instrText>
      </w:r>
      <w:r w:rsidR="005F5050" w:rsidRPr="00B04CF6">
        <w:instrText xml:space="preserve"> \* MERGEFORMAT </w:instrText>
      </w:r>
      <w:r w:rsidRPr="00BA5013">
        <w:fldChar w:fldCharType="separate"/>
      </w:r>
      <w:r w:rsidR="000975FC" w:rsidRPr="00B04CF6">
        <w:t>Apêndice B – Fluxograma do processo geral para fabricação de medicamento</w:t>
      </w:r>
      <w:r w:rsidRPr="00BA5013">
        <w:fldChar w:fldCharType="end"/>
      </w:r>
      <w:r w:rsidR="00E63B61" w:rsidRPr="00BA5013">
        <w:t>. Neste processo,</w:t>
      </w:r>
      <w:r w:rsidRPr="00BA5013">
        <w:t xml:space="preserve"> o produto é recebido, a receita é criada, o farmacêutico verifica a disponibilidade dos produtos, realiza a pesagem</w:t>
      </w:r>
      <w:r w:rsidR="00E63B61" w:rsidRPr="00B04CF6">
        <w:t xml:space="preserve"> (</w:t>
      </w:r>
      <w:r w:rsidRPr="00B04CF6">
        <w:t>cujo processo será mais detalhado futuramente</w:t>
      </w:r>
      <w:r w:rsidR="00E63B61" w:rsidRPr="00B04CF6">
        <w:t>)</w:t>
      </w:r>
      <w:r w:rsidRPr="00B04CF6">
        <w:t xml:space="preserve"> </w:t>
      </w:r>
      <w:r w:rsidR="005F5050" w:rsidRPr="00B04CF6">
        <w:t xml:space="preserve">e, finalmente, </w:t>
      </w:r>
      <w:r w:rsidR="00785B7E">
        <w:t>o produto final é armazenado.</w:t>
      </w:r>
    </w:p>
    <w:p w14:paraId="5E82AEED" w14:textId="77777777" w:rsidR="00636F39" w:rsidRDefault="00636F39"/>
    <w:p w14:paraId="5F66D5FB" w14:textId="77777777" w:rsidR="00776072" w:rsidRDefault="00776072"/>
    <w:p w14:paraId="37E4141A" w14:textId="77777777" w:rsidR="00776072" w:rsidRPr="00B04CF6" w:rsidRDefault="00776072"/>
    <w:p w14:paraId="68D99862" w14:textId="35191AEC" w:rsidR="00E55796" w:rsidRPr="00B04CF6" w:rsidRDefault="00E55796" w:rsidP="006205A2">
      <w:pPr>
        <w:pStyle w:val="Ttulo2"/>
      </w:pPr>
      <w:bookmarkStart w:id="919" w:name="_Toc384241429"/>
      <w:bookmarkStart w:id="920" w:name="_Toc384407619"/>
      <w:bookmarkStart w:id="921" w:name="_Toc384241430"/>
      <w:bookmarkStart w:id="922" w:name="_Toc384407620"/>
      <w:bookmarkStart w:id="923" w:name="_Toc384241431"/>
      <w:bookmarkStart w:id="924" w:name="_Toc384407621"/>
      <w:bookmarkStart w:id="925" w:name="_Toc388730557"/>
      <w:bookmarkEnd w:id="919"/>
      <w:bookmarkEnd w:id="920"/>
      <w:bookmarkEnd w:id="921"/>
      <w:bookmarkEnd w:id="922"/>
      <w:bookmarkEnd w:id="923"/>
      <w:bookmarkEnd w:id="924"/>
      <w:r w:rsidRPr="00B04CF6">
        <w:lastRenderedPageBreak/>
        <w:t>Solução</w:t>
      </w:r>
      <w:bookmarkEnd w:id="925"/>
    </w:p>
    <w:p w14:paraId="3B284D18" w14:textId="3A09E298" w:rsidR="00053388" w:rsidRPr="00B04CF6" w:rsidRDefault="00E55796" w:rsidP="006156F7">
      <w:r w:rsidRPr="00B04CF6">
        <w:t xml:space="preserve">Devido à dificuldade de se implementar um módulo novo em um sistema já existente, uma possível solução seria a criação de um sistema novo que atendesse às necessidades da </w:t>
      </w:r>
      <w:r w:rsidR="006D1221" w:rsidRPr="00B04CF6">
        <w:t>empresa sem excessos.</w:t>
      </w:r>
      <w:r w:rsidR="00053388" w:rsidRPr="00B04CF6">
        <w:t xml:space="preserve"> Para tanto foi necessário buscar as necessidades de uma farmácia real, que pudesse fornecer os requisitos desejados em um sistema de controle farmacêutico.</w:t>
      </w:r>
    </w:p>
    <w:p w14:paraId="1C7133E2" w14:textId="77777777" w:rsidR="00165BFD" w:rsidRPr="00B04CF6" w:rsidRDefault="00053388" w:rsidP="006156F7">
      <w:bookmarkStart w:id="926" w:name="_Ref384316180"/>
      <w:bookmarkStart w:id="927" w:name="_Ref384316192"/>
      <w:r w:rsidRPr="00B04CF6">
        <w:t xml:space="preserve">De modo a permitir que o sistema </w:t>
      </w:r>
      <w:r w:rsidR="008D3A58" w:rsidRPr="00B04CF6">
        <w:t>atenda aos requisitos de uma</w:t>
      </w:r>
      <w:r w:rsidRPr="00B04CF6">
        <w:t xml:space="preserve"> farmácia de manipulação, foram procuradas empresas que aceitassem participar do projeto. Por sugestão d</w:t>
      </w:r>
      <w:r w:rsidR="00DF0E75" w:rsidRPr="00B04CF6">
        <w:t>o</w:t>
      </w:r>
      <w:r w:rsidRPr="00B04CF6">
        <w:t xml:space="preserve"> professor</w:t>
      </w:r>
      <w:r w:rsidR="00165BFD" w:rsidRPr="00B04CF6">
        <w:t xml:space="preserve"> Antônio</w:t>
      </w:r>
      <w:r w:rsidR="00DF0E75" w:rsidRPr="00B04CF6">
        <w:t xml:space="preserve"> Castilho</w:t>
      </w:r>
      <w:r w:rsidRPr="00B04CF6">
        <w:t xml:space="preserve"> que possuía contato com a farmácia de manipulação Nova Fórmula 100,</w:t>
      </w:r>
      <w:r w:rsidR="008D3A58" w:rsidRPr="00B04CF6">
        <w:t xml:space="preserve"> o sistema foi projetado para atender as necessidades deste cliente.</w:t>
      </w:r>
      <w:r w:rsidRPr="00B04CF6">
        <w:t xml:space="preserve"> </w:t>
      </w:r>
    </w:p>
    <w:p w14:paraId="667BD806" w14:textId="7F8FDC11" w:rsidR="00F70516" w:rsidRPr="00B04CF6" w:rsidRDefault="00165BFD" w:rsidP="006156F7">
      <w:r w:rsidRPr="00B04CF6">
        <w:t>Foi realizado levantamento de requisitos com a Dra. Dhâmaris e, a</w:t>
      </w:r>
      <w:r w:rsidR="00053388" w:rsidRPr="00B04CF6">
        <w:t>pós estudo</w:t>
      </w:r>
      <w:r w:rsidRPr="00B04CF6">
        <w:t xml:space="preserve"> dos dados</w:t>
      </w:r>
      <w:r w:rsidR="00053388" w:rsidRPr="00B04CF6">
        <w:t xml:space="preserve"> </w:t>
      </w:r>
      <w:r w:rsidRPr="00B04CF6">
        <w:t>foi determinada uma arquitetura que possuísse as funcionalidades</w:t>
      </w:r>
      <w:r w:rsidR="00053388" w:rsidRPr="00B04CF6">
        <w:t xml:space="preserve"> considerad</w:t>
      </w:r>
      <w:r w:rsidRPr="00B04CF6">
        <w:t>a</w:t>
      </w:r>
      <w:r w:rsidR="00053388" w:rsidRPr="00B04CF6">
        <w:t>s essenciais para o funcionamento da farmácia, que foram unidos aos módulos RFID para que fosse possível projetar um protótipo que atendesse às necessidades da empresa.</w:t>
      </w:r>
    </w:p>
    <w:p w14:paraId="7CB3C43D" w14:textId="77777777" w:rsidR="00A5158A" w:rsidRPr="00B04CF6" w:rsidRDefault="00A5158A" w:rsidP="006156F7"/>
    <w:p w14:paraId="08516783" w14:textId="35FCC995" w:rsidR="00DA0D5D" w:rsidRPr="00B04CF6" w:rsidRDefault="00DA0D5D" w:rsidP="000A5614">
      <w:pPr>
        <w:pStyle w:val="Ttulo2"/>
      </w:pPr>
      <w:bookmarkStart w:id="928" w:name="_Toc388730558"/>
      <w:r w:rsidRPr="00B04CF6">
        <w:t>Arquitetura do Sistema</w:t>
      </w:r>
      <w:bookmarkEnd w:id="928"/>
    </w:p>
    <w:p w14:paraId="17090DB0" w14:textId="1F7636FE" w:rsidR="00DA0D5D" w:rsidRPr="00B04CF6" w:rsidRDefault="00DA0D5D">
      <w:r w:rsidRPr="00B04CF6">
        <w:t>O sistema foi projetado tendo em mente a composição em blocos, ou seja, o sistema será composto por diversos módulos, como compras, estoque, financeiro, relatórios, controles, entre outros, que podem ser adquiridos separadamente, de modo que o preço final de venda seja atraente tanto para grandes empresas quanto para negócios de médio e pequeno porte.</w:t>
      </w:r>
    </w:p>
    <w:p w14:paraId="6CA2E24D" w14:textId="2494963E" w:rsidR="004A46DF" w:rsidRPr="00BA5013" w:rsidRDefault="004A46DF">
      <w:r w:rsidRPr="00B04CF6">
        <w:t>Para que o sistema fosse planejado com base em uma necessidade real, foi feito um levantamento de requisitos com uma empresa farmacêutica</w:t>
      </w:r>
      <w:r w:rsidR="00B76925" w:rsidRPr="00B04CF6">
        <w:t xml:space="preserve">. Os módulos básicos desejáveis obtidos através do levantamento se encontram na </w:t>
      </w:r>
      <w:r w:rsidR="00B76925" w:rsidRPr="00BA5013">
        <w:fldChar w:fldCharType="begin"/>
      </w:r>
      <w:r w:rsidR="00B76925" w:rsidRPr="00B04CF6">
        <w:instrText xml:space="preserve"> REF _Ref386300338 \h  \* MERGEFORMAT </w:instrText>
      </w:r>
      <w:r w:rsidR="00B76925" w:rsidRPr="00BA5013">
        <w:fldChar w:fldCharType="separate"/>
      </w:r>
      <w:ins w:id="929" w:author="Ivan" w:date="2014-06-02T23:45:00Z">
        <w:r w:rsidR="000975FC" w:rsidRPr="00BA5013">
          <w:t xml:space="preserve">Tabela </w:t>
        </w:r>
        <w:r w:rsidR="000975FC">
          <w:rPr>
            <w:noProof/>
          </w:rPr>
          <w:t>5</w:t>
        </w:r>
      </w:ins>
      <w:del w:id="930" w:author="Ivan" w:date="2014-06-02T23:42:00Z">
        <w:r w:rsidR="006167B1" w:rsidRPr="00BA5013" w:rsidDel="00646E32">
          <w:delText xml:space="preserve">Tabela </w:delText>
        </w:r>
        <w:r w:rsidR="006167B1" w:rsidDel="00646E32">
          <w:rPr>
            <w:noProof/>
          </w:rPr>
          <w:delText>5</w:delText>
        </w:r>
      </w:del>
      <w:r w:rsidR="00B76925" w:rsidRPr="00BA5013">
        <w:fldChar w:fldCharType="end"/>
      </w:r>
    </w:p>
    <w:p w14:paraId="56D37367" w14:textId="4E9DF327" w:rsidR="00B76925" w:rsidRPr="00B04CF6" w:rsidRDefault="00B76925" w:rsidP="000A5614">
      <w:pPr>
        <w:pStyle w:val="Legenda"/>
        <w:keepNext/>
      </w:pPr>
      <w:bookmarkStart w:id="931" w:name="_Ref386300338"/>
      <w:bookmarkStart w:id="932" w:name="_Toc389513573"/>
      <w:r w:rsidRPr="00BA5013">
        <w:t xml:space="preserve">Tabela </w:t>
      </w:r>
      <w:r w:rsidR="00785B7E">
        <w:fldChar w:fldCharType="begin"/>
      </w:r>
      <w:r w:rsidR="00785B7E">
        <w:instrText xml:space="preserve"> SEQ Tabela \* ARABIC </w:instrText>
      </w:r>
      <w:r w:rsidR="00785B7E">
        <w:fldChar w:fldCharType="separate"/>
      </w:r>
      <w:r w:rsidR="000975FC">
        <w:rPr>
          <w:noProof/>
        </w:rPr>
        <w:t>5</w:t>
      </w:r>
      <w:r w:rsidR="00785B7E">
        <w:rPr>
          <w:noProof/>
        </w:rPr>
        <w:fldChar w:fldCharType="end"/>
      </w:r>
      <w:bookmarkEnd w:id="931"/>
      <w:r w:rsidRPr="00B04CF6">
        <w:t xml:space="preserve"> - Módulos desejados e graus de necessidade</w:t>
      </w:r>
      <w:bookmarkEnd w:id="932"/>
    </w:p>
    <w:tbl>
      <w:tblPr>
        <w:tblStyle w:val="TabeladeLista1Clara-nfase1"/>
        <w:tblW w:w="0" w:type="auto"/>
        <w:jc w:val="center"/>
        <w:tblLook w:val="04A0" w:firstRow="1" w:lastRow="0" w:firstColumn="1" w:lastColumn="0" w:noHBand="0" w:noVBand="1"/>
        <w:tblPrChange w:id="933" w:author="Ivan" w:date="2014-06-02T23:40:00Z">
          <w:tblPr>
            <w:tblStyle w:val="TabeladeLista1Clara"/>
            <w:tblW w:w="0" w:type="auto"/>
            <w:jc w:val="center"/>
            <w:tblLook w:val="04A0" w:firstRow="1" w:lastRow="0" w:firstColumn="1" w:lastColumn="0" w:noHBand="0" w:noVBand="1"/>
          </w:tblPr>
        </w:tblPrChange>
      </w:tblPr>
      <w:tblGrid>
        <w:gridCol w:w="3236"/>
        <w:gridCol w:w="1803"/>
        <w:tblGridChange w:id="934">
          <w:tblGrid>
            <w:gridCol w:w="3236"/>
            <w:gridCol w:w="1803"/>
          </w:tblGrid>
        </w:tblGridChange>
      </w:tblGrid>
      <w:tr w:rsidR="000C0BBF" w:rsidRPr="00B04CF6" w14:paraId="0EF2D3E3" w14:textId="1008CA78" w:rsidTr="00B50C79">
        <w:trPr>
          <w:cnfStyle w:val="100000000000" w:firstRow="1" w:lastRow="0" w:firstColumn="0" w:lastColumn="0" w:oddVBand="0" w:evenVBand="0" w:oddHBand="0" w:evenHBand="0" w:firstRowFirstColumn="0" w:firstRowLastColumn="0" w:lastRowFirstColumn="0" w:lastRowLastColumn="0"/>
          <w:trHeight w:val="397"/>
          <w:tblHeader/>
          <w:jc w:val="center"/>
          <w:trPrChange w:id="935" w:author="Ivan" w:date="2014-06-02T23:40:00Z">
            <w:trPr>
              <w:trHeight w:val="397"/>
              <w:tblHeader/>
              <w:jc w:val="center"/>
            </w:trPr>
          </w:trPrChange>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Change w:id="936" w:author="Ivan" w:date="2014-06-02T23:40:00Z">
              <w:tcPr>
                <w:tcW w:w="0" w:type="auto"/>
                <w:tcBorders>
                  <w:top w:val="single" w:sz="4" w:space="0" w:color="auto"/>
                  <w:bottom w:val="single" w:sz="4" w:space="0" w:color="auto"/>
                </w:tcBorders>
                <w:noWrap/>
                <w:vAlign w:val="center"/>
                <w:hideMark/>
              </w:tcPr>
            </w:tcPrChange>
          </w:tcPr>
          <w:p w14:paraId="7ACE3C38" w14:textId="09B3FB84" w:rsidR="000C0BBF" w:rsidRPr="00B04CF6" w:rsidRDefault="000C0BBF" w:rsidP="00B50C79">
            <w:pPr>
              <w:spacing w:after="0"/>
              <w:ind w:firstLine="0"/>
              <w:jc w:val="center"/>
              <w:cnfStyle w:val="101000000000" w:firstRow="1" w:lastRow="0" w:firstColumn="1" w:lastColumn="0" w:oddVBand="0" w:evenVBand="0" w:oddHBand="0" w:evenHBand="0" w:firstRowFirstColumn="0" w:firstRowLastColumn="0" w:lastRowFirstColumn="0" w:lastRowLastColumn="0"/>
              <w:rPr>
                <w:rFonts w:eastAsia="Times New Roman" w:cs="Times New Roman"/>
                <w:lang w:eastAsia="pt-BR"/>
              </w:rPr>
              <w:pPrChange w:id="937" w:author="Ivan" w:date="2014-06-02T23:36:00Z">
                <w:pPr>
                  <w:spacing w:after="0"/>
                  <w:ind w:firstLine="0"/>
                  <w:jc w:val="center"/>
                  <w:cnfStyle w:val="101000000000" w:firstRow="1" w:lastRow="0" w:firstColumn="1" w:lastColumn="0" w:oddVBand="0" w:evenVBand="0" w:oddHBand="0" w:evenHBand="0" w:firstRowFirstColumn="0" w:firstRowLastColumn="0" w:lastRowFirstColumn="0" w:lastRowLastColumn="0"/>
                </w:pPr>
              </w:pPrChange>
            </w:pPr>
            <w:r w:rsidRPr="00B04CF6">
              <w:rPr>
                <w:rFonts w:eastAsia="Times New Roman" w:cs="Times New Roman"/>
                <w:lang w:eastAsia="pt-BR"/>
              </w:rPr>
              <w:t>Módulos</w:t>
            </w:r>
          </w:p>
        </w:tc>
        <w:tc>
          <w:tcPr>
            <w:tcW w:w="0" w:type="auto"/>
            <w:vAlign w:val="center"/>
            <w:tcPrChange w:id="938" w:author="Ivan" w:date="2014-06-02T23:40:00Z">
              <w:tcPr>
                <w:tcW w:w="0" w:type="auto"/>
                <w:tcBorders>
                  <w:top w:val="single" w:sz="4" w:space="0" w:color="auto"/>
                  <w:bottom w:val="single" w:sz="4" w:space="0" w:color="auto"/>
                </w:tcBorders>
                <w:vAlign w:val="center"/>
              </w:tcPr>
            </w:tcPrChange>
          </w:tcPr>
          <w:p w14:paraId="3C4C1664" w14:textId="691DF54A" w:rsidR="000C0BBF" w:rsidRPr="00B04CF6" w:rsidRDefault="000C0BBF" w:rsidP="00B50C79">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939" w:author="Ivan" w:date="2014-06-02T23:36:00Z">
                <w:pPr>
                  <w:spacing w:after="0"/>
                  <w:ind w:firstLine="0"/>
                  <w:jc w:val="center"/>
                  <w:cnfStyle w:val="100000000000" w:firstRow="1"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Implementação</w:t>
            </w:r>
          </w:p>
        </w:tc>
      </w:tr>
      <w:tr w:rsidR="000C0BBF" w:rsidRPr="00B04CF6" w14:paraId="16F226C8" w14:textId="4E03C807" w:rsidTr="00B50C79">
        <w:trPr>
          <w:cnfStyle w:val="000000100000" w:firstRow="0" w:lastRow="0" w:firstColumn="0" w:lastColumn="0" w:oddVBand="0" w:evenVBand="0" w:oddHBand="1" w:evenHBand="0" w:firstRowFirstColumn="0" w:firstRowLastColumn="0" w:lastRowFirstColumn="0" w:lastRowLastColumn="0"/>
          <w:trHeight w:val="397"/>
          <w:jc w:val="center"/>
          <w:trPrChange w:id="940"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41" w:author="Ivan" w:date="2014-06-02T23:36:00Z">
              <w:tcPr>
                <w:tcW w:w="0" w:type="auto"/>
                <w:tcBorders>
                  <w:top w:val="single" w:sz="4" w:space="0" w:color="auto"/>
                </w:tcBorders>
                <w:vAlign w:val="center"/>
                <w:hideMark/>
              </w:tcPr>
            </w:tcPrChange>
          </w:tcPr>
          <w:p w14:paraId="14B7725A" w14:textId="77777777"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942"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Financeiro</w:t>
            </w:r>
          </w:p>
        </w:tc>
        <w:tc>
          <w:tcPr>
            <w:tcW w:w="0" w:type="auto"/>
            <w:vAlign w:val="center"/>
            <w:tcPrChange w:id="943" w:author="Ivan" w:date="2014-06-02T23:36:00Z">
              <w:tcPr>
                <w:tcW w:w="0" w:type="auto"/>
                <w:tcBorders>
                  <w:top w:val="single" w:sz="4" w:space="0" w:color="auto"/>
                </w:tcBorders>
                <w:vAlign w:val="center"/>
              </w:tcPr>
            </w:tcPrChange>
          </w:tcPr>
          <w:p w14:paraId="021D9C3F" w14:textId="7408FF0C"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944"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2D1B86E3" w14:textId="44FFDF59" w:rsidTr="00B50C79">
        <w:trPr>
          <w:trHeight w:val="397"/>
          <w:jc w:val="center"/>
          <w:trPrChange w:id="945"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46" w:author="Ivan" w:date="2014-06-02T23:36:00Z">
              <w:tcPr>
                <w:tcW w:w="0" w:type="auto"/>
                <w:vAlign w:val="center"/>
                <w:hideMark/>
              </w:tcPr>
            </w:tcPrChange>
          </w:tcPr>
          <w:p w14:paraId="62C682D2" w14:textId="77777777" w:rsidR="000C0BBF" w:rsidRPr="00B04CF6" w:rsidRDefault="000C0BBF" w:rsidP="00B50C79">
            <w:pPr>
              <w:spacing w:after="0"/>
              <w:ind w:firstLine="0"/>
              <w:jc w:val="center"/>
              <w:rPr>
                <w:rFonts w:eastAsia="Times New Roman" w:cs="Times New Roman"/>
                <w:lang w:eastAsia="pt-BR"/>
              </w:rPr>
              <w:pPrChange w:id="947" w:author="Ivan" w:date="2014-06-02T23:36:00Z">
                <w:pPr>
                  <w:spacing w:after="0"/>
                  <w:ind w:firstLine="0"/>
                  <w:jc w:val="center"/>
                </w:pPr>
              </w:pPrChange>
            </w:pPr>
            <w:r w:rsidRPr="00B04CF6">
              <w:rPr>
                <w:rFonts w:eastAsia="Times New Roman" w:cs="Times New Roman"/>
                <w:lang w:eastAsia="pt-BR"/>
              </w:rPr>
              <w:t>Relatórios</w:t>
            </w:r>
          </w:p>
        </w:tc>
        <w:tc>
          <w:tcPr>
            <w:tcW w:w="0" w:type="auto"/>
            <w:vAlign w:val="center"/>
            <w:tcPrChange w:id="948" w:author="Ivan" w:date="2014-06-02T23:36:00Z">
              <w:tcPr>
                <w:tcW w:w="0" w:type="auto"/>
                <w:vAlign w:val="center"/>
              </w:tcPr>
            </w:tcPrChange>
          </w:tcPr>
          <w:p w14:paraId="27283799" w14:textId="1E74A339"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949"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7284B984" w14:textId="4CE9A007" w:rsidTr="00B50C79">
        <w:trPr>
          <w:cnfStyle w:val="000000100000" w:firstRow="0" w:lastRow="0" w:firstColumn="0" w:lastColumn="0" w:oddVBand="0" w:evenVBand="0" w:oddHBand="1" w:evenHBand="0" w:firstRowFirstColumn="0" w:firstRowLastColumn="0" w:lastRowFirstColumn="0" w:lastRowLastColumn="0"/>
          <w:trHeight w:val="397"/>
          <w:jc w:val="center"/>
          <w:trPrChange w:id="950"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51" w:author="Ivan" w:date="2014-06-02T23:36:00Z">
              <w:tcPr>
                <w:tcW w:w="0" w:type="auto"/>
                <w:vAlign w:val="center"/>
                <w:hideMark/>
              </w:tcPr>
            </w:tcPrChange>
          </w:tcPr>
          <w:p w14:paraId="141285DD" w14:textId="77777777"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952"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Receituário</w:t>
            </w:r>
          </w:p>
        </w:tc>
        <w:tc>
          <w:tcPr>
            <w:tcW w:w="0" w:type="auto"/>
            <w:vAlign w:val="center"/>
            <w:tcPrChange w:id="953" w:author="Ivan" w:date="2014-06-02T23:36:00Z">
              <w:tcPr>
                <w:tcW w:w="0" w:type="auto"/>
                <w:vAlign w:val="center"/>
              </w:tcPr>
            </w:tcPrChange>
          </w:tcPr>
          <w:p w14:paraId="39AD1644" w14:textId="7BA67C73"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954"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6A406700" w14:textId="403C13DB" w:rsidTr="00B50C79">
        <w:trPr>
          <w:trHeight w:val="397"/>
          <w:jc w:val="center"/>
          <w:trPrChange w:id="955"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56" w:author="Ivan" w:date="2014-06-02T23:36:00Z">
              <w:tcPr>
                <w:tcW w:w="0" w:type="auto"/>
                <w:vAlign w:val="center"/>
                <w:hideMark/>
              </w:tcPr>
            </w:tcPrChange>
          </w:tcPr>
          <w:p w14:paraId="68CDF7AF" w14:textId="77777777" w:rsidR="000C0BBF" w:rsidRPr="00B04CF6" w:rsidRDefault="000C0BBF" w:rsidP="00B50C79">
            <w:pPr>
              <w:spacing w:after="0"/>
              <w:ind w:firstLine="0"/>
              <w:jc w:val="center"/>
              <w:rPr>
                <w:rFonts w:eastAsia="Times New Roman" w:cs="Times New Roman"/>
                <w:lang w:eastAsia="pt-BR"/>
              </w:rPr>
              <w:pPrChange w:id="957" w:author="Ivan" w:date="2014-06-02T23:36:00Z">
                <w:pPr>
                  <w:spacing w:after="0"/>
                  <w:ind w:firstLine="0"/>
                  <w:jc w:val="center"/>
                </w:pPr>
              </w:pPrChange>
            </w:pPr>
            <w:r w:rsidRPr="00B04CF6">
              <w:rPr>
                <w:rFonts w:eastAsia="Times New Roman" w:cs="Times New Roman"/>
                <w:lang w:eastAsia="pt-BR"/>
              </w:rPr>
              <w:t>Catálogo Farmacológico</w:t>
            </w:r>
          </w:p>
        </w:tc>
        <w:tc>
          <w:tcPr>
            <w:tcW w:w="0" w:type="auto"/>
            <w:vAlign w:val="center"/>
            <w:tcPrChange w:id="958" w:author="Ivan" w:date="2014-06-02T23:36:00Z">
              <w:tcPr>
                <w:tcW w:w="0" w:type="auto"/>
                <w:vAlign w:val="center"/>
              </w:tcPr>
            </w:tcPrChange>
          </w:tcPr>
          <w:p w14:paraId="5BD29AA3" w14:textId="1B885F63"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959"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4B414D9A" w14:textId="39835680" w:rsidTr="00B50C79">
        <w:trPr>
          <w:cnfStyle w:val="000000100000" w:firstRow="0" w:lastRow="0" w:firstColumn="0" w:lastColumn="0" w:oddVBand="0" w:evenVBand="0" w:oddHBand="1" w:evenHBand="0" w:firstRowFirstColumn="0" w:firstRowLastColumn="0" w:lastRowFirstColumn="0" w:lastRowLastColumn="0"/>
          <w:trHeight w:val="397"/>
          <w:jc w:val="center"/>
          <w:trPrChange w:id="960"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61" w:author="Ivan" w:date="2014-06-02T23:36:00Z">
              <w:tcPr>
                <w:tcW w:w="0" w:type="auto"/>
                <w:vAlign w:val="center"/>
                <w:hideMark/>
              </w:tcPr>
            </w:tcPrChange>
          </w:tcPr>
          <w:p w14:paraId="43BC625C" w14:textId="77777777"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962"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Controle de Clientes</w:t>
            </w:r>
          </w:p>
        </w:tc>
        <w:tc>
          <w:tcPr>
            <w:tcW w:w="0" w:type="auto"/>
            <w:vAlign w:val="center"/>
            <w:tcPrChange w:id="963" w:author="Ivan" w:date="2014-06-02T23:36:00Z">
              <w:tcPr>
                <w:tcW w:w="0" w:type="auto"/>
                <w:vAlign w:val="center"/>
              </w:tcPr>
            </w:tcPrChange>
          </w:tcPr>
          <w:p w14:paraId="7E9A4CEE" w14:textId="59C023F8"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964"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23BA8D30" w14:textId="00863DE7" w:rsidTr="00B50C79">
        <w:trPr>
          <w:trHeight w:val="397"/>
          <w:jc w:val="center"/>
          <w:trPrChange w:id="965"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66" w:author="Ivan" w:date="2014-06-02T23:36:00Z">
              <w:tcPr>
                <w:tcW w:w="0" w:type="auto"/>
                <w:vAlign w:val="center"/>
                <w:hideMark/>
              </w:tcPr>
            </w:tcPrChange>
          </w:tcPr>
          <w:p w14:paraId="234AFBB1" w14:textId="77777777" w:rsidR="000C0BBF" w:rsidRPr="00B04CF6" w:rsidRDefault="000C0BBF" w:rsidP="00B50C79">
            <w:pPr>
              <w:spacing w:after="0"/>
              <w:ind w:firstLine="0"/>
              <w:jc w:val="center"/>
              <w:rPr>
                <w:rFonts w:eastAsia="Times New Roman" w:cs="Times New Roman"/>
                <w:lang w:eastAsia="pt-BR"/>
              </w:rPr>
              <w:pPrChange w:id="967" w:author="Ivan" w:date="2014-06-02T23:36:00Z">
                <w:pPr>
                  <w:spacing w:after="0"/>
                  <w:ind w:firstLine="0"/>
                  <w:jc w:val="center"/>
                </w:pPr>
              </w:pPrChange>
            </w:pPr>
            <w:r w:rsidRPr="00B04CF6">
              <w:rPr>
                <w:rFonts w:eastAsia="Times New Roman" w:cs="Times New Roman"/>
                <w:lang w:eastAsia="pt-BR"/>
              </w:rPr>
              <w:lastRenderedPageBreak/>
              <w:t>Controle de Funcionários</w:t>
            </w:r>
          </w:p>
        </w:tc>
        <w:tc>
          <w:tcPr>
            <w:tcW w:w="0" w:type="auto"/>
            <w:vAlign w:val="center"/>
            <w:tcPrChange w:id="968" w:author="Ivan" w:date="2014-06-02T23:36:00Z">
              <w:tcPr>
                <w:tcW w:w="0" w:type="auto"/>
                <w:vAlign w:val="center"/>
              </w:tcPr>
            </w:tcPrChange>
          </w:tcPr>
          <w:p w14:paraId="390168B6" w14:textId="3B30B41D"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969"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584023FC" w14:textId="061AE4E4" w:rsidTr="00B50C79">
        <w:trPr>
          <w:cnfStyle w:val="000000100000" w:firstRow="0" w:lastRow="0" w:firstColumn="0" w:lastColumn="0" w:oddVBand="0" w:evenVBand="0" w:oddHBand="1" w:evenHBand="0" w:firstRowFirstColumn="0" w:firstRowLastColumn="0" w:lastRowFirstColumn="0" w:lastRowLastColumn="0"/>
          <w:trHeight w:val="397"/>
          <w:jc w:val="center"/>
          <w:trPrChange w:id="970"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71" w:author="Ivan" w:date="2014-06-02T23:36:00Z">
              <w:tcPr>
                <w:tcW w:w="0" w:type="auto"/>
                <w:vAlign w:val="center"/>
                <w:hideMark/>
              </w:tcPr>
            </w:tcPrChange>
          </w:tcPr>
          <w:p w14:paraId="46C72E19" w14:textId="77777777"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972"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Controle de Fornecedores</w:t>
            </w:r>
          </w:p>
        </w:tc>
        <w:tc>
          <w:tcPr>
            <w:tcW w:w="0" w:type="auto"/>
            <w:vAlign w:val="center"/>
            <w:tcPrChange w:id="973" w:author="Ivan" w:date="2014-06-02T23:36:00Z">
              <w:tcPr>
                <w:tcW w:w="0" w:type="auto"/>
                <w:vAlign w:val="center"/>
              </w:tcPr>
            </w:tcPrChange>
          </w:tcPr>
          <w:p w14:paraId="50CBA471" w14:textId="567AA043"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974"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72FEF26D" w14:textId="2F7063EF" w:rsidTr="00B50C79">
        <w:trPr>
          <w:trHeight w:val="397"/>
          <w:jc w:val="center"/>
          <w:trPrChange w:id="975"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76" w:author="Ivan" w:date="2014-06-02T23:36:00Z">
              <w:tcPr>
                <w:tcW w:w="0" w:type="auto"/>
                <w:vAlign w:val="center"/>
                <w:hideMark/>
              </w:tcPr>
            </w:tcPrChange>
          </w:tcPr>
          <w:p w14:paraId="2FB14CF8" w14:textId="77777777" w:rsidR="000C0BBF" w:rsidRPr="00B04CF6" w:rsidRDefault="000C0BBF" w:rsidP="00B50C79">
            <w:pPr>
              <w:spacing w:after="0"/>
              <w:ind w:firstLine="0"/>
              <w:jc w:val="center"/>
              <w:rPr>
                <w:rFonts w:eastAsia="Times New Roman" w:cs="Times New Roman"/>
                <w:lang w:eastAsia="pt-BR"/>
              </w:rPr>
              <w:pPrChange w:id="977" w:author="Ivan" w:date="2014-06-02T23:36:00Z">
                <w:pPr>
                  <w:spacing w:after="0"/>
                  <w:ind w:firstLine="0"/>
                  <w:jc w:val="center"/>
                </w:pPr>
              </w:pPrChange>
            </w:pPr>
            <w:r w:rsidRPr="00B04CF6">
              <w:rPr>
                <w:rFonts w:eastAsia="Times New Roman" w:cs="Times New Roman"/>
                <w:lang w:eastAsia="pt-BR"/>
              </w:rPr>
              <w:t>Controle de Caixa</w:t>
            </w:r>
          </w:p>
        </w:tc>
        <w:tc>
          <w:tcPr>
            <w:tcW w:w="0" w:type="auto"/>
            <w:vAlign w:val="center"/>
            <w:tcPrChange w:id="978" w:author="Ivan" w:date="2014-06-02T23:36:00Z">
              <w:tcPr>
                <w:tcW w:w="0" w:type="auto"/>
                <w:vAlign w:val="center"/>
              </w:tcPr>
            </w:tcPrChange>
          </w:tcPr>
          <w:p w14:paraId="05B69C59" w14:textId="3963217A"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979"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3D40C8CA" w14:textId="4998B19D" w:rsidTr="00B50C79">
        <w:trPr>
          <w:cnfStyle w:val="000000100000" w:firstRow="0" w:lastRow="0" w:firstColumn="0" w:lastColumn="0" w:oddVBand="0" w:evenVBand="0" w:oddHBand="1" w:evenHBand="0" w:firstRowFirstColumn="0" w:firstRowLastColumn="0" w:lastRowFirstColumn="0" w:lastRowLastColumn="0"/>
          <w:trHeight w:val="397"/>
          <w:jc w:val="center"/>
          <w:trPrChange w:id="980"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hideMark/>
            <w:tcPrChange w:id="981" w:author="Ivan" w:date="2014-06-02T23:36:00Z">
              <w:tcPr>
                <w:tcW w:w="0" w:type="auto"/>
                <w:vAlign w:val="center"/>
                <w:hideMark/>
              </w:tcPr>
            </w:tcPrChange>
          </w:tcPr>
          <w:p w14:paraId="39A73576" w14:textId="77777777"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982"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Controle de Estoque</w:t>
            </w:r>
          </w:p>
        </w:tc>
        <w:tc>
          <w:tcPr>
            <w:tcW w:w="0" w:type="auto"/>
            <w:vAlign w:val="center"/>
            <w:tcPrChange w:id="983" w:author="Ivan" w:date="2014-06-02T23:36:00Z">
              <w:tcPr>
                <w:tcW w:w="0" w:type="auto"/>
                <w:vAlign w:val="center"/>
              </w:tcPr>
            </w:tcPrChange>
          </w:tcPr>
          <w:p w14:paraId="01E29F1E" w14:textId="551F00CB"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984"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Sim</w:t>
            </w:r>
          </w:p>
        </w:tc>
      </w:tr>
      <w:tr w:rsidR="000C0BBF" w:rsidRPr="00B04CF6" w14:paraId="27289A5E" w14:textId="77777777" w:rsidTr="00B50C79">
        <w:trPr>
          <w:trHeight w:val="397"/>
          <w:jc w:val="center"/>
          <w:trPrChange w:id="985"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986" w:author="Ivan" w:date="2014-06-02T23:36:00Z">
              <w:tcPr>
                <w:tcW w:w="0" w:type="auto"/>
                <w:vAlign w:val="center"/>
              </w:tcPr>
            </w:tcPrChange>
          </w:tcPr>
          <w:p w14:paraId="53F16F0E" w14:textId="03CF4101" w:rsidR="000C0BBF" w:rsidRPr="00B04CF6" w:rsidRDefault="000C0BBF" w:rsidP="00B50C79">
            <w:pPr>
              <w:spacing w:after="0"/>
              <w:ind w:firstLine="0"/>
              <w:jc w:val="center"/>
              <w:rPr>
                <w:rFonts w:eastAsia="Times New Roman" w:cs="Times New Roman"/>
                <w:lang w:eastAsia="pt-BR"/>
              </w:rPr>
              <w:pPrChange w:id="987" w:author="Ivan" w:date="2014-06-02T23:36:00Z">
                <w:pPr>
                  <w:spacing w:after="0"/>
                  <w:ind w:firstLine="0"/>
                  <w:jc w:val="center"/>
                </w:pPr>
              </w:pPrChange>
            </w:pPr>
            <w:r w:rsidRPr="00B04CF6">
              <w:rPr>
                <w:rFonts w:eastAsia="Times New Roman" w:cs="Times New Roman"/>
                <w:lang w:eastAsia="pt-BR"/>
              </w:rPr>
              <w:t>Controle de Qualidade</w:t>
            </w:r>
          </w:p>
        </w:tc>
        <w:tc>
          <w:tcPr>
            <w:tcW w:w="0" w:type="auto"/>
            <w:vAlign w:val="center"/>
            <w:tcPrChange w:id="988" w:author="Ivan" w:date="2014-06-02T23:36:00Z">
              <w:tcPr>
                <w:tcW w:w="0" w:type="auto"/>
                <w:vAlign w:val="center"/>
              </w:tcPr>
            </w:tcPrChange>
          </w:tcPr>
          <w:p w14:paraId="222CAE54" w14:textId="2258B029"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989"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395C0EBF" w14:textId="77777777" w:rsidTr="00B50C79">
        <w:trPr>
          <w:cnfStyle w:val="000000100000" w:firstRow="0" w:lastRow="0" w:firstColumn="0" w:lastColumn="0" w:oddVBand="0" w:evenVBand="0" w:oddHBand="1" w:evenHBand="0" w:firstRowFirstColumn="0" w:firstRowLastColumn="0" w:lastRowFirstColumn="0" w:lastRowLastColumn="0"/>
          <w:trHeight w:val="397"/>
          <w:jc w:val="center"/>
          <w:trPrChange w:id="990"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991" w:author="Ivan" w:date="2014-06-02T23:36:00Z">
              <w:tcPr>
                <w:tcW w:w="0" w:type="auto"/>
                <w:vAlign w:val="center"/>
              </w:tcPr>
            </w:tcPrChange>
          </w:tcPr>
          <w:p w14:paraId="68EE8123" w14:textId="40FD6D2C"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992"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Produtos</w:t>
            </w:r>
          </w:p>
        </w:tc>
        <w:tc>
          <w:tcPr>
            <w:tcW w:w="0" w:type="auto"/>
            <w:vAlign w:val="center"/>
            <w:tcPrChange w:id="993" w:author="Ivan" w:date="2014-06-02T23:36:00Z">
              <w:tcPr>
                <w:tcW w:w="0" w:type="auto"/>
                <w:vAlign w:val="center"/>
              </w:tcPr>
            </w:tcPrChange>
          </w:tcPr>
          <w:p w14:paraId="597A0699" w14:textId="3F6ADF99"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994"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Sim</w:t>
            </w:r>
          </w:p>
        </w:tc>
      </w:tr>
      <w:tr w:rsidR="000C0BBF" w:rsidRPr="00B04CF6" w14:paraId="38027A97" w14:textId="77777777" w:rsidTr="00B50C79">
        <w:trPr>
          <w:trHeight w:val="397"/>
          <w:jc w:val="center"/>
          <w:trPrChange w:id="995"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996" w:author="Ivan" w:date="2014-06-02T23:36:00Z">
              <w:tcPr>
                <w:tcW w:w="0" w:type="auto"/>
                <w:vAlign w:val="center"/>
              </w:tcPr>
            </w:tcPrChange>
          </w:tcPr>
          <w:p w14:paraId="2AAFF270" w14:textId="479ED3A7" w:rsidR="00BD7AF5" w:rsidRPr="00B04CF6" w:rsidRDefault="000C0BBF" w:rsidP="00B50C79">
            <w:pPr>
              <w:spacing w:after="0"/>
              <w:ind w:firstLine="0"/>
              <w:jc w:val="center"/>
              <w:rPr>
                <w:rFonts w:eastAsia="Times New Roman" w:cs="Times New Roman"/>
                <w:lang w:eastAsia="pt-BR"/>
              </w:rPr>
              <w:pPrChange w:id="997" w:author="Ivan" w:date="2014-06-02T23:36:00Z">
                <w:pPr>
                  <w:spacing w:after="0"/>
                  <w:ind w:firstLine="0"/>
                  <w:jc w:val="center"/>
                </w:pPr>
              </w:pPrChange>
            </w:pPr>
            <w:r w:rsidRPr="00B04CF6">
              <w:rPr>
                <w:rFonts w:eastAsia="Times New Roman" w:cs="Times New Roman"/>
                <w:lang w:eastAsia="pt-BR"/>
              </w:rPr>
              <w:t>SNGPC</w:t>
            </w:r>
            <w:r w:rsidR="00BD7AF5" w:rsidRPr="00B04CF6">
              <w:rPr>
                <w:rFonts w:eastAsia="Times New Roman" w:cs="Times New Roman"/>
                <w:lang w:eastAsia="pt-BR"/>
              </w:rPr>
              <w:t xml:space="preserve"> (Sistema Nacional de</w:t>
            </w:r>
          </w:p>
          <w:p w14:paraId="1BAE9632" w14:textId="3AF47719" w:rsidR="000C0BBF" w:rsidRPr="00B04CF6" w:rsidRDefault="00BD7AF5" w:rsidP="00B50C79">
            <w:pPr>
              <w:spacing w:after="0"/>
              <w:ind w:firstLine="0"/>
              <w:jc w:val="center"/>
              <w:rPr>
                <w:rFonts w:eastAsia="Times New Roman" w:cs="Times New Roman"/>
                <w:lang w:eastAsia="pt-BR"/>
              </w:rPr>
              <w:pPrChange w:id="998" w:author="Ivan" w:date="2014-06-02T23:36:00Z">
                <w:pPr>
                  <w:spacing w:after="0"/>
                  <w:ind w:firstLine="0"/>
                  <w:jc w:val="center"/>
                </w:pPr>
              </w:pPrChange>
            </w:pPr>
            <w:r w:rsidRPr="00B04CF6">
              <w:rPr>
                <w:rFonts w:eastAsia="Times New Roman" w:cs="Times New Roman"/>
                <w:lang w:eastAsia="pt-BR"/>
              </w:rPr>
              <w:t>Gerenciamento de Produtos)</w:t>
            </w:r>
          </w:p>
        </w:tc>
        <w:tc>
          <w:tcPr>
            <w:tcW w:w="0" w:type="auto"/>
            <w:vAlign w:val="center"/>
            <w:tcPrChange w:id="999" w:author="Ivan" w:date="2014-06-02T23:36:00Z">
              <w:tcPr>
                <w:tcW w:w="0" w:type="auto"/>
                <w:vAlign w:val="center"/>
              </w:tcPr>
            </w:tcPrChange>
          </w:tcPr>
          <w:p w14:paraId="7F7B4B3E" w14:textId="59BF3C91"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1000"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56A557F3" w14:textId="77777777" w:rsidTr="00B50C79">
        <w:trPr>
          <w:cnfStyle w:val="000000100000" w:firstRow="0" w:lastRow="0" w:firstColumn="0" w:lastColumn="0" w:oddVBand="0" w:evenVBand="0" w:oddHBand="1" w:evenHBand="0" w:firstRowFirstColumn="0" w:firstRowLastColumn="0" w:lastRowFirstColumn="0" w:lastRowLastColumn="0"/>
          <w:trHeight w:val="397"/>
          <w:jc w:val="center"/>
          <w:trPrChange w:id="1001"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1002" w:author="Ivan" w:date="2014-06-02T23:36:00Z">
              <w:tcPr>
                <w:tcW w:w="0" w:type="auto"/>
                <w:vAlign w:val="center"/>
              </w:tcPr>
            </w:tcPrChange>
          </w:tcPr>
          <w:p w14:paraId="4E8FABF4" w14:textId="38F0AA37"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1003"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Pesagem</w:t>
            </w:r>
          </w:p>
        </w:tc>
        <w:tc>
          <w:tcPr>
            <w:tcW w:w="0" w:type="auto"/>
            <w:vAlign w:val="center"/>
            <w:tcPrChange w:id="1004" w:author="Ivan" w:date="2014-06-02T23:36:00Z">
              <w:tcPr>
                <w:tcW w:w="0" w:type="auto"/>
                <w:vAlign w:val="center"/>
              </w:tcPr>
            </w:tcPrChange>
          </w:tcPr>
          <w:p w14:paraId="28DD8E35" w14:textId="466D81E2" w:rsidR="000C0BBF" w:rsidRPr="00B04CF6" w:rsidRDefault="000C0BBF"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1005"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Sim</w:t>
            </w:r>
          </w:p>
        </w:tc>
      </w:tr>
      <w:tr w:rsidR="000C0BBF" w:rsidRPr="00B04CF6" w14:paraId="1CFF23C2" w14:textId="77777777" w:rsidTr="00B50C79">
        <w:trPr>
          <w:trHeight w:val="397"/>
          <w:jc w:val="center"/>
          <w:trPrChange w:id="1006"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1007" w:author="Ivan" w:date="2014-06-02T23:36:00Z">
              <w:tcPr>
                <w:tcW w:w="0" w:type="auto"/>
                <w:vAlign w:val="center"/>
              </w:tcPr>
            </w:tcPrChange>
          </w:tcPr>
          <w:p w14:paraId="2DC29847" w14:textId="4841C6CB" w:rsidR="000C0BBF" w:rsidRPr="00B04CF6" w:rsidRDefault="000C0BBF" w:rsidP="00B50C79">
            <w:pPr>
              <w:spacing w:after="0"/>
              <w:ind w:firstLine="0"/>
              <w:jc w:val="center"/>
              <w:rPr>
                <w:rFonts w:eastAsia="Times New Roman" w:cs="Times New Roman"/>
                <w:lang w:eastAsia="pt-BR"/>
              </w:rPr>
              <w:pPrChange w:id="1008" w:author="Ivan" w:date="2014-06-02T23:36:00Z">
                <w:pPr>
                  <w:spacing w:after="0"/>
                  <w:ind w:firstLine="0"/>
                  <w:jc w:val="center"/>
                </w:pPr>
              </w:pPrChange>
            </w:pPr>
            <w:r w:rsidRPr="00B04CF6">
              <w:rPr>
                <w:rFonts w:eastAsia="Times New Roman" w:cs="Times New Roman"/>
                <w:lang w:eastAsia="pt-BR"/>
              </w:rPr>
              <w:t>Tráfego</w:t>
            </w:r>
          </w:p>
        </w:tc>
        <w:tc>
          <w:tcPr>
            <w:tcW w:w="0" w:type="auto"/>
            <w:vAlign w:val="center"/>
            <w:tcPrChange w:id="1009" w:author="Ivan" w:date="2014-06-02T23:36:00Z">
              <w:tcPr>
                <w:tcW w:w="0" w:type="auto"/>
                <w:vAlign w:val="center"/>
              </w:tcPr>
            </w:tcPrChange>
          </w:tcPr>
          <w:p w14:paraId="6A7170BE" w14:textId="6AD82FCE" w:rsidR="000C0BBF" w:rsidRPr="00B04CF6" w:rsidRDefault="00BD7AF5"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1010"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6E5B203D" w14:textId="77777777" w:rsidTr="00B50C79">
        <w:trPr>
          <w:cnfStyle w:val="000000100000" w:firstRow="0" w:lastRow="0" w:firstColumn="0" w:lastColumn="0" w:oddVBand="0" w:evenVBand="0" w:oddHBand="1" w:evenHBand="0" w:firstRowFirstColumn="0" w:firstRowLastColumn="0" w:lastRowFirstColumn="0" w:lastRowLastColumn="0"/>
          <w:trHeight w:val="397"/>
          <w:jc w:val="center"/>
          <w:trPrChange w:id="1011"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1012" w:author="Ivan" w:date="2014-06-02T23:36:00Z">
              <w:tcPr>
                <w:tcW w:w="0" w:type="auto"/>
                <w:vAlign w:val="center"/>
              </w:tcPr>
            </w:tcPrChange>
          </w:tcPr>
          <w:p w14:paraId="469DFA1E" w14:textId="6B590E3F" w:rsidR="000C0BBF" w:rsidRPr="00B04CF6" w:rsidRDefault="000C0BBF" w:rsidP="00B50C79">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lang w:eastAsia="pt-BR"/>
              </w:rPr>
              <w:pPrChange w:id="1013" w:author="Ivan" w:date="2014-06-02T23:36:00Z">
                <w:pPr>
                  <w:spacing w:after="0"/>
                  <w:ind w:firstLine="0"/>
                  <w:jc w:val="center"/>
                  <w:cnfStyle w:val="001000100000" w:firstRow="0" w:lastRow="0" w:firstColumn="1" w:lastColumn="0" w:oddVBand="0" w:evenVBand="0" w:oddHBand="1" w:evenHBand="0" w:firstRowFirstColumn="0" w:firstRowLastColumn="0" w:lastRowFirstColumn="0" w:lastRowLastColumn="0"/>
                </w:pPr>
              </w:pPrChange>
            </w:pPr>
            <w:r w:rsidRPr="00B04CF6">
              <w:rPr>
                <w:rFonts w:eastAsia="Times New Roman" w:cs="Times New Roman"/>
                <w:lang w:eastAsia="pt-BR"/>
              </w:rPr>
              <w:t>Fiscalização</w:t>
            </w:r>
          </w:p>
        </w:tc>
        <w:tc>
          <w:tcPr>
            <w:tcW w:w="0" w:type="auto"/>
            <w:vAlign w:val="center"/>
            <w:tcPrChange w:id="1014" w:author="Ivan" w:date="2014-06-02T23:36:00Z">
              <w:tcPr>
                <w:tcW w:w="0" w:type="auto"/>
                <w:vAlign w:val="center"/>
              </w:tcPr>
            </w:tcPrChange>
          </w:tcPr>
          <w:p w14:paraId="1AE56B89" w14:textId="02AEEE72" w:rsidR="000C0BBF" w:rsidRPr="00B04CF6" w:rsidRDefault="00BD7AF5" w:rsidP="00B50C79">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Change w:id="1015" w:author="Ivan" w:date="2014-06-02T23:36:00Z">
                <w:pPr>
                  <w:spacing w:after="0"/>
                  <w:ind w:firstLine="0"/>
                  <w:jc w:val="center"/>
                  <w:cnfStyle w:val="000000100000" w:firstRow="0" w:lastRow="0" w:firstColumn="0" w:lastColumn="0" w:oddVBand="0" w:evenVBand="0" w:oddHBand="1" w:evenHBand="0" w:firstRowFirstColumn="0" w:firstRowLastColumn="0" w:lastRowFirstColumn="0" w:lastRowLastColumn="0"/>
                </w:pPr>
              </w:pPrChange>
            </w:pPr>
            <w:r w:rsidRPr="00B04CF6">
              <w:rPr>
                <w:rFonts w:eastAsia="Times New Roman" w:cs="Times New Roman"/>
                <w:color w:val="000000"/>
                <w:lang w:eastAsia="pt-BR"/>
              </w:rPr>
              <w:t>Não</w:t>
            </w:r>
          </w:p>
        </w:tc>
      </w:tr>
      <w:tr w:rsidR="000C0BBF" w:rsidRPr="00B04CF6" w14:paraId="5375CB67" w14:textId="77777777" w:rsidTr="00B50C79">
        <w:trPr>
          <w:trHeight w:val="397"/>
          <w:jc w:val="center"/>
          <w:trPrChange w:id="1016" w:author="Ivan" w:date="2014-06-02T23:36:00Z">
            <w:trPr>
              <w:trHeight w:val="397"/>
              <w:jc w:val="center"/>
            </w:trPr>
          </w:trPrChange>
        </w:trPr>
        <w:tc>
          <w:tcPr>
            <w:cnfStyle w:val="001000000000" w:firstRow="0" w:lastRow="0" w:firstColumn="1" w:lastColumn="0" w:oddVBand="0" w:evenVBand="0" w:oddHBand="0" w:evenHBand="0" w:firstRowFirstColumn="0" w:firstRowLastColumn="0" w:lastRowFirstColumn="0" w:lastRowLastColumn="0"/>
            <w:tcW w:w="0" w:type="auto"/>
            <w:vAlign w:val="center"/>
            <w:tcPrChange w:id="1017" w:author="Ivan" w:date="2014-06-02T23:36:00Z">
              <w:tcPr>
                <w:tcW w:w="0" w:type="auto"/>
                <w:tcBorders>
                  <w:bottom w:val="single" w:sz="4" w:space="0" w:color="auto"/>
                </w:tcBorders>
                <w:vAlign w:val="center"/>
              </w:tcPr>
            </w:tcPrChange>
          </w:tcPr>
          <w:p w14:paraId="13D1DA3E" w14:textId="1B6633F4" w:rsidR="000C0BBF" w:rsidRPr="00B04CF6" w:rsidRDefault="000C0BBF" w:rsidP="00B50C79">
            <w:pPr>
              <w:spacing w:after="0"/>
              <w:ind w:firstLine="0"/>
              <w:jc w:val="center"/>
              <w:rPr>
                <w:rFonts w:eastAsia="Times New Roman" w:cs="Times New Roman"/>
                <w:lang w:eastAsia="pt-BR"/>
              </w:rPr>
              <w:pPrChange w:id="1018" w:author="Ivan" w:date="2014-06-02T23:36:00Z">
                <w:pPr>
                  <w:spacing w:after="0"/>
                  <w:ind w:firstLine="0"/>
                  <w:jc w:val="center"/>
                </w:pPr>
              </w:pPrChange>
            </w:pPr>
            <w:r w:rsidRPr="00B04CF6">
              <w:rPr>
                <w:rFonts w:eastAsia="Times New Roman" w:cs="Times New Roman"/>
                <w:lang w:eastAsia="pt-BR"/>
              </w:rPr>
              <w:t>Alteração de Dados</w:t>
            </w:r>
          </w:p>
        </w:tc>
        <w:tc>
          <w:tcPr>
            <w:tcW w:w="0" w:type="auto"/>
            <w:vAlign w:val="center"/>
            <w:tcPrChange w:id="1019" w:author="Ivan" w:date="2014-06-02T23:36:00Z">
              <w:tcPr>
                <w:tcW w:w="0" w:type="auto"/>
                <w:tcBorders>
                  <w:bottom w:val="single" w:sz="4" w:space="0" w:color="auto"/>
                </w:tcBorders>
                <w:vAlign w:val="center"/>
              </w:tcPr>
            </w:tcPrChange>
          </w:tcPr>
          <w:p w14:paraId="5AADAA94" w14:textId="5DBE77BA" w:rsidR="000C0BBF" w:rsidRPr="00B04CF6" w:rsidRDefault="000C0BBF" w:rsidP="00B50C79">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Change w:id="1020" w:author="Ivan" w:date="2014-06-02T23:36:00Z">
                <w:pPr>
                  <w:spacing w:after="0"/>
                  <w:ind w:firstLine="0"/>
                  <w:jc w:val="center"/>
                  <w:cnfStyle w:val="000000000000" w:firstRow="0" w:lastRow="0" w:firstColumn="0" w:lastColumn="0" w:oddVBand="0" w:evenVBand="0" w:oddHBand="0" w:evenHBand="0" w:firstRowFirstColumn="0" w:firstRowLastColumn="0" w:lastRowFirstColumn="0" w:lastRowLastColumn="0"/>
                </w:pPr>
              </w:pPrChange>
            </w:pPr>
            <w:r w:rsidRPr="00B04CF6">
              <w:rPr>
                <w:rFonts w:eastAsia="Times New Roman" w:cs="Times New Roman"/>
                <w:color w:val="000000"/>
                <w:lang w:eastAsia="pt-BR"/>
              </w:rPr>
              <w:t>Sim</w:t>
            </w:r>
          </w:p>
        </w:tc>
      </w:tr>
    </w:tbl>
    <w:p w14:paraId="181A0CA4" w14:textId="77777777" w:rsidR="000C0BBF" w:rsidRPr="00B04CF6" w:rsidRDefault="000C0BBF">
      <w:pPr>
        <w:rPr>
          <w:color w:val="FF0000"/>
        </w:rPr>
      </w:pPr>
    </w:p>
    <w:p w14:paraId="6C6862B1" w14:textId="5DE38E49" w:rsidR="004A46DF" w:rsidRDefault="003C7E05">
      <w:pPr>
        <w:rPr>
          <w:ins w:id="1021" w:author="Ivan" w:date="2014-06-02T23:06:00Z"/>
        </w:rPr>
      </w:pPr>
      <w:r>
        <w:t xml:space="preserve">O planejamento foi realizado de forma que </w:t>
      </w:r>
      <w:r w:rsidR="00DA0D5D" w:rsidRPr="00B04CF6">
        <w:t>o sistema</w:t>
      </w:r>
      <w:r>
        <w:t xml:space="preserve"> não pudesse ser completamente finalizado</w:t>
      </w:r>
      <w:r w:rsidR="00DA0D5D" w:rsidRPr="00B04CF6">
        <w:t>,</w:t>
      </w:r>
      <w:r>
        <w:t>deste modo foi fei</w:t>
      </w:r>
      <w:r w:rsidR="00DA0D5D" w:rsidRPr="00B04CF6">
        <w:t xml:space="preserve">to um protótipo </w:t>
      </w:r>
      <w:r w:rsidR="009F6EB3" w:rsidRPr="00B04CF6">
        <w:t>que implementa</w:t>
      </w:r>
      <w:r w:rsidR="00DA0D5D" w:rsidRPr="00B04CF6">
        <w:t xml:space="preserve"> apenas o módulo de controle de estoque, que utiliza a tecnologia</w:t>
      </w:r>
      <w:r w:rsidR="004A46DF" w:rsidRPr="00B04CF6">
        <w:t xml:space="preserve"> RFID, tema central </w:t>
      </w:r>
      <w:r w:rsidR="00F86B8F" w:rsidRPr="00B04CF6">
        <w:t>desta monografia</w:t>
      </w:r>
      <w:r w:rsidR="004A46DF" w:rsidRPr="00B04CF6">
        <w:t>. As partes específicas do módulo de controle de estoque serão apresentadas e descritas posteriormente.</w:t>
      </w:r>
    </w:p>
    <w:p w14:paraId="0652075A" w14:textId="77777777" w:rsidR="0049439A" w:rsidRPr="00B04CF6" w:rsidRDefault="0049439A"/>
    <w:p w14:paraId="1396808F" w14:textId="77777777" w:rsidR="00DB081A" w:rsidRPr="00B04CF6" w:rsidRDefault="00DB081A" w:rsidP="00DB081A">
      <w:pPr>
        <w:pStyle w:val="Ttulo2"/>
      </w:pPr>
      <w:bookmarkStart w:id="1022" w:name="_Toc388730559"/>
      <w:r w:rsidRPr="00B04CF6">
        <w:t>Tecnologias Utilizadas</w:t>
      </w:r>
      <w:bookmarkEnd w:id="1022"/>
    </w:p>
    <w:p w14:paraId="0FCE9FEE" w14:textId="77777777" w:rsidR="00DB081A" w:rsidRPr="00B04CF6" w:rsidRDefault="00DB081A" w:rsidP="00DB081A">
      <w:r w:rsidRPr="00B04CF6">
        <w:t>Serão apresentadas neste capítulo as tecnologias mais importantes durante o desenvolvimento do protótipo.</w:t>
      </w:r>
    </w:p>
    <w:p w14:paraId="04DA26DC" w14:textId="77777777" w:rsidR="00DB081A" w:rsidRPr="00B04CF6" w:rsidRDefault="00DB081A" w:rsidP="00DB081A"/>
    <w:p w14:paraId="40117EA5" w14:textId="77777777" w:rsidR="00DB081A" w:rsidRPr="00B04CF6" w:rsidRDefault="00DB081A" w:rsidP="00DB081A">
      <w:pPr>
        <w:pStyle w:val="Ttulo3"/>
      </w:pPr>
      <w:bookmarkStart w:id="1023" w:name="_Toc388730560"/>
      <w:r w:rsidRPr="00B04CF6">
        <w:t>Balanças</w:t>
      </w:r>
      <w:bookmarkEnd w:id="1023"/>
    </w:p>
    <w:p w14:paraId="7A3446AC" w14:textId="3E31B534" w:rsidR="00DB081A" w:rsidRPr="00BA5013" w:rsidRDefault="00DB081A" w:rsidP="00DB081A">
      <w:r w:rsidRPr="00B04CF6">
        <w:t>Para desenvolvimento e teste do protótipo do módulo de pesagem e controle de estoque foram utilizadas duas balanças diferentes, uma</w:t>
      </w:r>
      <w:r w:rsidR="00BD7AF5" w:rsidRPr="00B04CF6">
        <w:t xml:space="preserve"> balança </w:t>
      </w:r>
      <w:r w:rsidRPr="00B04CF6">
        <w:t xml:space="preserve">Gehaka BG440 e uma </w:t>
      </w:r>
      <w:r w:rsidR="00BD7AF5" w:rsidRPr="00B04CF6">
        <w:t xml:space="preserve">balança </w:t>
      </w:r>
      <w:r w:rsidRPr="00B04CF6">
        <w:t>Shimadzu AX200. Ambas as balanças possuem uma interface RS232C de 25 pinos, ou seja, uma interface serial para comunicação de dados.</w:t>
      </w:r>
      <w:r w:rsidR="009E7707" w:rsidRPr="00B04CF6">
        <w:t xml:space="preserve"> A </w:t>
      </w:r>
      <w:r w:rsidR="009E7707" w:rsidRPr="00BA5013">
        <w:fldChar w:fldCharType="begin"/>
      </w:r>
      <w:r w:rsidR="009E7707" w:rsidRPr="00B04CF6">
        <w:instrText xml:space="preserve"> REF _Ref388387068 \h </w:instrText>
      </w:r>
      <w:r w:rsidR="00BA5013">
        <w:instrText xml:space="preserve"> \* MERGEFORMAT </w:instrText>
      </w:r>
      <w:r w:rsidR="009E7707" w:rsidRPr="00BA5013">
        <w:fldChar w:fldCharType="separate"/>
      </w:r>
      <w:ins w:id="1024" w:author="Ivan" w:date="2014-06-02T23:45:00Z">
        <w:r w:rsidR="000975FC" w:rsidRPr="00BA5013">
          <w:t xml:space="preserve">Figura </w:t>
        </w:r>
        <w:r w:rsidR="000975FC">
          <w:rPr>
            <w:noProof/>
          </w:rPr>
          <w:t>20</w:t>
        </w:r>
      </w:ins>
      <w:del w:id="1025" w:author="Ivan" w:date="2014-06-02T23:25:00Z">
        <w:r w:rsidR="006167B1" w:rsidRPr="00BA5013" w:rsidDel="0008756F">
          <w:delText xml:space="preserve">Figura </w:delText>
        </w:r>
        <w:r w:rsidR="006167B1" w:rsidDel="0008756F">
          <w:rPr>
            <w:noProof/>
          </w:rPr>
          <w:delText>19</w:delText>
        </w:r>
      </w:del>
      <w:r w:rsidR="009E7707" w:rsidRPr="00BA5013">
        <w:fldChar w:fldCharType="end"/>
      </w:r>
      <w:r w:rsidR="009E7707" w:rsidRPr="00BA5013">
        <w:t xml:space="preserve"> mostra a balança Shimadzu</w:t>
      </w:r>
      <w:r w:rsidR="00D054BA" w:rsidRPr="00BA5013">
        <w:t xml:space="preserve"> e a </w:t>
      </w:r>
      <w:r w:rsidR="00D054BA" w:rsidRPr="00BA5013">
        <w:fldChar w:fldCharType="begin"/>
      </w:r>
      <w:r w:rsidR="00D054BA" w:rsidRPr="00B04CF6">
        <w:instrText xml:space="preserve"> REF _Ref388449334 \h </w:instrText>
      </w:r>
      <w:r w:rsidR="00BA5013">
        <w:instrText xml:space="preserve"> \* MERGEFORMAT </w:instrText>
      </w:r>
      <w:r w:rsidR="00D054BA" w:rsidRPr="00BA5013">
        <w:fldChar w:fldCharType="separate"/>
      </w:r>
      <w:ins w:id="1026" w:author="Ivan" w:date="2014-06-02T23:45:00Z">
        <w:r w:rsidR="000975FC" w:rsidRPr="00BA5013">
          <w:t xml:space="preserve">Figura </w:t>
        </w:r>
        <w:r w:rsidR="000975FC">
          <w:rPr>
            <w:noProof/>
          </w:rPr>
          <w:t>21</w:t>
        </w:r>
      </w:ins>
      <w:del w:id="1027" w:author="Ivan" w:date="2014-06-02T23:25:00Z">
        <w:r w:rsidR="006167B1" w:rsidRPr="00BA5013" w:rsidDel="0008756F">
          <w:delText xml:space="preserve">Figura </w:delText>
        </w:r>
        <w:r w:rsidR="006167B1" w:rsidDel="0008756F">
          <w:rPr>
            <w:noProof/>
          </w:rPr>
          <w:delText>20</w:delText>
        </w:r>
      </w:del>
      <w:r w:rsidR="00D054BA" w:rsidRPr="00BA5013">
        <w:fldChar w:fldCharType="end"/>
      </w:r>
      <w:r w:rsidR="00D054BA" w:rsidRPr="00BA5013">
        <w:t xml:space="preserve"> exibe a balança Gehaka.</w:t>
      </w:r>
    </w:p>
    <w:p w14:paraId="55A21B84" w14:textId="77777777" w:rsidR="00E62950" w:rsidRPr="00BA5013" w:rsidRDefault="00E62950" w:rsidP="00C46094">
      <w:pPr>
        <w:keepNext/>
        <w:ind w:firstLine="0"/>
        <w:jc w:val="center"/>
      </w:pPr>
      <w:r w:rsidRPr="00BA5013">
        <w:rPr>
          <w:noProof/>
          <w:lang w:eastAsia="pt-BR"/>
        </w:rPr>
        <w:lastRenderedPageBreak/>
        <w:drawing>
          <wp:inline distT="0" distB="0" distL="0" distR="0" wp14:anchorId="75A57663" wp14:editId="54B5631F">
            <wp:extent cx="5434859" cy="4076144"/>
            <wp:effectExtent l="0" t="6668" r="7303" b="7302"/>
            <wp:docPr id="24" name="Imagem 24" descr="C:\Users\Ivan\AppData\Local\Microsoft\Windows\INetCache\Content.Word\IMG_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van\AppData\Local\Microsoft\Windows\INetCache\Content.Word\IMG_073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437138" cy="4077853"/>
                    </a:xfrm>
                    <a:prstGeom prst="rect">
                      <a:avLst/>
                    </a:prstGeom>
                    <a:noFill/>
                    <a:ln>
                      <a:noFill/>
                    </a:ln>
                  </pic:spPr>
                </pic:pic>
              </a:graphicData>
            </a:graphic>
          </wp:inline>
        </w:drawing>
      </w:r>
    </w:p>
    <w:p w14:paraId="50C6A06A" w14:textId="7DD68119" w:rsidR="00E62950" w:rsidRPr="00B04CF6" w:rsidRDefault="00E62950" w:rsidP="00C46094">
      <w:pPr>
        <w:pStyle w:val="Legenda"/>
      </w:pPr>
      <w:bookmarkStart w:id="1028" w:name="_Ref388387068"/>
      <w:bookmarkStart w:id="1029" w:name="_Toc389515875"/>
      <w:r w:rsidRPr="00BA5013">
        <w:t xml:space="preserve">Figura </w:t>
      </w:r>
      <w:r w:rsidR="00785B7E">
        <w:fldChar w:fldCharType="begin"/>
      </w:r>
      <w:r w:rsidR="00785B7E">
        <w:instrText xml:space="preserve"> SEQ Figura \* ARABIC </w:instrText>
      </w:r>
      <w:r w:rsidR="00785B7E">
        <w:fldChar w:fldCharType="separate"/>
      </w:r>
      <w:r w:rsidR="000975FC">
        <w:rPr>
          <w:noProof/>
        </w:rPr>
        <w:t>20</w:t>
      </w:r>
      <w:r w:rsidR="00785B7E">
        <w:rPr>
          <w:noProof/>
        </w:rPr>
        <w:fldChar w:fldCharType="end"/>
      </w:r>
      <w:bookmarkEnd w:id="1028"/>
      <w:r w:rsidRPr="00B04CF6">
        <w:t xml:space="preserve"> </w:t>
      </w:r>
      <w:r w:rsidR="00BD7AF5" w:rsidRPr="00B04CF6">
        <w:t>–</w:t>
      </w:r>
      <w:r w:rsidRPr="00B04CF6">
        <w:t xml:space="preserve"> Balança</w:t>
      </w:r>
      <w:r w:rsidR="00BD7AF5" w:rsidRPr="00B04CF6">
        <w:t xml:space="preserve"> </w:t>
      </w:r>
      <w:r w:rsidRPr="00B04CF6">
        <w:t>Shimadzu AX200</w:t>
      </w:r>
      <w:bookmarkEnd w:id="1029"/>
    </w:p>
    <w:p w14:paraId="5CCB2D11" w14:textId="77777777" w:rsidR="00D054BA" w:rsidRPr="00BA5013" w:rsidRDefault="00D054BA" w:rsidP="00913E82">
      <w:pPr>
        <w:keepNext/>
        <w:ind w:firstLine="0"/>
        <w:jc w:val="center"/>
      </w:pPr>
      <w:r w:rsidRPr="00BA5013">
        <w:rPr>
          <w:noProof/>
          <w:lang w:eastAsia="pt-BR"/>
        </w:rPr>
        <w:lastRenderedPageBreak/>
        <w:drawing>
          <wp:inline distT="0" distB="0" distL="0" distR="0" wp14:anchorId="6F8D64E6" wp14:editId="1A2C1D78">
            <wp:extent cx="4028440" cy="5219029"/>
            <wp:effectExtent l="0" t="0" r="0" b="1270"/>
            <wp:docPr id="6" name="Imagem 6" descr="https://fbcdn-sphotos-h-a.akamaihd.net/hphotos-ak-prn2/v/t34.0-12/10390914_689267017799771_5425266579553686016_n.jpg?oh=0b9116b7705ea256584dcd1147c5f6dc&amp;oe=537F0C4C&amp;__gda__=1400825679_063808977ca403583eed6a83bcaecd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prn2/v/t34.0-12/10390914_689267017799771_5425266579553686016_n.jpg?oh=0b9116b7705ea256584dcd1147c5f6dc&amp;oe=537F0C4C&amp;__gda__=1400825679_063808977ca403583eed6a83bcaecd0a"/>
                    <pic:cNvPicPr>
                      <a:picLocks noChangeAspect="1" noChangeArrowheads="1"/>
                    </pic:cNvPicPr>
                  </pic:nvPicPr>
                  <pic:blipFill rotWithShape="1">
                    <a:blip r:embed="rId30">
                      <a:extLst>
                        <a:ext uri="{28A0092B-C50C-407E-A947-70E740481C1C}">
                          <a14:useLocalDpi xmlns:a14="http://schemas.microsoft.com/office/drawing/2010/main" val="0"/>
                        </a:ext>
                      </a:extLst>
                    </a:blip>
                    <a:srcRect t="1734" b="3260"/>
                    <a:stretch/>
                  </pic:blipFill>
                  <pic:spPr bwMode="auto">
                    <a:xfrm>
                      <a:off x="0" y="0"/>
                      <a:ext cx="4029075" cy="5219852"/>
                    </a:xfrm>
                    <a:prstGeom prst="rect">
                      <a:avLst/>
                    </a:prstGeom>
                    <a:noFill/>
                    <a:ln>
                      <a:noFill/>
                    </a:ln>
                    <a:extLst>
                      <a:ext uri="{53640926-AAD7-44D8-BBD7-CCE9431645EC}">
                        <a14:shadowObscured xmlns:a14="http://schemas.microsoft.com/office/drawing/2010/main"/>
                      </a:ext>
                    </a:extLst>
                  </pic:spPr>
                </pic:pic>
              </a:graphicData>
            </a:graphic>
          </wp:inline>
        </w:drawing>
      </w:r>
    </w:p>
    <w:p w14:paraId="28FA8D24" w14:textId="2923A294" w:rsidR="00D054BA" w:rsidRPr="00B04CF6" w:rsidRDefault="00D054BA" w:rsidP="00913E82">
      <w:pPr>
        <w:pStyle w:val="Legenda"/>
      </w:pPr>
      <w:bookmarkStart w:id="1030" w:name="_Ref388449334"/>
      <w:bookmarkStart w:id="1031" w:name="_Toc389515876"/>
      <w:r w:rsidRPr="00BA5013">
        <w:t xml:space="preserve">Figura </w:t>
      </w:r>
      <w:r w:rsidR="00785B7E">
        <w:fldChar w:fldCharType="begin"/>
      </w:r>
      <w:r w:rsidR="00785B7E">
        <w:instrText xml:space="preserve"> SEQ Figura \* ARABIC </w:instrText>
      </w:r>
      <w:r w:rsidR="00785B7E">
        <w:fldChar w:fldCharType="separate"/>
      </w:r>
      <w:r w:rsidR="000975FC">
        <w:rPr>
          <w:noProof/>
        </w:rPr>
        <w:t>21</w:t>
      </w:r>
      <w:r w:rsidR="00785B7E">
        <w:rPr>
          <w:noProof/>
        </w:rPr>
        <w:fldChar w:fldCharType="end"/>
      </w:r>
      <w:bookmarkEnd w:id="1030"/>
      <w:r w:rsidRPr="00B04CF6">
        <w:t xml:space="preserve"> - Balança</w:t>
      </w:r>
      <w:r w:rsidR="00BD7AF5" w:rsidRPr="00B04CF6">
        <w:t xml:space="preserve"> </w:t>
      </w:r>
      <w:r w:rsidRPr="00B04CF6">
        <w:t>Gehaka BG440</w:t>
      </w:r>
      <w:bookmarkEnd w:id="1031"/>
    </w:p>
    <w:p w14:paraId="4288204E" w14:textId="77777777" w:rsidR="00DB081A" w:rsidRPr="00B04CF6" w:rsidRDefault="00DB081A" w:rsidP="00DB081A"/>
    <w:p w14:paraId="7B4C38DC" w14:textId="612BDEB0" w:rsidR="00DB081A" w:rsidRPr="00B04CF6" w:rsidRDefault="00DB081A" w:rsidP="00DB081A">
      <w:pPr>
        <w:pStyle w:val="Ttulo3"/>
      </w:pPr>
      <w:bookmarkStart w:id="1032" w:name="_Toc388730561"/>
      <w:r w:rsidRPr="00B04CF6">
        <w:t xml:space="preserve">Placa </w:t>
      </w:r>
      <w:r w:rsidR="00E62950" w:rsidRPr="00B04CF6">
        <w:t>PICg</w:t>
      </w:r>
      <w:r w:rsidRPr="00B04CF6">
        <w:t>enios</w:t>
      </w:r>
      <w:bookmarkEnd w:id="1032"/>
      <w:r w:rsidRPr="00B04CF6">
        <w:t xml:space="preserve"> </w:t>
      </w:r>
    </w:p>
    <w:p w14:paraId="362E38AC" w14:textId="159FBD7C" w:rsidR="00DB081A" w:rsidRPr="00BA5013" w:rsidRDefault="00DB081A" w:rsidP="00DB081A">
      <w:r w:rsidRPr="00B04CF6">
        <w:t xml:space="preserve">A placa </w:t>
      </w:r>
      <w:r w:rsidR="00E62950" w:rsidRPr="00B04CF6">
        <w:t>PICg</w:t>
      </w:r>
      <w:r w:rsidRPr="00B04CF6">
        <w:t xml:space="preserve">enios é uma placa eletrônica que possui diversos componentes, periféricos e interfaces para desenvolvimento de sistemas eletrônicos. Ela possui um </w:t>
      </w:r>
      <w:r w:rsidRPr="00B04CF6">
        <w:rPr>
          <w:i/>
        </w:rPr>
        <w:t>slot</w:t>
      </w:r>
      <w:r w:rsidRPr="00B04CF6">
        <w:t xml:space="preserve"> para o microprocessador PIC18F4520, responsável por receber todos os dados dos componentes, analógicos e digitais, processá-los e enviá-los para uma saída, se necessário.</w:t>
      </w:r>
      <w:r w:rsidR="00636F39" w:rsidRPr="00B04CF6">
        <w:t xml:space="preserve"> </w:t>
      </w:r>
      <w:r w:rsidR="00636F39" w:rsidRPr="00BA5013">
        <w:fldChar w:fldCharType="begin"/>
      </w:r>
      <w:r w:rsidR="00636F39" w:rsidRPr="00B04CF6">
        <w:instrText xml:space="preserve"> REF _Ref388386663 \h </w:instrText>
      </w:r>
      <w:r w:rsidR="00BA5013">
        <w:instrText xml:space="preserve"> \* MERGEFORMAT </w:instrText>
      </w:r>
      <w:r w:rsidR="00636F39" w:rsidRPr="00BA5013">
        <w:fldChar w:fldCharType="separate"/>
      </w:r>
      <w:ins w:id="1033" w:author="Ivan" w:date="2014-06-02T23:45:00Z">
        <w:r w:rsidR="000975FC" w:rsidRPr="00BA5013">
          <w:t xml:space="preserve">Figura </w:t>
        </w:r>
        <w:r w:rsidR="000975FC">
          <w:rPr>
            <w:noProof/>
          </w:rPr>
          <w:t>22</w:t>
        </w:r>
      </w:ins>
      <w:del w:id="1034" w:author="Ivan" w:date="2014-06-02T23:26:00Z">
        <w:r w:rsidR="006167B1" w:rsidRPr="00BA5013" w:rsidDel="0008756F">
          <w:delText xml:space="preserve">Figura </w:delText>
        </w:r>
        <w:r w:rsidR="006167B1" w:rsidDel="0008756F">
          <w:rPr>
            <w:noProof/>
          </w:rPr>
          <w:delText>21</w:delText>
        </w:r>
      </w:del>
      <w:r w:rsidR="00636F39" w:rsidRPr="00BA5013">
        <w:fldChar w:fldCharType="end"/>
      </w:r>
      <w:r w:rsidR="00636F39" w:rsidRPr="00BA5013">
        <w:t xml:space="preserve"> mostra a placa eletrônica PICgenios.</w:t>
      </w:r>
    </w:p>
    <w:p w14:paraId="2F2B24F4" w14:textId="77777777" w:rsidR="00E62950" w:rsidRPr="00BA5013" w:rsidRDefault="00E62950">
      <w:pPr>
        <w:keepNext/>
        <w:ind w:firstLine="0"/>
        <w:jc w:val="center"/>
      </w:pPr>
      <w:r w:rsidRPr="00BA5013">
        <w:rPr>
          <w:noProof/>
          <w:lang w:eastAsia="pt-BR"/>
        </w:rPr>
        <w:lastRenderedPageBreak/>
        <w:drawing>
          <wp:inline distT="0" distB="0" distL="0" distR="0" wp14:anchorId="7C33904C" wp14:editId="7417D155">
            <wp:extent cx="5760085" cy="4320064"/>
            <wp:effectExtent l="0" t="0" r="0" b="4445"/>
            <wp:docPr id="13" name="Imagem 13" descr="C:\Users\Ivan\AppData\Local\Microsoft\Windows\INetCache\Content.Word\IMG_0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AppData\Local\Microsoft\Windows\INetCache\Content.Word\IMG_0729.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0800000">
                      <a:off x="0" y="0"/>
                      <a:ext cx="5760085" cy="4320064"/>
                    </a:xfrm>
                    <a:prstGeom prst="rect">
                      <a:avLst/>
                    </a:prstGeom>
                    <a:noFill/>
                    <a:ln>
                      <a:noFill/>
                    </a:ln>
                  </pic:spPr>
                </pic:pic>
              </a:graphicData>
            </a:graphic>
          </wp:inline>
        </w:drawing>
      </w:r>
    </w:p>
    <w:p w14:paraId="54240C7B" w14:textId="5720E367" w:rsidR="00AE29FC" w:rsidRPr="00B04CF6" w:rsidRDefault="00E62950" w:rsidP="00C46094">
      <w:pPr>
        <w:pStyle w:val="Legenda"/>
      </w:pPr>
      <w:bookmarkStart w:id="1035" w:name="_Ref388386663"/>
      <w:bookmarkStart w:id="1036" w:name="_Toc389515877"/>
      <w:r w:rsidRPr="00BA5013">
        <w:t xml:space="preserve">Figura </w:t>
      </w:r>
      <w:r w:rsidR="00785B7E">
        <w:fldChar w:fldCharType="begin"/>
      </w:r>
      <w:r w:rsidR="00785B7E">
        <w:instrText xml:space="preserve"> SEQ Figura \* ARABIC </w:instrText>
      </w:r>
      <w:r w:rsidR="00785B7E">
        <w:fldChar w:fldCharType="separate"/>
      </w:r>
      <w:r w:rsidR="000975FC">
        <w:rPr>
          <w:noProof/>
        </w:rPr>
        <w:t>22</w:t>
      </w:r>
      <w:r w:rsidR="00785B7E">
        <w:rPr>
          <w:noProof/>
        </w:rPr>
        <w:fldChar w:fldCharType="end"/>
      </w:r>
      <w:bookmarkEnd w:id="1035"/>
      <w:r w:rsidRPr="00B04CF6">
        <w:t xml:space="preserve"> - Placa PICgenios</w:t>
      </w:r>
      <w:bookmarkEnd w:id="1036"/>
    </w:p>
    <w:p w14:paraId="2640F5ED" w14:textId="3365874C" w:rsidR="00DB081A" w:rsidRPr="00B04CF6" w:rsidRDefault="00DB081A" w:rsidP="00DB081A">
      <w:r w:rsidRPr="00B04CF6">
        <w:t>De todos os componentes que a placa apresenta, os únicos utilizados são a saída Serial da placa, que será responsável por enviar os dados do microprocessador para o computador</w:t>
      </w:r>
      <w:r w:rsidR="00F86B8F" w:rsidRPr="00B04CF6">
        <w:t>;</w:t>
      </w:r>
      <w:r w:rsidRPr="00B04CF6">
        <w:t xml:space="preserve"> o microprocessador, que é responsável por decodificar os dados enviados pelo leitor e </w:t>
      </w:r>
      <w:r w:rsidR="00F86B8F" w:rsidRPr="00B04CF6">
        <w:t xml:space="preserve">por fim a </w:t>
      </w:r>
      <w:r w:rsidRPr="00B04CF6">
        <w:t xml:space="preserve">a </w:t>
      </w:r>
      <w:r w:rsidRPr="00B04CF6">
        <w:rPr>
          <w:i/>
        </w:rPr>
        <w:t>PortB</w:t>
      </w:r>
      <w:r w:rsidRPr="00B04CF6">
        <w:t>, uma interface sem protocolo utilizada para receber os dados do leitor RFID.</w:t>
      </w:r>
    </w:p>
    <w:p w14:paraId="25275DF7" w14:textId="77777777" w:rsidR="00DB081A" w:rsidRPr="00B04CF6" w:rsidRDefault="00DB081A" w:rsidP="00DB081A"/>
    <w:p w14:paraId="724C908A" w14:textId="77777777" w:rsidR="00DB081A" w:rsidRPr="00B04CF6" w:rsidRDefault="00DB081A" w:rsidP="00DB081A">
      <w:pPr>
        <w:pStyle w:val="Ttulo3"/>
      </w:pPr>
      <w:bookmarkStart w:id="1037" w:name="_Toc388730562"/>
      <w:r w:rsidRPr="00B04CF6">
        <w:t>Leitor RFID</w:t>
      </w:r>
      <w:bookmarkEnd w:id="1037"/>
    </w:p>
    <w:p w14:paraId="7E51E6BB" w14:textId="0A7241B2" w:rsidR="00DB081A" w:rsidRPr="00BA5013" w:rsidRDefault="00DB081A" w:rsidP="00DB081A">
      <w:r w:rsidRPr="00B04CF6">
        <w:t xml:space="preserve">Dentre os diversos periféricos que podem ser anexados à placa, o leitor RFID de curto alcance e 125 kHz será o responsável pela leitura dos produtos antes da utilização dos mesmos. Para leitura de uma </w:t>
      </w:r>
      <w:r w:rsidRPr="00B04CF6">
        <w:rPr>
          <w:i/>
        </w:rPr>
        <w:t>tag</w:t>
      </w:r>
      <w:r w:rsidRPr="00B04CF6">
        <w:t xml:space="preserve"> basta aproximar o </w:t>
      </w:r>
      <w:r w:rsidRPr="00B04CF6">
        <w:rPr>
          <w:i/>
        </w:rPr>
        <w:t>transponder</w:t>
      </w:r>
      <w:r w:rsidRPr="00B04CF6">
        <w:t xml:space="preserve"> da antena de leitura e, imediatamente após a leitura, os dados serão enviados ao microprocessador e ao computador.</w:t>
      </w:r>
      <w:r w:rsidR="00636F39" w:rsidRPr="00B04CF6">
        <w:t xml:space="preserve"> A </w:t>
      </w:r>
      <w:r w:rsidR="00636F39" w:rsidRPr="00BA5013">
        <w:fldChar w:fldCharType="begin"/>
      </w:r>
      <w:r w:rsidR="00636F39" w:rsidRPr="00B04CF6">
        <w:instrText xml:space="preserve"> REF _Ref388386639 \h </w:instrText>
      </w:r>
      <w:r w:rsidR="00BA5013">
        <w:instrText xml:space="preserve"> \* MERGEFORMAT </w:instrText>
      </w:r>
      <w:r w:rsidR="00636F39" w:rsidRPr="00BA5013">
        <w:fldChar w:fldCharType="separate"/>
      </w:r>
      <w:ins w:id="1038" w:author="Ivan" w:date="2014-06-02T23:45:00Z">
        <w:r w:rsidR="000975FC" w:rsidRPr="00BA5013">
          <w:t xml:space="preserve">Figura </w:t>
        </w:r>
        <w:r w:rsidR="000975FC">
          <w:rPr>
            <w:noProof/>
          </w:rPr>
          <w:t>23</w:t>
        </w:r>
      </w:ins>
      <w:del w:id="1039" w:author="Ivan" w:date="2014-06-02T23:26:00Z">
        <w:r w:rsidR="006167B1" w:rsidRPr="00BA5013" w:rsidDel="0008756F">
          <w:delText xml:space="preserve">Figura </w:delText>
        </w:r>
        <w:r w:rsidR="006167B1" w:rsidDel="0008756F">
          <w:rPr>
            <w:noProof/>
          </w:rPr>
          <w:delText>22</w:delText>
        </w:r>
      </w:del>
      <w:r w:rsidR="00636F39" w:rsidRPr="00BA5013">
        <w:fldChar w:fldCharType="end"/>
      </w:r>
      <w:r w:rsidR="00636F39" w:rsidRPr="00BA5013">
        <w:t xml:space="preserve"> mostra o leitor utilizado no projeto.</w:t>
      </w:r>
    </w:p>
    <w:p w14:paraId="36A7D401" w14:textId="77777777" w:rsidR="00AE29FC" w:rsidRPr="00BA5013" w:rsidRDefault="00AE29FC" w:rsidP="00C46094">
      <w:pPr>
        <w:keepNext/>
        <w:ind w:firstLine="0"/>
        <w:jc w:val="center"/>
      </w:pPr>
      <w:r w:rsidRPr="00BA5013">
        <w:rPr>
          <w:noProof/>
          <w:lang w:eastAsia="pt-BR"/>
        </w:rPr>
        <w:lastRenderedPageBreak/>
        <w:drawing>
          <wp:inline distT="0" distB="0" distL="0" distR="0" wp14:anchorId="0A86A515" wp14:editId="75D84D07">
            <wp:extent cx="5393478" cy="4045109"/>
            <wp:effectExtent l="0" t="0" r="0" b="0"/>
            <wp:docPr id="3" name="Imagem 3" descr="C:\Users\Ivan\AppData\Local\Microsoft\Windows\INetCache\Content.Word\IMG_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AppData\Local\Microsoft\Windows\INetCache\Content.Word\IMG_072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a:off x="0" y="0"/>
                      <a:ext cx="5396308" cy="4047232"/>
                    </a:xfrm>
                    <a:prstGeom prst="rect">
                      <a:avLst/>
                    </a:prstGeom>
                    <a:noFill/>
                    <a:ln>
                      <a:noFill/>
                    </a:ln>
                  </pic:spPr>
                </pic:pic>
              </a:graphicData>
            </a:graphic>
          </wp:inline>
        </w:drawing>
      </w:r>
    </w:p>
    <w:p w14:paraId="270D83A7" w14:textId="23C0C5E1" w:rsidR="00DB081A" w:rsidRPr="00B04CF6" w:rsidRDefault="00AE29FC" w:rsidP="00C46094">
      <w:pPr>
        <w:pStyle w:val="Legenda"/>
      </w:pPr>
      <w:bookmarkStart w:id="1040" w:name="_Ref388386639"/>
      <w:bookmarkStart w:id="1041" w:name="_Toc389515878"/>
      <w:r w:rsidRPr="00BA5013">
        <w:t xml:space="preserve">Figura </w:t>
      </w:r>
      <w:r w:rsidR="00785B7E">
        <w:fldChar w:fldCharType="begin"/>
      </w:r>
      <w:r w:rsidR="00785B7E">
        <w:instrText xml:space="preserve"> SEQ Figura \* ARABIC </w:instrText>
      </w:r>
      <w:r w:rsidR="00785B7E">
        <w:fldChar w:fldCharType="separate"/>
      </w:r>
      <w:r w:rsidR="000975FC">
        <w:rPr>
          <w:noProof/>
        </w:rPr>
        <w:t>23</w:t>
      </w:r>
      <w:r w:rsidR="00785B7E">
        <w:rPr>
          <w:noProof/>
        </w:rPr>
        <w:fldChar w:fldCharType="end"/>
      </w:r>
      <w:bookmarkEnd w:id="1040"/>
      <w:r w:rsidRPr="00B04CF6">
        <w:t xml:space="preserve"> - Leitor RFID e tags utilizadas</w:t>
      </w:r>
      <w:bookmarkEnd w:id="1041"/>
    </w:p>
    <w:p w14:paraId="4C8070EA" w14:textId="77777777" w:rsidR="00DB081A" w:rsidRPr="00B04CF6" w:rsidRDefault="00DB081A" w:rsidP="00DB081A">
      <w:pPr>
        <w:pStyle w:val="Ttulo3"/>
      </w:pPr>
      <w:bookmarkStart w:id="1042" w:name="_Toc388730563"/>
      <w:r w:rsidRPr="00B04CF6">
        <w:t>Interface Serial</w:t>
      </w:r>
      <w:bookmarkEnd w:id="1042"/>
    </w:p>
    <w:p w14:paraId="76789347" w14:textId="77777777" w:rsidR="00DB081A" w:rsidRPr="00B04CF6" w:rsidRDefault="00DB081A" w:rsidP="00DB081A">
      <w:pPr>
        <w:ind w:firstLine="708"/>
      </w:pPr>
      <w:r w:rsidRPr="00B04CF6">
        <w:t>Uma interface Serial nada mais é do que a transmissão de bits, um a um seguidamente, através de uma conexão simples. O padrão RS232C é o mais adotado atualmente para este tipo de comunicação, sendo que este utiliza normalmente as cabeças de 25 e 9 pinos para conexão. A interface possui uma taxa de transferência de dados relativamente baixa se comparado à outras interfaces, chegando no máximo à 256 kbps, mas na maioria dos casos trabalhando à 9600 bps.</w:t>
      </w:r>
    </w:p>
    <w:p w14:paraId="33036BD0" w14:textId="74365221" w:rsidR="00913E82" w:rsidRPr="00BA5013" w:rsidRDefault="00913E82" w:rsidP="00DB081A">
      <w:pPr>
        <w:ind w:firstLine="708"/>
      </w:pPr>
      <w:r w:rsidRPr="00B04CF6">
        <w:t xml:space="preserve">A </w:t>
      </w:r>
      <w:r w:rsidRPr="00BA5013">
        <w:fldChar w:fldCharType="begin"/>
      </w:r>
      <w:r w:rsidRPr="00B04CF6">
        <w:instrText xml:space="preserve"> REF _Ref388449671 \h </w:instrText>
      </w:r>
      <w:r w:rsidR="00BA5013">
        <w:instrText xml:space="preserve"> \* MERGEFORMAT </w:instrText>
      </w:r>
      <w:r w:rsidRPr="00BA5013">
        <w:fldChar w:fldCharType="separate"/>
      </w:r>
      <w:ins w:id="1043" w:author="Ivan" w:date="2014-06-02T23:45:00Z">
        <w:r w:rsidR="000975FC" w:rsidRPr="00B04CF6">
          <w:t xml:space="preserve">Figura </w:t>
        </w:r>
        <w:r w:rsidR="000975FC">
          <w:rPr>
            <w:noProof/>
          </w:rPr>
          <w:t>24</w:t>
        </w:r>
      </w:ins>
      <w:del w:id="1044" w:author="Ivan" w:date="2014-06-02T23:26:00Z">
        <w:r w:rsidR="006167B1" w:rsidRPr="00B04CF6" w:rsidDel="0008756F">
          <w:delText xml:space="preserve">Figura </w:delText>
        </w:r>
        <w:r w:rsidR="006167B1" w:rsidDel="0008756F">
          <w:rPr>
            <w:noProof/>
          </w:rPr>
          <w:delText>23</w:delText>
        </w:r>
      </w:del>
      <w:r w:rsidRPr="00BA5013">
        <w:fldChar w:fldCharType="end"/>
      </w:r>
      <w:r w:rsidRPr="00BA5013">
        <w:t xml:space="preserve"> e a </w:t>
      </w:r>
      <w:r w:rsidRPr="00BA5013">
        <w:fldChar w:fldCharType="begin"/>
      </w:r>
      <w:r w:rsidRPr="00B04CF6">
        <w:instrText xml:space="preserve"> REF _Ref388449672 \h </w:instrText>
      </w:r>
      <w:r w:rsidR="00BA5013">
        <w:instrText xml:space="preserve"> \* MERGEFORMAT </w:instrText>
      </w:r>
      <w:r w:rsidRPr="00BA5013">
        <w:fldChar w:fldCharType="separate"/>
      </w:r>
      <w:ins w:id="1045" w:author="Ivan" w:date="2014-06-02T23:45:00Z">
        <w:r w:rsidR="000975FC" w:rsidRPr="00B04CF6">
          <w:t xml:space="preserve">Figura </w:t>
        </w:r>
        <w:r w:rsidR="000975FC">
          <w:rPr>
            <w:noProof/>
          </w:rPr>
          <w:t>25</w:t>
        </w:r>
      </w:ins>
      <w:del w:id="1046" w:author="Ivan" w:date="2014-06-02T23:26:00Z">
        <w:r w:rsidR="006167B1" w:rsidRPr="00B04CF6" w:rsidDel="0008756F">
          <w:delText xml:space="preserve">Figura </w:delText>
        </w:r>
        <w:r w:rsidR="006167B1" w:rsidDel="0008756F">
          <w:rPr>
            <w:noProof/>
          </w:rPr>
          <w:delText>24</w:delText>
        </w:r>
      </w:del>
      <w:r w:rsidRPr="00BA5013">
        <w:fldChar w:fldCharType="end"/>
      </w:r>
      <w:r w:rsidRPr="00BA5013">
        <w:t xml:space="preserve"> mostram as interfaces seriais das balanças utilizadas, a serial RS232C db25.</w:t>
      </w:r>
    </w:p>
    <w:p w14:paraId="3678A578" w14:textId="77777777" w:rsidR="00913E82" w:rsidRPr="00BA5013" w:rsidRDefault="00D054BA" w:rsidP="00913E82">
      <w:pPr>
        <w:keepNext/>
        <w:ind w:firstLine="0"/>
        <w:jc w:val="center"/>
      </w:pPr>
      <w:r w:rsidRPr="00BA5013">
        <w:rPr>
          <w:noProof/>
          <w:lang w:eastAsia="pt-BR"/>
        </w:rPr>
        <w:lastRenderedPageBreak/>
        <w:drawing>
          <wp:inline distT="0" distB="0" distL="0" distR="0" wp14:anchorId="1E6D751B" wp14:editId="31365A34">
            <wp:extent cx="4648200" cy="2367661"/>
            <wp:effectExtent l="0" t="0" r="0" b="0"/>
            <wp:docPr id="7" name="Imagem 7" descr="https://fbcdn-sphotos-h-a.akamaihd.net/hphotos-ak-frc3/v/t34.0-12/1012598_689267001133106_8194743875549878474_n.jpg?oh=78789521885582553fe7f680a6dc1b2a&amp;oe=537ED72B&amp;__gda__=1400833214_0b0667be3a861d26182d85c0fe3664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bcdn-sphotos-h-a.akamaihd.net/hphotos-ak-frc3/v/t34.0-12/1012598_689267001133106_8194743875549878474_n.jpg?oh=78789521885582553fe7f680a6dc1b2a&amp;oe=537ED72B&amp;__gda__=1400833214_0b0667be3a861d26182d85c0fe3664e3"/>
                    <pic:cNvPicPr>
                      <a:picLocks noChangeAspect="1" noChangeArrowheads="1"/>
                    </pic:cNvPicPr>
                  </pic:nvPicPr>
                  <pic:blipFill rotWithShape="1">
                    <a:blip r:embed="rId33">
                      <a:extLst>
                        <a:ext uri="{28A0092B-C50C-407E-A947-70E740481C1C}">
                          <a14:useLocalDpi xmlns:a14="http://schemas.microsoft.com/office/drawing/2010/main" val="0"/>
                        </a:ext>
                      </a:extLst>
                    </a:blip>
                    <a:srcRect t="12177" b="18363"/>
                    <a:stretch/>
                  </pic:blipFill>
                  <pic:spPr bwMode="auto">
                    <a:xfrm>
                      <a:off x="0" y="0"/>
                      <a:ext cx="4652808" cy="2370008"/>
                    </a:xfrm>
                    <a:prstGeom prst="rect">
                      <a:avLst/>
                    </a:prstGeom>
                    <a:noFill/>
                    <a:ln>
                      <a:noFill/>
                    </a:ln>
                    <a:extLst>
                      <a:ext uri="{53640926-AAD7-44D8-BBD7-CCE9431645EC}">
                        <a14:shadowObscured xmlns:a14="http://schemas.microsoft.com/office/drawing/2010/main"/>
                      </a:ext>
                    </a:extLst>
                  </pic:spPr>
                </pic:pic>
              </a:graphicData>
            </a:graphic>
          </wp:inline>
        </w:drawing>
      </w:r>
    </w:p>
    <w:p w14:paraId="29735691" w14:textId="35740BF3" w:rsidR="00D054BA" w:rsidRPr="00B04CF6" w:rsidRDefault="00913E82" w:rsidP="00913E82">
      <w:pPr>
        <w:pStyle w:val="Legenda"/>
      </w:pPr>
      <w:bookmarkStart w:id="1047" w:name="_Ref388449671"/>
      <w:bookmarkStart w:id="1048" w:name="_Toc389515879"/>
      <w:r w:rsidRPr="00B04CF6">
        <w:t xml:space="preserve">Figura </w:t>
      </w:r>
      <w:r w:rsidR="00785B7E">
        <w:fldChar w:fldCharType="begin"/>
      </w:r>
      <w:r w:rsidR="00785B7E">
        <w:instrText xml:space="preserve"> SEQ Figura \* ARABIC </w:instrText>
      </w:r>
      <w:r w:rsidR="00785B7E">
        <w:fldChar w:fldCharType="separate"/>
      </w:r>
      <w:r w:rsidR="000975FC">
        <w:rPr>
          <w:noProof/>
        </w:rPr>
        <w:t>24</w:t>
      </w:r>
      <w:r w:rsidR="00785B7E">
        <w:rPr>
          <w:noProof/>
        </w:rPr>
        <w:fldChar w:fldCharType="end"/>
      </w:r>
      <w:bookmarkEnd w:id="1047"/>
      <w:r w:rsidRPr="00B04CF6">
        <w:t xml:space="preserve"> - Interface Serial Gehaka BG440</w:t>
      </w:r>
      <w:bookmarkEnd w:id="1048"/>
    </w:p>
    <w:p w14:paraId="12921B95" w14:textId="77777777" w:rsidR="00913E82" w:rsidRPr="00BA5013" w:rsidRDefault="00913E82" w:rsidP="00913E82">
      <w:pPr>
        <w:keepNext/>
        <w:ind w:firstLine="0"/>
        <w:jc w:val="center"/>
      </w:pPr>
      <w:r w:rsidRPr="00BA5013">
        <w:rPr>
          <w:noProof/>
          <w:lang w:eastAsia="pt-BR"/>
        </w:rPr>
        <w:drawing>
          <wp:inline distT="0" distB="0" distL="0" distR="0" wp14:anchorId="191B4BCA" wp14:editId="3F2B6EB6">
            <wp:extent cx="4629150" cy="2222842"/>
            <wp:effectExtent l="0" t="0" r="0" b="6350"/>
            <wp:docPr id="8" name="Imagem 8" descr="https://fbcdn-sphotos-h-a.akamaihd.net/hphotos-ak-prn2/v/t34.0-12/10376173_689342444458895_7383185851318045227_n.jpg?oh=79786d3a680f5c0e078b5ff785b476bf&amp;oe=537EC78C&amp;__gda__=1400835919_72495f7caa1ac50414f25d5d887b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bcdn-sphotos-h-a.akamaihd.net/hphotos-ak-prn2/v/t34.0-12/10376173_689342444458895_7383185851318045227_n.jpg?oh=79786d3a680f5c0e078b5ff785b476bf&amp;oe=537EC78C&amp;__gda__=1400835919_72495f7caa1ac50414f25d5d887b78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1907" t="28443" r="256" b="15320"/>
                    <a:stretch/>
                  </pic:blipFill>
                  <pic:spPr bwMode="auto">
                    <a:xfrm>
                      <a:off x="0" y="0"/>
                      <a:ext cx="4641260" cy="2228657"/>
                    </a:xfrm>
                    <a:prstGeom prst="rect">
                      <a:avLst/>
                    </a:prstGeom>
                    <a:noFill/>
                    <a:ln>
                      <a:noFill/>
                    </a:ln>
                    <a:extLst>
                      <a:ext uri="{53640926-AAD7-44D8-BBD7-CCE9431645EC}">
                        <a14:shadowObscured xmlns:a14="http://schemas.microsoft.com/office/drawing/2010/main"/>
                      </a:ext>
                    </a:extLst>
                  </pic:spPr>
                </pic:pic>
              </a:graphicData>
            </a:graphic>
          </wp:inline>
        </w:drawing>
      </w:r>
    </w:p>
    <w:p w14:paraId="0D2F438D" w14:textId="3FFB407F" w:rsidR="00913E82" w:rsidRPr="00B04CF6" w:rsidRDefault="00913E82" w:rsidP="00913E82">
      <w:pPr>
        <w:pStyle w:val="Legenda"/>
      </w:pPr>
      <w:bookmarkStart w:id="1049" w:name="_Ref388449672"/>
      <w:bookmarkStart w:id="1050" w:name="_Toc389515880"/>
      <w:r w:rsidRPr="00B04CF6">
        <w:t xml:space="preserve">Figura </w:t>
      </w:r>
      <w:r w:rsidR="00785B7E">
        <w:fldChar w:fldCharType="begin"/>
      </w:r>
      <w:r w:rsidR="00785B7E">
        <w:instrText xml:space="preserve"> SEQ Figura \* ARABIC </w:instrText>
      </w:r>
      <w:r w:rsidR="00785B7E">
        <w:fldChar w:fldCharType="separate"/>
      </w:r>
      <w:r w:rsidR="000975FC">
        <w:rPr>
          <w:noProof/>
        </w:rPr>
        <w:t>25</w:t>
      </w:r>
      <w:r w:rsidR="00785B7E">
        <w:rPr>
          <w:noProof/>
        </w:rPr>
        <w:fldChar w:fldCharType="end"/>
      </w:r>
      <w:bookmarkEnd w:id="1049"/>
      <w:r w:rsidRPr="00B04CF6">
        <w:t xml:space="preserve"> - Interface Serial Shimidazu AX200</w:t>
      </w:r>
      <w:bookmarkEnd w:id="1050"/>
    </w:p>
    <w:p w14:paraId="0AB6F592" w14:textId="215979B0" w:rsidR="00DB081A" w:rsidRPr="00BA5013" w:rsidRDefault="00DB081A" w:rsidP="00DB081A">
      <w:pPr>
        <w:ind w:firstLine="708"/>
      </w:pPr>
      <w:r w:rsidRPr="00B04CF6">
        <w:t>Para que a comunicação seja feita, devem existir dois elementos principais</w:t>
      </w:r>
      <w:r w:rsidR="001F46D6" w:rsidRPr="00B04CF6">
        <w:t xml:space="preserve">: </w:t>
      </w:r>
      <w:r w:rsidRPr="00B04CF6">
        <w:t xml:space="preserve"> o </w:t>
      </w:r>
      <w:r w:rsidRPr="00B04CF6">
        <w:rPr>
          <w:i/>
        </w:rPr>
        <w:t>Data Communication Equipment</w:t>
      </w:r>
      <w:r w:rsidRPr="00B04CF6">
        <w:t xml:space="preserve"> (DCE) e o </w:t>
      </w:r>
      <w:r w:rsidRPr="00B04CF6">
        <w:rPr>
          <w:i/>
        </w:rPr>
        <w:t>Data Terminal Equipment</w:t>
      </w:r>
      <w:r w:rsidRPr="00B04CF6">
        <w:t xml:space="preserve"> (DTE), sendo o DCE o mensageiro e o DTE o receptor da mensagem. Estes se comunicam através de sinais em cada um dos 9 pinos, listados na</w:t>
      </w:r>
      <w:r w:rsidR="00636F39" w:rsidRPr="00B04CF6">
        <w:t xml:space="preserve"> </w:t>
      </w:r>
      <w:r w:rsidR="00636F39" w:rsidRPr="00BA5013">
        <w:fldChar w:fldCharType="begin"/>
      </w:r>
      <w:r w:rsidR="00636F39" w:rsidRPr="00B04CF6">
        <w:instrText xml:space="preserve"> REF _Ref388386582 \h </w:instrText>
      </w:r>
      <w:r w:rsidR="00BA5013">
        <w:instrText xml:space="preserve"> \* MERGEFORMAT </w:instrText>
      </w:r>
      <w:r w:rsidR="00636F39" w:rsidRPr="00BA5013">
        <w:fldChar w:fldCharType="separate"/>
      </w:r>
      <w:ins w:id="1051" w:author="Ivan" w:date="2014-06-02T23:45:00Z">
        <w:r w:rsidR="000975FC" w:rsidRPr="00BA5013">
          <w:t xml:space="preserve">Tabela </w:t>
        </w:r>
        <w:r w:rsidR="000975FC">
          <w:rPr>
            <w:noProof/>
          </w:rPr>
          <w:t>6</w:t>
        </w:r>
      </w:ins>
      <w:del w:id="1052" w:author="Ivan" w:date="2014-06-02T23:42:00Z">
        <w:r w:rsidR="006167B1" w:rsidRPr="00BA5013" w:rsidDel="00646E32">
          <w:delText xml:space="preserve">Tabela </w:delText>
        </w:r>
        <w:r w:rsidR="006167B1" w:rsidDel="00646E32">
          <w:rPr>
            <w:noProof/>
          </w:rPr>
          <w:delText>6</w:delText>
        </w:r>
      </w:del>
      <w:r w:rsidR="00636F39" w:rsidRPr="00BA5013">
        <w:fldChar w:fldCharType="end"/>
      </w:r>
      <w:r w:rsidRPr="00BA5013">
        <w:t>.</w:t>
      </w:r>
      <w:sdt>
        <w:sdtPr>
          <w:id w:val="2040935340"/>
          <w:citation/>
        </w:sdtPr>
        <w:sdtContent>
          <w:r w:rsidRPr="00BA5013">
            <w:fldChar w:fldCharType="begin"/>
          </w:r>
          <w:r w:rsidRPr="00B04CF6">
            <w:instrText xml:space="preserve"> CITATION JAJ06 \l 1046 </w:instrText>
          </w:r>
          <w:r w:rsidRPr="00BA5013">
            <w:fldChar w:fldCharType="separate"/>
          </w:r>
          <w:r w:rsidR="0049439A">
            <w:rPr>
              <w:noProof/>
            </w:rPr>
            <w:t xml:space="preserve"> (RIBEIRO, 2006)</w:t>
          </w:r>
          <w:r w:rsidRPr="00BA5013">
            <w:fldChar w:fldCharType="end"/>
          </w:r>
        </w:sdtContent>
      </w:sdt>
    </w:p>
    <w:p w14:paraId="27F78F5F" w14:textId="77777777" w:rsidR="00DB081A" w:rsidRPr="00B04CF6" w:rsidRDefault="00DB081A" w:rsidP="00DB081A">
      <w:pPr>
        <w:pStyle w:val="Legenda"/>
        <w:keepNext/>
      </w:pPr>
      <w:bookmarkStart w:id="1053" w:name="_Ref388386582"/>
      <w:bookmarkStart w:id="1054" w:name="_Toc389513574"/>
      <w:r w:rsidRPr="00BA5013">
        <w:t xml:space="preserve">Tabela </w:t>
      </w:r>
      <w:r w:rsidR="00785B7E">
        <w:fldChar w:fldCharType="begin"/>
      </w:r>
      <w:r w:rsidR="00785B7E">
        <w:instrText xml:space="preserve"> SEQ Tabela \* ARABIC </w:instrText>
      </w:r>
      <w:r w:rsidR="00785B7E">
        <w:fldChar w:fldCharType="separate"/>
      </w:r>
      <w:r w:rsidR="000975FC">
        <w:rPr>
          <w:noProof/>
        </w:rPr>
        <w:t>6</w:t>
      </w:r>
      <w:r w:rsidR="00785B7E">
        <w:rPr>
          <w:noProof/>
        </w:rPr>
        <w:fldChar w:fldCharType="end"/>
      </w:r>
      <w:bookmarkEnd w:id="1053"/>
      <w:r w:rsidRPr="00B04CF6">
        <w:t xml:space="preserve"> - RS232C: Nome da conexão e pino correspondente</w:t>
      </w:r>
      <w:bookmarkEnd w:id="1054"/>
    </w:p>
    <w:tbl>
      <w:tblPr>
        <w:tblStyle w:val="TabeladeLista1Clara-nfase1"/>
        <w:tblW w:w="5000" w:type="pct"/>
        <w:tblLook w:val="04A0" w:firstRow="1" w:lastRow="0" w:firstColumn="1" w:lastColumn="0" w:noHBand="0" w:noVBand="1"/>
        <w:tblPrChange w:id="1055" w:author="Ivan" w:date="2014-06-02T23:40:00Z">
          <w:tblPr>
            <w:tblStyle w:val="TabeladeLista1Clara"/>
            <w:tblW w:w="5000" w:type="pct"/>
            <w:tblLook w:val="04A0" w:firstRow="1" w:lastRow="0" w:firstColumn="1" w:lastColumn="0" w:noHBand="0" w:noVBand="1"/>
          </w:tblPr>
        </w:tblPrChange>
      </w:tblPr>
      <w:tblGrid>
        <w:gridCol w:w="2591"/>
        <w:gridCol w:w="2462"/>
        <w:gridCol w:w="1520"/>
        <w:gridCol w:w="2498"/>
        <w:tblGridChange w:id="1056">
          <w:tblGrid>
            <w:gridCol w:w="2591"/>
            <w:gridCol w:w="2462"/>
            <w:gridCol w:w="1520"/>
            <w:gridCol w:w="2498"/>
          </w:tblGrid>
        </w:tblGridChange>
      </w:tblGrid>
      <w:tr w:rsidR="00DB081A" w:rsidRPr="00B04CF6" w14:paraId="2254E1E2" w14:textId="77777777" w:rsidTr="00B50C79">
        <w:trPr>
          <w:cnfStyle w:val="100000000000" w:firstRow="1" w:lastRow="0" w:firstColumn="0" w:lastColumn="0" w:oddVBand="0" w:evenVBand="0" w:oddHBand="0" w:evenHBand="0" w:firstRowFirstColumn="0" w:firstRowLastColumn="0" w:lastRowFirstColumn="0" w:lastRowLastColumn="0"/>
          <w:trHeight w:val="300"/>
          <w:tblHeader/>
          <w:trPrChange w:id="1057" w:author="Ivan" w:date="2014-06-02T23:40:00Z">
            <w:trPr>
              <w:trHeight w:val="300"/>
              <w:tblHeader/>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58" w:author="Ivan" w:date="2014-06-02T23:40:00Z">
              <w:tcPr>
                <w:tcW w:w="1428" w:type="pct"/>
                <w:tcBorders>
                  <w:top w:val="single" w:sz="4" w:space="0" w:color="auto"/>
                  <w:bottom w:val="single" w:sz="4" w:space="0" w:color="auto"/>
                </w:tcBorders>
                <w:noWrap/>
                <w:vAlign w:val="center"/>
                <w:hideMark/>
              </w:tcPr>
            </w:tcPrChange>
          </w:tcPr>
          <w:p w14:paraId="5F44053A" w14:textId="77777777" w:rsidR="00DB081A" w:rsidRPr="00B04CF6" w:rsidRDefault="00DB081A" w:rsidP="00B04CF6">
            <w:pPr>
              <w:spacing w:after="0"/>
              <w:ind w:firstLine="0"/>
              <w:jc w:val="center"/>
              <w:cnfStyle w:val="101000000000" w:firstRow="1" w:lastRow="0" w:firstColumn="1"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Conector de 25 Pinos</w:t>
            </w:r>
          </w:p>
        </w:tc>
        <w:tc>
          <w:tcPr>
            <w:tcW w:w="1357" w:type="pct"/>
            <w:noWrap/>
            <w:hideMark/>
            <w:tcPrChange w:id="1059" w:author="Ivan" w:date="2014-06-02T23:40:00Z">
              <w:tcPr>
                <w:tcW w:w="1357" w:type="pct"/>
                <w:tcBorders>
                  <w:top w:val="single" w:sz="4" w:space="0" w:color="auto"/>
                  <w:bottom w:val="single" w:sz="4" w:space="0" w:color="auto"/>
                </w:tcBorders>
                <w:noWrap/>
                <w:vAlign w:val="center"/>
                <w:hideMark/>
              </w:tcPr>
            </w:tcPrChange>
          </w:tcPr>
          <w:p w14:paraId="4F897A7B" w14:textId="77777777" w:rsidR="00DB081A" w:rsidRPr="00B04CF6" w:rsidRDefault="00DB081A"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Conector de 9 Pinos</w:t>
            </w:r>
          </w:p>
        </w:tc>
        <w:tc>
          <w:tcPr>
            <w:tcW w:w="838" w:type="pct"/>
            <w:noWrap/>
            <w:hideMark/>
            <w:tcPrChange w:id="1060" w:author="Ivan" w:date="2014-06-02T23:40:00Z">
              <w:tcPr>
                <w:tcW w:w="838" w:type="pct"/>
                <w:tcBorders>
                  <w:top w:val="single" w:sz="4" w:space="0" w:color="auto"/>
                  <w:bottom w:val="single" w:sz="4" w:space="0" w:color="auto"/>
                </w:tcBorders>
                <w:noWrap/>
                <w:vAlign w:val="center"/>
                <w:hideMark/>
              </w:tcPr>
            </w:tcPrChange>
          </w:tcPr>
          <w:p w14:paraId="682C968D" w14:textId="77777777" w:rsidR="00DB081A" w:rsidRPr="00B04CF6" w:rsidRDefault="00DB081A"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Abreviação</w:t>
            </w:r>
          </w:p>
        </w:tc>
        <w:tc>
          <w:tcPr>
            <w:tcW w:w="1377" w:type="pct"/>
            <w:noWrap/>
            <w:hideMark/>
            <w:tcPrChange w:id="1061" w:author="Ivan" w:date="2014-06-02T23:40:00Z">
              <w:tcPr>
                <w:tcW w:w="1377" w:type="pct"/>
                <w:tcBorders>
                  <w:top w:val="single" w:sz="4" w:space="0" w:color="auto"/>
                  <w:bottom w:val="single" w:sz="4" w:space="0" w:color="auto"/>
                </w:tcBorders>
                <w:noWrap/>
                <w:vAlign w:val="center"/>
                <w:hideMark/>
              </w:tcPr>
            </w:tcPrChange>
          </w:tcPr>
          <w:p w14:paraId="11987F35" w14:textId="77777777" w:rsidR="00DB081A" w:rsidRPr="00B04CF6" w:rsidRDefault="00DB081A"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Nome</w:t>
            </w:r>
          </w:p>
        </w:tc>
      </w:tr>
      <w:tr w:rsidR="00DB081A" w:rsidRPr="00B04CF6" w14:paraId="58096779" w14:textId="77777777" w:rsidTr="00B50C79">
        <w:trPr>
          <w:cnfStyle w:val="000000100000" w:firstRow="0" w:lastRow="0" w:firstColumn="0" w:lastColumn="0" w:oddVBand="0" w:evenVBand="0" w:oddHBand="1" w:evenHBand="0" w:firstRowFirstColumn="0" w:firstRowLastColumn="0" w:lastRowFirstColumn="0" w:lastRowLastColumn="0"/>
          <w:trHeight w:val="300"/>
          <w:trPrChange w:id="1062"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63" w:author="Ivan" w:date="2014-06-02T23:40:00Z">
              <w:tcPr>
                <w:tcW w:w="1428" w:type="pct"/>
                <w:tcBorders>
                  <w:top w:val="single" w:sz="4" w:space="0" w:color="auto"/>
                </w:tcBorders>
                <w:noWrap/>
                <w:vAlign w:val="center"/>
                <w:hideMark/>
              </w:tcPr>
            </w:tcPrChange>
          </w:tcPr>
          <w:p w14:paraId="2D6A5579"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2</w:t>
            </w:r>
          </w:p>
        </w:tc>
        <w:tc>
          <w:tcPr>
            <w:tcW w:w="1357" w:type="pct"/>
            <w:noWrap/>
            <w:hideMark/>
            <w:tcPrChange w:id="1064" w:author="Ivan" w:date="2014-06-02T23:40:00Z">
              <w:tcPr>
                <w:tcW w:w="1357" w:type="pct"/>
                <w:tcBorders>
                  <w:top w:val="single" w:sz="4" w:space="0" w:color="auto"/>
                </w:tcBorders>
                <w:noWrap/>
                <w:vAlign w:val="center"/>
                <w:hideMark/>
              </w:tcPr>
            </w:tcPrChange>
          </w:tcPr>
          <w:p w14:paraId="635DC98A"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3</w:t>
            </w:r>
          </w:p>
        </w:tc>
        <w:tc>
          <w:tcPr>
            <w:tcW w:w="838" w:type="pct"/>
            <w:noWrap/>
            <w:hideMark/>
            <w:tcPrChange w:id="1065" w:author="Ivan" w:date="2014-06-02T23:40:00Z">
              <w:tcPr>
                <w:tcW w:w="838" w:type="pct"/>
                <w:tcBorders>
                  <w:top w:val="single" w:sz="4" w:space="0" w:color="auto"/>
                </w:tcBorders>
                <w:noWrap/>
                <w:vAlign w:val="center"/>
                <w:hideMark/>
              </w:tcPr>
            </w:tcPrChange>
          </w:tcPr>
          <w:p w14:paraId="20099105"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TXD</w:t>
            </w:r>
          </w:p>
        </w:tc>
        <w:tc>
          <w:tcPr>
            <w:tcW w:w="1377" w:type="pct"/>
            <w:noWrap/>
            <w:hideMark/>
            <w:tcPrChange w:id="1066" w:author="Ivan" w:date="2014-06-02T23:40:00Z">
              <w:tcPr>
                <w:tcW w:w="1377" w:type="pct"/>
                <w:tcBorders>
                  <w:top w:val="single" w:sz="4" w:space="0" w:color="auto"/>
                </w:tcBorders>
                <w:noWrap/>
                <w:vAlign w:val="center"/>
                <w:hideMark/>
              </w:tcPr>
            </w:tcPrChange>
          </w:tcPr>
          <w:p w14:paraId="2A0D3726"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Transmit Data</w:t>
            </w:r>
          </w:p>
        </w:tc>
      </w:tr>
      <w:tr w:rsidR="00DB081A" w:rsidRPr="00B04CF6" w14:paraId="0E515872" w14:textId="77777777" w:rsidTr="00B50C79">
        <w:trPr>
          <w:trHeight w:val="300"/>
          <w:trPrChange w:id="1067"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68" w:author="Ivan" w:date="2014-06-02T23:40:00Z">
              <w:tcPr>
                <w:tcW w:w="1428" w:type="pct"/>
                <w:noWrap/>
                <w:vAlign w:val="center"/>
                <w:hideMark/>
              </w:tcPr>
            </w:tcPrChange>
          </w:tcPr>
          <w:p w14:paraId="7BD36F69" w14:textId="77777777" w:rsidR="00DB081A" w:rsidRPr="00B04CF6" w:rsidRDefault="00DB081A" w:rsidP="00B04CF6">
            <w:pPr>
              <w:spacing w:after="0"/>
              <w:ind w:firstLine="0"/>
              <w:jc w:val="center"/>
              <w:rPr>
                <w:rFonts w:eastAsia="Times New Roman" w:cs="Times New Roman"/>
                <w:color w:val="000000"/>
                <w:lang w:eastAsia="pt-BR"/>
              </w:rPr>
            </w:pPr>
            <w:r w:rsidRPr="00B04CF6">
              <w:rPr>
                <w:rFonts w:eastAsia="Times New Roman" w:cs="Times New Roman"/>
                <w:color w:val="000000"/>
                <w:lang w:eastAsia="pt-BR"/>
              </w:rPr>
              <w:t>3</w:t>
            </w:r>
          </w:p>
        </w:tc>
        <w:tc>
          <w:tcPr>
            <w:tcW w:w="1357" w:type="pct"/>
            <w:noWrap/>
            <w:hideMark/>
            <w:tcPrChange w:id="1069" w:author="Ivan" w:date="2014-06-02T23:40:00Z">
              <w:tcPr>
                <w:tcW w:w="1357" w:type="pct"/>
                <w:noWrap/>
                <w:vAlign w:val="center"/>
                <w:hideMark/>
              </w:tcPr>
            </w:tcPrChange>
          </w:tcPr>
          <w:p w14:paraId="796602E8"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2</w:t>
            </w:r>
          </w:p>
        </w:tc>
        <w:tc>
          <w:tcPr>
            <w:tcW w:w="838" w:type="pct"/>
            <w:noWrap/>
            <w:hideMark/>
            <w:tcPrChange w:id="1070" w:author="Ivan" w:date="2014-06-02T23:40:00Z">
              <w:tcPr>
                <w:tcW w:w="838" w:type="pct"/>
                <w:noWrap/>
                <w:vAlign w:val="center"/>
                <w:hideMark/>
              </w:tcPr>
            </w:tcPrChange>
          </w:tcPr>
          <w:p w14:paraId="598A708C"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RXD</w:t>
            </w:r>
          </w:p>
        </w:tc>
        <w:tc>
          <w:tcPr>
            <w:tcW w:w="1377" w:type="pct"/>
            <w:noWrap/>
            <w:hideMark/>
            <w:tcPrChange w:id="1071" w:author="Ivan" w:date="2014-06-02T23:40:00Z">
              <w:tcPr>
                <w:tcW w:w="1377" w:type="pct"/>
                <w:noWrap/>
                <w:vAlign w:val="center"/>
                <w:hideMark/>
              </w:tcPr>
            </w:tcPrChange>
          </w:tcPr>
          <w:p w14:paraId="2F0C84DA"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Receive Data</w:t>
            </w:r>
          </w:p>
        </w:tc>
      </w:tr>
      <w:tr w:rsidR="00DB081A" w:rsidRPr="00B04CF6" w14:paraId="7B05EE08" w14:textId="77777777" w:rsidTr="00B50C79">
        <w:trPr>
          <w:cnfStyle w:val="000000100000" w:firstRow="0" w:lastRow="0" w:firstColumn="0" w:lastColumn="0" w:oddVBand="0" w:evenVBand="0" w:oddHBand="1" w:evenHBand="0" w:firstRowFirstColumn="0" w:firstRowLastColumn="0" w:lastRowFirstColumn="0" w:lastRowLastColumn="0"/>
          <w:trHeight w:val="600"/>
          <w:trPrChange w:id="1072" w:author="Ivan" w:date="2014-06-02T23:40:00Z">
            <w:trPr>
              <w:trHeight w:val="6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73" w:author="Ivan" w:date="2014-06-02T23:40:00Z">
              <w:tcPr>
                <w:tcW w:w="1428" w:type="pct"/>
                <w:noWrap/>
                <w:vAlign w:val="center"/>
                <w:hideMark/>
              </w:tcPr>
            </w:tcPrChange>
          </w:tcPr>
          <w:p w14:paraId="61BAB832"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4</w:t>
            </w:r>
          </w:p>
        </w:tc>
        <w:tc>
          <w:tcPr>
            <w:tcW w:w="1357" w:type="pct"/>
            <w:noWrap/>
            <w:hideMark/>
            <w:tcPrChange w:id="1074" w:author="Ivan" w:date="2014-06-02T23:40:00Z">
              <w:tcPr>
                <w:tcW w:w="1357" w:type="pct"/>
                <w:noWrap/>
                <w:vAlign w:val="center"/>
                <w:hideMark/>
              </w:tcPr>
            </w:tcPrChange>
          </w:tcPr>
          <w:p w14:paraId="53394B80"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7</w:t>
            </w:r>
          </w:p>
        </w:tc>
        <w:tc>
          <w:tcPr>
            <w:tcW w:w="838" w:type="pct"/>
            <w:noWrap/>
            <w:hideMark/>
            <w:tcPrChange w:id="1075" w:author="Ivan" w:date="2014-06-02T23:40:00Z">
              <w:tcPr>
                <w:tcW w:w="838" w:type="pct"/>
                <w:noWrap/>
                <w:vAlign w:val="center"/>
                <w:hideMark/>
              </w:tcPr>
            </w:tcPrChange>
          </w:tcPr>
          <w:p w14:paraId="58125892"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RTS</w:t>
            </w:r>
          </w:p>
        </w:tc>
        <w:tc>
          <w:tcPr>
            <w:tcW w:w="1377" w:type="pct"/>
            <w:noWrap/>
            <w:hideMark/>
            <w:tcPrChange w:id="1076" w:author="Ivan" w:date="2014-06-02T23:40:00Z">
              <w:tcPr>
                <w:tcW w:w="1377" w:type="pct"/>
                <w:noWrap/>
                <w:vAlign w:val="center"/>
                <w:hideMark/>
              </w:tcPr>
            </w:tcPrChange>
          </w:tcPr>
          <w:p w14:paraId="52DCC888"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Request to Send</w:t>
            </w:r>
          </w:p>
        </w:tc>
      </w:tr>
      <w:tr w:rsidR="00DB081A" w:rsidRPr="00B04CF6" w14:paraId="48A1DD56" w14:textId="77777777" w:rsidTr="00B50C79">
        <w:trPr>
          <w:trHeight w:val="300"/>
          <w:trPrChange w:id="1077"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78" w:author="Ivan" w:date="2014-06-02T23:40:00Z">
              <w:tcPr>
                <w:tcW w:w="1428" w:type="pct"/>
                <w:noWrap/>
                <w:vAlign w:val="center"/>
                <w:hideMark/>
              </w:tcPr>
            </w:tcPrChange>
          </w:tcPr>
          <w:p w14:paraId="2D89A6F0" w14:textId="77777777" w:rsidR="00DB081A" w:rsidRPr="00B04CF6" w:rsidRDefault="00DB081A" w:rsidP="00B04CF6">
            <w:pPr>
              <w:spacing w:after="0"/>
              <w:ind w:firstLine="0"/>
              <w:jc w:val="center"/>
              <w:rPr>
                <w:rFonts w:eastAsia="Times New Roman" w:cs="Times New Roman"/>
                <w:color w:val="000000"/>
                <w:lang w:eastAsia="pt-BR"/>
              </w:rPr>
            </w:pPr>
            <w:r w:rsidRPr="00B04CF6">
              <w:rPr>
                <w:rFonts w:eastAsia="Times New Roman" w:cs="Times New Roman"/>
                <w:color w:val="000000"/>
                <w:lang w:eastAsia="pt-BR"/>
              </w:rPr>
              <w:t>5</w:t>
            </w:r>
          </w:p>
        </w:tc>
        <w:tc>
          <w:tcPr>
            <w:tcW w:w="1357" w:type="pct"/>
            <w:noWrap/>
            <w:hideMark/>
            <w:tcPrChange w:id="1079" w:author="Ivan" w:date="2014-06-02T23:40:00Z">
              <w:tcPr>
                <w:tcW w:w="1357" w:type="pct"/>
                <w:noWrap/>
                <w:vAlign w:val="center"/>
                <w:hideMark/>
              </w:tcPr>
            </w:tcPrChange>
          </w:tcPr>
          <w:p w14:paraId="14D60CBF"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8</w:t>
            </w:r>
          </w:p>
        </w:tc>
        <w:tc>
          <w:tcPr>
            <w:tcW w:w="838" w:type="pct"/>
            <w:noWrap/>
            <w:hideMark/>
            <w:tcPrChange w:id="1080" w:author="Ivan" w:date="2014-06-02T23:40:00Z">
              <w:tcPr>
                <w:tcW w:w="838" w:type="pct"/>
                <w:noWrap/>
                <w:vAlign w:val="center"/>
                <w:hideMark/>
              </w:tcPr>
            </w:tcPrChange>
          </w:tcPr>
          <w:p w14:paraId="72B3C0C4"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CTS</w:t>
            </w:r>
          </w:p>
        </w:tc>
        <w:tc>
          <w:tcPr>
            <w:tcW w:w="1377" w:type="pct"/>
            <w:noWrap/>
            <w:hideMark/>
            <w:tcPrChange w:id="1081" w:author="Ivan" w:date="2014-06-02T23:40:00Z">
              <w:tcPr>
                <w:tcW w:w="1377" w:type="pct"/>
                <w:noWrap/>
                <w:vAlign w:val="center"/>
                <w:hideMark/>
              </w:tcPr>
            </w:tcPrChange>
          </w:tcPr>
          <w:p w14:paraId="74F7270C"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Clear to Send</w:t>
            </w:r>
          </w:p>
        </w:tc>
      </w:tr>
      <w:tr w:rsidR="00DB081A" w:rsidRPr="00B04CF6" w14:paraId="6BCD436F" w14:textId="77777777" w:rsidTr="00B50C79">
        <w:trPr>
          <w:cnfStyle w:val="000000100000" w:firstRow="0" w:lastRow="0" w:firstColumn="0" w:lastColumn="0" w:oddVBand="0" w:evenVBand="0" w:oddHBand="1" w:evenHBand="0" w:firstRowFirstColumn="0" w:firstRowLastColumn="0" w:lastRowFirstColumn="0" w:lastRowLastColumn="0"/>
          <w:trHeight w:val="300"/>
          <w:trPrChange w:id="1082"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83" w:author="Ivan" w:date="2014-06-02T23:40:00Z">
              <w:tcPr>
                <w:tcW w:w="1428" w:type="pct"/>
                <w:noWrap/>
                <w:vAlign w:val="center"/>
                <w:hideMark/>
              </w:tcPr>
            </w:tcPrChange>
          </w:tcPr>
          <w:p w14:paraId="04B50E54"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6</w:t>
            </w:r>
          </w:p>
        </w:tc>
        <w:tc>
          <w:tcPr>
            <w:tcW w:w="1357" w:type="pct"/>
            <w:noWrap/>
            <w:hideMark/>
            <w:tcPrChange w:id="1084" w:author="Ivan" w:date="2014-06-02T23:40:00Z">
              <w:tcPr>
                <w:tcW w:w="1357" w:type="pct"/>
                <w:noWrap/>
                <w:vAlign w:val="center"/>
                <w:hideMark/>
              </w:tcPr>
            </w:tcPrChange>
          </w:tcPr>
          <w:p w14:paraId="30F35713"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6</w:t>
            </w:r>
          </w:p>
        </w:tc>
        <w:tc>
          <w:tcPr>
            <w:tcW w:w="838" w:type="pct"/>
            <w:noWrap/>
            <w:hideMark/>
            <w:tcPrChange w:id="1085" w:author="Ivan" w:date="2014-06-02T23:40:00Z">
              <w:tcPr>
                <w:tcW w:w="838" w:type="pct"/>
                <w:noWrap/>
                <w:vAlign w:val="center"/>
                <w:hideMark/>
              </w:tcPr>
            </w:tcPrChange>
          </w:tcPr>
          <w:p w14:paraId="02605457"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DSR</w:t>
            </w:r>
          </w:p>
        </w:tc>
        <w:tc>
          <w:tcPr>
            <w:tcW w:w="1377" w:type="pct"/>
            <w:noWrap/>
            <w:hideMark/>
            <w:tcPrChange w:id="1086" w:author="Ivan" w:date="2014-06-02T23:40:00Z">
              <w:tcPr>
                <w:tcW w:w="1377" w:type="pct"/>
                <w:noWrap/>
                <w:vAlign w:val="center"/>
                <w:hideMark/>
              </w:tcPr>
            </w:tcPrChange>
          </w:tcPr>
          <w:p w14:paraId="44903851"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Data Set Ready</w:t>
            </w:r>
          </w:p>
        </w:tc>
      </w:tr>
      <w:tr w:rsidR="00DB081A" w:rsidRPr="00B04CF6" w14:paraId="54664EB5" w14:textId="77777777" w:rsidTr="00B50C79">
        <w:trPr>
          <w:trHeight w:val="300"/>
          <w:trPrChange w:id="1087"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88" w:author="Ivan" w:date="2014-06-02T23:40:00Z">
              <w:tcPr>
                <w:tcW w:w="1428" w:type="pct"/>
                <w:noWrap/>
                <w:vAlign w:val="center"/>
                <w:hideMark/>
              </w:tcPr>
            </w:tcPrChange>
          </w:tcPr>
          <w:p w14:paraId="3CA0D928" w14:textId="77777777" w:rsidR="00DB081A" w:rsidRPr="00B04CF6" w:rsidRDefault="00DB081A" w:rsidP="00B04CF6">
            <w:pPr>
              <w:spacing w:after="0"/>
              <w:ind w:firstLine="0"/>
              <w:jc w:val="center"/>
              <w:rPr>
                <w:rFonts w:eastAsia="Times New Roman" w:cs="Times New Roman"/>
                <w:color w:val="000000"/>
                <w:lang w:eastAsia="pt-BR"/>
              </w:rPr>
            </w:pPr>
            <w:r w:rsidRPr="00B04CF6">
              <w:rPr>
                <w:rFonts w:eastAsia="Times New Roman" w:cs="Times New Roman"/>
                <w:color w:val="000000"/>
                <w:lang w:eastAsia="pt-BR"/>
              </w:rPr>
              <w:lastRenderedPageBreak/>
              <w:t>7</w:t>
            </w:r>
          </w:p>
        </w:tc>
        <w:tc>
          <w:tcPr>
            <w:tcW w:w="1357" w:type="pct"/>
            <w:noWrap/>
            <w:hideMark/>
            <w:tcPrChange w:id="1089" w:author="Ivan" w:date="2014-06-02T23:40:00Z">
              <w:tcPr>
                <w:tcW w:w="1357" w:type="pct"/>
                <w:noWrap/>
                <w:vAlign w:val="center"/>
                <w:hideMark/>
              </w:tcPr>
            </w:tcPrChange>
          </w:tcPr>
          <w:p w14:paraId="01B7B9AA"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5</w:t>
            </w:r>
          </w:p>
        </w:tc>
        <w:tc>
          <w:tcPr>
            <w:tcW w:w="838" w:type="pct"/>
            <w:noWrap/>
            <w:hideMark/>
            <w:tcPrChange w:id="1090" w:author="Ivan" w:date="2014-06-02T23:40:00Z">
              <w:tcPr>
                <w:tcW w:w="838" w:type="pct"/>
                <w:noWrap/>
                <w:vAlign w:val="center"/>
                <w:hideMark/>
              </w:tcPr>
            </w:tcPrChange>
          </w:tcPr>
          <w:p w14:paraId="005A51FA"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SG</w:t>
            </w:r>
          </w:p>
        </w:tc>
        <w:tc>
          <w:tcPr>
            <w:tcW w:w="1377" w:type="pct"/>
            <w:noWrap/>
            <w:hideMark/>
            <w:tcPrChange w:id="1091" w:author="Ivan" w:date="2014-06-02T23:40:00Z">
              <w:tcPr>
                <w:tcW w:w="1377" w:type="pct"/>
                <w:noWrap/>
                <w:vAlign w:val="center"/>
                <w:hideMark/>
              </w:tcPr>
            </w:tcPrChange>
          </w:tcPr>
          <w:p w14:paraId="2407A589"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Signal Ground</w:t>
            </w:r>
          </w:p>
        </w:tc>
      </w:tr>
      <w:tr w:rsidR="00DB081A" w:rsidRPr="00B04CF6" w14:paraId="51FE1C4B" w14:textId="77777777" w:rsidTr="00B50C79">
        <w:trPr>
          <w:cnfStyle w:val="000000100000" w:firstRow="0" w:lastRow="0" w:firstColumn="0" w:lastColumn="0" w:oddVBand="0" w:evenVBand="0" w:oddHBand="1" w:evenHBand="0" w:firstRowFirstColumn="0" w:firstRowLastColumn="0" w:lastRowFirstColumn="0" w:lastRowLastColumn="0"/>
          <w:trHeight w:val="300"/>
          <w:trPrChange w:id="1092"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93" w:author="Ivan" w:date="2014-06-02T23:40:00Z">
              <w:tcPr>
                <w:tcW w:w="1428" w:type="pct"/>
                <w:noWrap/>
                <w:vAlign w:val="center"/>
                <w:hideMark/>
              </w:tcPr>
            </w:tcPrChange>
          </w:tcPr>
          <w:p w14:paraId="73E64C71"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8</w:t>
            </w:r>
          </w:p>
        </w:tc>
        <w:tc>
          <w:tcPr>
            <w:tcW w:w="1357" w:type="pct"/>
            <w:noWrap/>
            <w:hideMark/>
            <w:tcPrChange w:id="1094" w:author="Ivan" w:date="2014-06-02T23:40:00Z">
              <w:tcPr>
                <w:tcW w:w="1357" w:type="pct"/>
                <w:noWrap/>
                <w:vAlign w:val="center"/>
                <w:hideMark/>
              </w:tcPr>
            </w:tcPrChange>
          </w:tcPr>
          <w:p w14:paraId="650F9152"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1</w:t>
            </w:r>
          </w:p>
        </w:tc>
        <w:tc>
          <w:tcPr>
            <w:tcW w:w="838" w:type="pct"/>
            <w:noWrap/>
            <w:hideMark/>
            <w:tcPrChange w:id="1095" w:author="Ivan" w:date="2014-06-02T23:40:00Z">
              <w:tcPr>
                <w:tcW w:w="838" w:type="pct"/>
                <w:noWrap/>
                <w:vAlign w:val="center"/>
                <w:hideMark/>
              </w:tcPr>
            </w:tcPrChange>
          </w:tcPr>
          <w:p w14:paraId="2146E3D0"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CD</w:t>
            </w:r>
          </w:p>
        </w:tc>
        <w:tc>
          <w:tcPr>
            <w:tcW w:w="1377" w:type="pct"/>
            <w:noWrap/>
            <w:hideMark/>
            <w:tcPrChange w:id="1096" w:author="Ivan" w:date="2014-06-02T23:40:00Z">
              <w:tcPr>
                <w:tcW w:w="1377" w:type="pct"/>
                <w:noWrap/>
                <w:vAlign w:val="center"/>
                <w:hideMark/>
              </w:tcPr>
            </w:tcPrChange>
          </w:tcPr>
          <w:p w14:paraId="379E610E"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Carrier Detect</w:t>
            </w:r>
          </w:p>
        </w:tc>
      </w:tr>
      <w:tr w:rsidR="00DB081A" w:rsidRPr="00B04CF6" w14:paraId="184DE5EE" w14:textId="77777777" w:rsidTr="00B50C79">
        <w:trPr>
          <w:trHeight w:val="300"/>
          <w:trPrChange w:id="1097"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098" w:author="Ivan" w:date="2014-06-02T23:40:00Z">
              <w:tcPr>
                <w:tcW w:w="1428" w:type="pct"/>
                <w:noWrap/>
                <w:vAlign w:val="center"/>
                <w:hideMark/>
              </w:tcPr>
            </w:tcPrChange>
          </w:tcPr>
          <w:p w14:paraId="1C904AA8" w14:textId="77777777" w:rsidR="00DB081A" w:rsidRPr="00B04CF6" w:rsidRDefault="00DB081A" w:rsidP="00B04CF6">
            <w:pPr>
              <w:spacing w:after="0"/>
              <w:ind w:firstLine="0"/>
              <w:jc w:val="center"/>
              <w:rPr>
                <w:rFonts w:eastAsia="Times New Roman" w:cs="Times New Roman"/>
                <w:color w:val="000000"/>
                <w:lang w:eastAsia="pt-BR"/>
              </w:rPr>
            </w:pPr>
            <w:r w:rsidRPr="00B04CF6">
              <w:rPr>
                <w:rFonts w:eastAsia="Times New Roman" w:cs="Times New Roman"/>
                <w:color w:val="000000"/>
                <w:lang w:eastAsia="pt-BR"/>
              </w:rPr>
              <w:t>20</w:t>
            </w:r>
          </w:p>
        </w:tc>
        <w:tc>
          <w:tcPr>
            <w:tcW w:w="1357" w:type="pct"/>
            <w:noWrap/>
            <w:hideMark/>
            <w:tcPrChange w:id="1099" w:author="Ivan" w:date="2014-06-02T23:40:00Z">
              <w:tcPr>
                <w:tcW w:w="1357" w:type="pct"/>
                <w:noWrap/>
                <w:vAlign w:val="center"/>
                <w:hideMark/>
              </w:tcPr>
            </w:tcPrChange>
          </w:tcPr>
          <w:p w14:paraId="668CC79A"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4</w:t>
            </w:r>
          </w:p>
        </w:tc>
        <w:tc>
          <w:tcPr>
            <w:tcW w:w="838" w:type="pct"/>
            <w:noWrap/>
            <w:hideMark/>
            <w:tcPrChange w:id="1100" w:author="Ivan" w:date="2014-06-02T23:40:00Z">
              <w:tcPr>
                <w:tcW w:w="838" w:type="pct"/>
                <w:noWrap/>
                <w:vAlign w:val="center"/>
                <w:hideMark/>
              </w:tcPr>
            </w:tcPrChange>
          </w:tcPr>
          <w:p w14:paraId="41D23E1B"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lang w:eastAsia="pt-BR"/>
              </w:rPr>
            </w:pPr>
            <w:r w:rsidRPr="00B04CF6">
              <w:rPr>
                <w:rFonts w:eastAsia="Times New Roman" w:cs="Times New Roman"/>
                <w:color w:val="000000"/>
                <w:lang w:eastAsia="pt-BR"/>
              </w:rPr>
              <w:t>DTR</w:t>
            </w:r>
          </w:p>
        </w:tc>
        <w:tc>
          <w:tcPr>
            <w:tcW w:w="1377" w:type="pct"/>
            <w:noWrap/>
            <w:hideMark/>
            <w:tcPrChange w:id="1101" w:author="Ivan" w:date="2014-06-02T23:40:00Z">
              <w:tcPr>
                <w:tcW w:w="1377" w:type="pct"/>
                <w:noWrap/>
                <w:vAlign w:val="center"/>
                <w:hideMark/>
              </w:tcPr>
            </w:tcPrChange>
          </w:tcPr>
          <w:p w14:paraId="39A55F83"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color w:val="000000"/>
                <w:lang w:eastAsia="pt-BR"/>
              </w:rPr>
            </w:pPr>
            <w:r w:rsidRPr="00B04CF6">
              <w:rPr>
                <w:rFonts w:eastAsia="Times New Roman" w:cs="Times New Roman"/>
                <w:i/>
                <w:color w:val="000000"/>
                <w:lang w:eastAsia="pt-BR"/>
              </w:rPr>
              <w:t>Data Terminal Ready</w:t>
            </w:r>
          </w:p>
        </w:tc>
      </w:tr>
      <w:tr w:rsidR="00DB081A" w:rsidRPr="00B04CF6" w14:paraId="631AA637" w14:textId="77777777" w:rsidTr="00B50C79">
        <w:trPr>
          <w:cnfStyle w:val="000000100000" w:firstRow="0" w:lastRow="0" w:firstColumn="0" w:lastColumn="0" w:oddVBand="0" w:evenVBand="0" w:oddHBand="1" w:evenHBand="0" w:firstRowFirstColumn="0" w:firstRowLastColumn="0" w:lastRowFirstColumn="0" w:lastRowLastColumn="0"/>
          <w:trHeight w:val="300"/>
          <w:trPrChange w:id="1102"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1428" w:type="pct"/>
            <w:noWrap/>
            <w:hideMark/>
            <w:tcPrChange w:id="1103" w:author="Ivan" w:date="2014-06-02T23:40:00Z">
              <w:tcPr>
                <w:tcW w:w="1428" w:type="pct"/>
                <w:tcBorders>
                  <w:bottom w:val="single" w:sz="4" w:space="0" w:color="auto"/>
                </w:tcBorders>
                <w:noWrap/>
                <w:hideMark/>
              </w:tcPr>
            </w:tcPrChange>
          </w:tcPr>
          <w:p w14:paraId="7F7A9DEB" w14:textId="77777777" w:rsidR="00DB081A" w:rsidRPr="00B04CF6" w:rsidRDefault="00DB081A" w:rsidP="005F2B80">
            <w:pPr>
              <w:spacing w:after="0" w:line="240" w:lineRule="auto"/>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color w:val="000000"/>
                <w:sz w:val="22"/>
                <w:szCs w:val="22"/>
                <w:lang w:eastAsia="pt-BR"/>
              </w:rPr>
            </w:pPr>
            <w:r w:rsidRPr="00B04CF6">
              <w:rPr>
                <w:rFonts w:eastAsia="Times New Roman" w:cs="Times New Roman"/>
                <w:color w:val="000000"/>
                <w:sz w:val="22"/>
                <w:szCs w:val="22"/>
                <w:lang w:eastAsia="pt-BR"/>
              </w:rPr>
              <w:t>22</w:t>
            </w:r>
          </w:p>
        </w:tc>
        <w:tc>
          <w:tcPr>
            <w:tcW w:w="1357" w:type="pct"/>
            <w:noWrap/>
            <w:hideMark/>
            <w:tcPrChange w:id="1104" w:author="Ivan" w:date="2014-06-02T23:40:00Z">
              <w:tcPr>
                <w:tcW w:w="1357" w:type="pct"/>
                <w:tcBorders>
                  <w:bottom w:val="single" w:sz="4" w:space="0" w:color="auto"/>
                </w:tcBorders>
                <w:noWrap/>
                <w:hideMark/>
              </w:tcPr>
            </w:tcPrChange>
          </w:tcPr>
          <w:p w14:paraId="1E0944FF" w14:textId="77777777" w:rsidR="00DB081A" w:rsidRPr="00B04CF6" w:rsidRDefault="00DB081A" w:rsidP="005F2B80">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pt-BR"/>
              </w:rPr>
            </w:pPr>
            <w:r w:rsidRPr="00B04CF6">
              <w:rPr>
                <w:rFonts w:eastAsia="Times New Roman" w:cs="Times New Roman"/>
                <w:color w:val="000000"/>
                <w:sz w:val="22"/>
                <w:szCs w:val="22"/>
                <w:lang w:eastAsia="pt-BR"/>
              </w:rPr>
              <w:t>9</w:t>
            </w:r>
          </w:p>
        </w:tc>
        <w:tc>
          <w:tcPr>
            <w:tcW w:w="838" w:type="pct"/>
            <w:noWrap/>
            <w:hideMark/>
            <w:tcPrChange w:id="1105" w:author="Ivan" w:date="2014-06-02T23:40:00Z">
              <w:tcPr>
                <w:tcW w:w="838" w:type="pct"/>
                <w:tcBorders>
                  <w:bottom w:val="single" w:sz="4" w:space="0" w:color="auto"/>
                </w:tcBorders>
                <w:noWrap/>
                <w:hideMark/>
              </w:tcPr>
            </w:tcPrChange>
          </w:tcPr>
          <w:p w14:paraId="64A8B198" w14:textId="77777777" w:rsidR="00DB081A" w:rsidRPr="00B04CF6" w:rsidRDefault="00DB081A" w:rsidP="005F2B80">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2"/>
                <w:szCs w:val="22"/>
                <w:lang w:eastAsia="pt-BR"/>
              </w:rPr>
            </w:pPr>
            <w:r w:rsidRPr="00B04CF6">
              <w:rPr>
                <w:rFonts w:eastAsia="Times New Roman" w:cs="Times New Roman"/>
                <w:color w:val="000000"/>
                <w:sz w:val="22"/>
                <w:szCs w:val="22"/>
                <w:lang w:eastAsia="pt-BR"/>
              </w:rPr>
              <w:t>RI</w:t>
            </w:r>
          </w:p>
        </w:tc>
        <w:tc>
          <w:tcPr>
            <w:tcW w:w="1377" w:type="pct"/>
            <w:noWrap/>
            <w:hideMark/>
            <w:tcPrChange w:id="1106" w:author="Ivan" w:date="2014-06-02T23:40:00Z">
              <w:tcPr>
                <w:tcW w:w="1377" w:type="pct"/>
                <w:tcBorders>
                  <w:bottom w:val="single" w:sz="4" w:space="0" w:color="auto"/>
                </w:tcBorders>
                <w:noWrap/>
                <w:hideMark/>
              </w:tcPr>
            </w:tcPrChange>
          </w:tcPr>
          <w:p w14:paraId="36B1EE95" w14:textId="77777777" w:rsidR="00DB081A" w:rsidRPr="00B04CF6" w:rsidRDefault="00DB081A" w:rsidP="005F2B80">
            <w:pPr>
              <w:spacing w:after="0"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color w:val="000000"/>
                <w:sz w:val="22"/>
                <w:szCs w:val="22"/>
                <w:lang w:eastAsia="pt-BR"/>
              </w:rPr>
            </w:pPr>
            <w:r w:rsidRPr="00B04CF6">
              <w:rPr>
                <w:rFonts w:eastAsia="Times New Roman" w:cs="Times New Roman"/>
                <w:i/>
                <w:color w:val="000000"/>
                <w:sz w:val="22"/>
                <w:szCs w:val="22"/>
                <w:lang w:eastAsia="pt-BR"/>
              </w:rPr>
              <w:t>Ring Indicator</w:t>
            </w:r>
          </w:p>
        </w:tc>
      </w:tr>
    </w:tbl>
    <w:p w14:paraId="10676EE4" w14:textId="313BF416" w:rsidR="00DB081A" w:rsidRPr="00BA5013" w:rsidRDefault="00DB081A" w:rsidP="00B04CF6">
      <w:pPr>
        <w:pStyle w:val="Legenda"/>
        <w:jc w:val="left"/>
      </w:pPr>
      <w:r w:rsidRPr="00BA5013">
        <w:t xml:space="preserve">Fonte: </w:t>
      </w:r>
      <w:r w:rsidR="00CF1530" w:rsidRPr="00BA5013">
        <w:t>Ribeiro, 2006</w:t>
      </w:r>
    </w:p>
    <w:p w14:paraId="6B15CB4F" w14:textId="77777777" w:rsidR="00DB081A" w:rsidRPr="00B04CF6" w:rsidRDefault="00DB081A" w:rsidP="00DB081A"/>
    <w:p w14:paraId="3E259587" w14:textId="4D3393F5" w:rsidR="00DB081A" w:rsidRPr="00BA5013" w:rsidRDefault="00DB081A" w:rsidP="00DB081A">
      <w:r w:rsidRPr="00B04CF6">
        <w:t xml:space="preserve">Normalmente nem todos os </w:t>
      </w:r>
      <w:r w:rsidR="00A33A30" w:rsidRPr="00B04CF6">
        <w:t xml:space="preserve">nove </w:t>
      </w:r>
      <w:r w:rsidRPr="00B04CF6">
        <w:t xml:space="preserve">pinos são necessários para uma comunicação, a </w:t>
      </w:r>
      <w:r w:rsidR="00636F39" w:rsidRPr="00BA5013">
        <w:fldChar w:fldCharType="begin"/>
      </w:r>
      <w:r w:rsidR="00636F39" w:rsidRPr="00B04CF6">
        <w:instrText xml:space="preserve"> REF _Ref388386563 \h </w:instrText>
      </w:r>
      <w:r w:rsidR="00BA5013">
        <w:instrText xml:space="preserve"> \* MERGEFORMAT </w:instrText>
      </w:r>
      <w:r w:rsidR="00636F39" w:rsidRPr="00BA5013">
        <w:fldChar w:fldCharType="separate"/>
      </w:r>
      <w:ins w:id="1107" w:author="Ivan" w:date="2014-06-02T23:45:00Z">
        <w:r w:rsidR="000975FC" w:rsidRPr="00BA5013">
          <w:t xml:space="preserve">Tabela </w:t>
        </w:r>
        <w:r w:rsidR="000975FC">
          <w:rPr>
            <w:noProof/>
          </w:rPr>
          <w:t>7</w:t>
        </w:r>
      </w:ins>
      <w:del w:id="1108" w:author="Ivan" w:date="2014-06-02T23:42:00Z">
        <w:r w:rsidR="006167B1" w:rsidRPr="00BA5013" w:rsidDel="00646E32">
          <w:delText xml:space="preserve">Tabela </w:delText>
        </w:r>
        <w:r w:rsidR="006167B1" w:rsidDel="00646E32">
          <w:rPr>
            <w:noProof/>
          </w:rPr>
          <w:delText>7</w:delText>
        </w:r>
      </w:del>
      <w:r w:rsidR="00636F39" w:rsidRPr="00BA5013">
        <w:fldChar w:fldCharType="end"/>
      </w:r>
      <w:r w:rsidR="00636F39" w:rsidRPr="00BA5013">
        <w:t xml:space="preserve"> </w:t>
      </w:r>
      <w:r w:rsidRPr="00BA5013">
        <w:t>identifica as funções de cada um dos principais pinos da comunicação Serial.</w:t>
      </w:r>
      <w:sdt>
        <w:sdtPr>
          <w:id w:val="-2052293848"/>
          <w:citation/>
        </w:sdtPr>
        <w:sdtContent>
          <w:r w:rsidRPr="00BA5013">
            <w:fldChar w:fldCharType="begin"/>
          </w:r>
          <w:r w:rsidRPr="00B04CF6">
            <w:instrText xml:space="preserve"> CITATION JAJ06 \l 1046 </w:instrText>
          </w:r>
          <w:r w:rsidRPr="00BA5013">
            <w:fldChar w:fldCharType="separate"/>
          </w:r>
          <w:r w:rsidR="0049439A">
            <w:rPr>
              <w:noProof/>
            </w:rPr>
            <w:t xml:space="preserve"> (RIBEIRO, 2006)</w:t>
          </w:r>
          <w:r w:rsidRPr="00BA5013">
            <w:fldChar w:fldCharType="end"/>
          </w:r>
        </w:sdtContent>
      </w:sdt>
    </w:p>
    <w:p w14:paraId="42E63163" w14:textId="77777777" w:rsidR="00DB081A" w:rsidRPr="00BA5013" w:rsidRDefault="00DB081A" w:rsidP="00DB081A">
      <w:pPr>
        <w:pStyle w:val="Legenda"/>
        <w:keepNext/>
      </w:pPr>
      <w:bookmarkStart w:id="1109" w:name="_Ref388386563"/>
      <w:bookmarkStart w:id="1110" w:name="_Toc389513575"/>
      <w:r w:rsidRPr="00BA5013">
        <w:t xml:space="preserve">Tabela </w:t>
      </w:r>
      <w:r w:rsidR="00D915B6" w:rsidRPr="00BA5013">
        <w:fldChar w:fldCharType="begin"/>
      </w:r>
      <w:r w:rsidR="00D915B6" w:rsidRPr="00B04CF6">
        <w:instrText xml:space="preserve"> SEQ Tabela \* ARABIC </w:instrText>
      </w:r>
      <w:r w:rsidR="00D915B6" w:rsidRPr="00BA5013">
        <w:fldChar w:fldCharType="separate"/>
      </w:r>
      <w:r w:rsidR="000975FC">
        <w:rPr>
          <w:noProof/>
        </w:rPr>
        <w:t>7</w:t>
      </w:r>
      <w:r w:rsidR="00D915B6" w:rsidRPr="00BA5013">
        <w:rPr>
          <w:noProof/>
        </w:rPr>
        <w:fldChar w:fldCharType="end"/>
      </w:r>
      <w:bookmarkEnd w:id="1109"/>
      <w:r w:rsidRPr="00BA5013">
        <w:t xml:space="preserve"> - Pinos principais e suas funções</w:t>
      </w:r>
      <w:bookmarkEnd w:id="1110"/>
    </w:p>
    <w:tbl>
      <w:tblPr>
        <w:tblStyle w:val="TabeladeLista1Clara-nfase1"/>
        <w:tblW w:w="5000" w:type="pct"/>
        <w:tblLook w:val="04A0" w:firstRow="1" w:lastRow="0" w:firstColumn="1" w:lastColumn="0" w:noHBand="0" w:noVBand="1"/>
        <w:tblPrChange w:id="1111" w:author="Ivan" w:date="2014-06-02T23:40:00Z">
          <w:tblPr>
            <w:tblStyle w:val="TabeladeLista1Clara"/>
            <w:tblW w:w="5000" w:type="pct"/>
            <w:tblLook w:val="04A0" w:firstRow="1" w:lastRow="0" w:firstColumn="1" w:lastColumn="0" w:noHBand="0" w:noVBand="1"/>
          </w:tblPr>
        </w:tblPrChange>
      </w:tblPr>
      <w:tblGrid>
        <w:gridCol w:w="1548"/>
        <w:gridCol w:w="7523"/>
        <w:tblGridChange w:id="1112">
          <w:tblGrid>
            <w:gridCol w:w="1548"/>
            <w:gridCol w:w="7523"/>
          </w:tblGrid>
        </w:tblGridChange>
      </w:tblGrid>
      <w:tr w:rsidR="00DB081A" w:rsidRPr="00B04CF6" w14:paraId="3A280CD9" w14:textId="77777777" w:rsidTr="00B50C79">
        <w:trPr>
          <w:cnfStyle w:val="100000000000" w:firstRow="1" w:lastRow="0" w:firstColumn="0" w:lastColumn="0" w:oddVBand="0" w:evenVBand="0" w:oddHBand="0" w:evenHBand="0" w:firstRowFirstColumn="0" w:firstRowLastColumn="0" w:lastRowFirstColumn="0" w:lastRowLastColumn="0"/>
          <w:trHeight w:val="300"/>
          <w:tblHeader/>
          <w:trPrChange w:id="1113"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853" w:type="pct"/>
            <w:noWrap/>
            <w:tcPrChange w:id="1114" w:author="Ivan" w:date="2014-06-02T23:40:00Z">
              <w:tcPr>
                <w:tcW w:w="853" w:type="pct"/>
                <w:tcBorders>
                  <w:top w:val="single" w:sz="4" w:space="0" w:color="auto"/>
                  <w:bottom w:val="single" w:sz="4" w:space="0" w:color="auto"/>
                </w:tcBorders>
                <w:noWrap/>
                <w:vAlign w:val="center"/>
              </w:tcPr>
            </w:tcPrChange>
          </w:tcPr>
          <w:p w14:paraId="14017889" w14:textId="77777777" w:rsidR="00DB081A" w:rsidRPr="00B04CF6" w:rsidRDefault="00DB081A" w:rsidP="00B04CF6">
            <w:pPr>
              <w:spacing w:after="0"/>
              <w:ind w:firstLine="0"/>
              <w:jc w:val="center"/>
              <w:cnfStyle w:val="101000000000" w:firstRow="1" w:lastRow="0" w:firstColumn="1" w:lastColumn="0" w:oddVBand="0" w:evenVBand="0" w:oddHBand="0" w:evenHBand="0" w:firstRowFirstColumn="0" w:firstRowLastColumn="0" w:lastRowFirstColumn="0" w:lastRowLastColumn="0"/>
              <w:rPr>
                <w:rFonts w:eastAsia="Times New Roman" w:cs="Times New Roman"/>
                <w:b w:val="0"/>
                <w:bCs w:val="0"/>
                <w:color w:val="3F3F3F"/>
                <w:lang w:eastAsia="pt-BR"/>
              </w:rPr>
            </w:pPr>
            <w:r w:rsidRPr="00B04CF6">
              <w:rPr>
                <w:rFonts w:eastAsia="Times New Roman" w:cs="Times New Roman"/>
                <w:color w:val="3F3F3F"/>
                <w:lang w:eastAsia="pt-BR"/>
              </w:rPr>
              <w:t>Pino</w:t>
            </w:r>
          </w:p>
        </w:tc>
        <w:tc>
          <w:tcPr>
            <w:tcW w:w="4147" w:type="pct"/>
            <w:tcPrChange w:id="1115" w:author="Ivan" w:date="2014-06-02T23:40:00Z">
              <w:tcPr>
                <w:tcW w:w="4147" w:type="pct"/>
                <w:tcBorders>
                  <w:top w:val="single" w:sz="4" w:space="0" w:color="auto"/>
                  <w:bottom w:val="single" w:sz="4" w:space="0" w:color="auto"/>
                </w:tcBorders>
                <w:vAlign w:val="center"/>
              </w:tcPr>
            </w:tcPrChange>
          </w:tcPr>
          <w:p w14:paraId="1779E3E2" w14:textId="77777777" w:rsidR="00DB081A" w:rsidRPr="00B04CF6" w:rsidRDefault="00DB081A" w:rsidP="00B04CF6">
            <w:pPr>
              <w:spacing w:after="0"/>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3F3F3F"/>
                <w:lang w:eastAsia="pt-BR"/>
              </w:rPr>
            </w:pPr>
            <w:r w:rsidRPr="00B04CF6">
              <w:rPr>
                <w:rFonts w:eastAsia="Times New Roman" w:cs="Times New Roman"/>
                <w:color w:val="3F3F3F"/>
                <w:lang w:eastAsia="pt-BR"/>
              </w:rPr>
              <w:t>Função</w:t>
            </w:r>
          </w:p>
        </w:tc>
      </w:tr>
      <w:tr w:rsidR="00DB081A" w:rsidRPr="00B04CF6" w14:paraId="7DA2E20C" w14:textId="77777777" w:rsidTr="00B50C79">
        <w:trPr>
          <w:cnfStyle w:val="000000100000" w:firstRow="0" w:lastRow="0" w:firstColumn="0" w:lastColumn="0" w:oddVBand="0" w:evenVBand="0" w:oddHBand="1" w:evenHBand="0" w:firstRowFirstColumn="0" w:firstRowLastColumn="0" w:lastRowFirstColumn="0" w:lastRowLastColumn="0"/>
          <w:trHeight w:val="300"/>
          <w:trPrChange w:id="1116"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853" w:type="pct"/>
            <w:noWrap/>
            <w:hideMark/>
            <w:tcPrChange w:id="1117" w:author="Ivan" w:date="2014-06-02T23:40:00Z">
              <w:tcPr>
                <w:tcW w:w="853" w:type="pct"/>
                <w:tcBorders>
                  <w:top w:val="single" w:sz="4" w:space="0" w:color="auto"/>
                </w:tcBorders>
                <w:noWrap/>
                <w:vAlign w:val="center"/>
                <w:hideMark/>
              </w:tcPr>
            </w:tcPrChange>
          </w:tcPr>
          <w:p w14:paraId="2D81C011"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b w:val="0"/>
                <w:bCs w:val="0"/>
                <w:color w:val="3F3F3F"/>
                <w:lang w:eastAsia="pt-BR"/>
              </w:rPr>
            </w:pPr>
            <w:r w:rsidRPr="00B04CF6">
              <w:rPr>
                <w:rFonts w:eastAsia="Times New Roman" w:cs="Times New Roman"/>
                <w:color w:val="3F3F3F"/>
                <w:lang w:eastAsia="pt-BR"/>
              </w:rPr>
              <w:t>TXD</w:t>
            </w:r>
          </w:p>
        </w:tc>
        <w:tc>
          <w:tcPr>
            <w:tcW w:w="4147" w:type="pct"/>
            <w:hideMark/>
            <w:tcPrChange w:id="1118" w:author="Ivan" w:date="2014-06-02T23:40:00Z">
              <w:tcPr>
                <w:tcW w:w="4147" w:type="pct"/>
                <w:tcBorders>
                  <w:top w:val="single" w:sz="4" w:space="0" w:color="auto"/>
                </w:tcBorders>
                <w:vAlign w:val="center"/>
                <w:hideMark/>
              </w:tcPr>
            </w:tcPrChange>
          </w:tcPr>
          <w:p w14:paraId="65B220D8"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3F3F3F"/>
                <w:lang w:eastAsia="pt-BR"/>
              </w:rPr>
            </w:pPr>
            <w:r w:rsidRPr="00B04CF6">
              <w:rPr>
                <w:rFonts w:eastAsia="Times New Roman" w:cs="Times New Roman"/>
                <w:b/>
                <w:bCs/>
                <w:i/>
                <w:color w:val="3F3F3F"/>
                <w:lang w:eastAsia="pt-BR"/>
              </w:rPr>
              <w:t xml:space="preserve">Transmit Data </w:t>
            </w:r>
            <w:r w:rsidRPr="00B04CF6">
              <w:rPr>
                <w:rFonts w:eastAsia="Times New Roman" w:cs="Times New Roman"/>
                <w:b/>
                <w:bCs/>
                <w:color w:val="3F3F3F"/>
                <w:lang w:eastAsia="pt-BR"/>
              </w:rPr>
              <w:t>- Transmissão de dados da fonte ao Terminal</w:t>
            </w:r>
          </w:p>
        </w:tc>
      </w:tr>
      <w:tr w:rsidR="00DB081A" w:rsidRPr="00B04CF6" w14:paraId="2D36E794" w14:textId="77777777" w:rsidTr="00B50C79">
        <w:trPr>
          <w:trHeight w:val="300"/>
          <w:trPrChange w:id="1119"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853" w:type="pct"/>
            <w:noWrap/>
            <w:hideMark/>
            <w:tcPrChange w:id="1120" w:author="Ivan" w:date="2014-06-02T23:40:00Z">
              <w:tcPr>
                <w:tcW w:w="853" w:type="pct"/>
                <w:noWrap/>
                <w:vAlign w:val="center"/>
                <w:hideMark/>
              </w:tcPr>
            </w:tcPrChange>
          </w:tcPr>
          <w:p w14:paraId="6CC6CF8E" w14:textId="77777777" w:rsidR="00DB081A" w:rsidRPr="00B04CF6" w:rsidRDefault="00DB081A" w:rsidP="00B04CF6">
            <w:pPr>
              <w:spacing w:after="0"/>
              <w:ind w:firstLine="0"/>
              <w:jc w:val="center"/>
              <w:rPr>
                <w:rFonts w:eastAsia="Times New Roman" w:cs="Times New Roman"/>
                <w:b w:val="0"/>
                <w:bCs w:val="0"/>
                <w:color w:val="3F3F3F"/>
                <w:lang w:eastAsia="pt-BR"/>
              </w:rPr>
            </w:pPr>
            <w:r w:rsidRPr="00B04CF6">
              <w:rPr>
                <w:rFonts w:eastAsia="Times New Roman" w:cs="Times New Roman"/>
                <w:color w:val="3F3F3F"/>
                <w:lang w:eastAsia="pt-BR"/>
              </w:rPr>
              <w:t>RXD</w:t>
            </w:r>
          </w:p>
        </w:tc>
        <w:tc>
          <w:tcPr>
            <w:tcW w:w="4147" w:type="pct"/>
            <w:hideMark/>
            <w:tcPrChange w:id="1121" w:author="Ivan" w:date="2014-06-02T23:40:00Z">
              <w:tcPr>
                <w:tcW w:w="4147" w:type="pct"/>
                <w:vAlign w:val="center"/>
                <w:hideMark/>
              </w:tcPr>
            </w:tcPrChange>
          </w:tcPr>
          <w:p w14:paraId="22157BB1"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3F3F3F"/>
                <w:lang w:eastAsia="pt-BR"/>
              </w:rPr>
            </w:pPr>
            <w:r w:rsidRPr="00B04CF6">
              <w:rPr>
                <w:rFonts w:eastAsia="Times New Roman" w:cs="Times New Roman"/>
                <w:b/>
                <w:bCs/>
                <w:i/>
                <w:color w:val="3F3F3F"/>
                <w:lang w:eastAsia="pt-BR"/>
              </w:rPr>
              <w:t>Receive Data</w:t>
            </w:r>
            <w:r w:rsidRPr="00B04CF6">
              <w:rPr>
                <w:rFonts w:eastAsia="Times New Roman" w:cs="Times New Roman"/>
                <w:b/>
                <w:bCs/>
                <w:color w:val="3F3F3F"/>
                <w:lang w:eastAsia="pt-BR"/>
              </w:rPr>
              <w:t xml:space="preserve"> - Recepção de dados vindos da fonte</w:t>
            </w:r>
          </w:p>
        </w:tc>
      </w:tr>
      <w:tr w:rsidR="00DB081A" w:rsidRPr="00B04CF6" w14:paraId="195B3C3F" w14:textId="77777777" w:rsidTr="00B50C79">
        <w:trPr>
          <w:cnfStyle w:val="000000100000" w:firstRow="0" w:lastRow="0" w:firstColumn="0" w:lastColumn="0" w:oddVBand="0" w:evenVBand="0" w:oddHBand="1" w:evenHBand="0" w:firstRowFirstColumn="0" w:firstRowLastColumn="0" w:lastRowFirstColumn="0" w:lastRowLastColumn="0"/>
          <w:trHeight w:val="600"/>
          <w:trPrChange w:id="1122" w:author="Ivan" w:date="2014-06-02T23:40:00Z">
            <w:trPr>
              <w:trHeight w:val="600"/>
            </w:trPr>
          </w:trPrChange>
        </w:trPr>
        <w:tc>
          <w:tcPr>
            <w:cnfStyle w:val="001000000000" w:firstRow="0" w:lastRow="0" w:firstColumn="1" w:lastColumn="0" w:oddVBand="0" w:evenVBand="0" w:oddHBand="0" w:evenHBand="0" w:firstRowFirstColumn="0" w:firstRowLastColumn="0" w:lastRowFirstColumn="0" w:lastRowLastColumn="0"/>
            <w:tcW w:w="853" w:type="pct"/>
            <w:noWrap/>
            <w:hideMark/>
            <w:tcPrChange w:id="1123" w:author="Ivan" w:date="2014-06-02T23:40:00Z">
              <w:tcPr>
                <w:tcW w:w="853" w:type="pct"/>
                <w:noWrap/>
                <w:vAlign w:val="center"/>
                <w:hideMark/>
              </w:tcPr>
            </w:tcPrChange>
          </w:tcPr>
          <w:p w14:paraId="2E5EEE09"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b w:val="0"/>
                <w:bCs w:val="0"/>
                <w:color w:val="3F3F3F"/>
                <w:lang w:eastAsia="pt-BR"/>
              </w:rPr>
            </w:pPr>
            <w:r w:rsidRPr="00B04CF6">
              <w:rPr>
                <w:rFonts w:eastAsia="Times New Roman" w:cs="Times New Roman"/>
                <w:color w:val="3F3F3F"/>
                <w:lang w:eastAsia="pt-BR"/>
              </w:rPr>
              <w:t>DTR</w:t>
            </w:r>
          </w:p>
        </w:tc>
        <w:tc>
          <w:tcPr>
            <w:tcW w:w="4147" w:type="pct"/>
            <w:hideMark/>
            <w:tcPrChange w:id="1124" w:author="Ivan" w:date="2014-06-02T23:40:00Z">
              <w:tcPr>
                <w:tcW w:w="4147" w:type="pct"/>
                <w:vAlign w:val="center"/>
                <w:hideMark/>
              </w:tcPr>
            </w:tcPrChange>
          </w:tcPr>
          <w:p w14:paraId="0ADE9DDF"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3F3F3F"/>
                <w:lang w:eastAsia="pt-BR"/>
              </w:rPr>
            </w:pPr>
            <w:r w:rsidRPr="00B04CF6">
              <w:rPr>
                <w:rFonts w:eastAsia="Times New Roman" w:cs="Times New Roman"/>
                <w:b/>
                <w:bCs/>
                <w:i/>
                <w:color w:val="3F3F3F"/>
                <w:lang w:eastAsia="pt-BR"/>
              </w:rPr>
              <w:t xml:space="preserve">Data Terminal Ready </w:t>
            </w:r>
            <w:r w:rsidRPr="00B04CF6">
              <w:rPr>
                <w:rFonts w:eastAsia="Times New Roman" w:cs="Times New Roman"/>
                <w:b/>
                <w:bCs/>
                <w:color w:val="3F3F3F"/>
                <w:lang w:eastAsia="pt-BR"/>
              </w:rPr>
              <w:t>- Indica que o terminal está pronto para iniciar uma troca de dados.</w:t>
            </w:r>
          </w:p>
        </w:tc>
      </w:tr>
      <w:tr w:rsidR="00DB081A" w:rsidRPr="00B04CF6" w14:paraId="05687136" w14:textId="77777777" w:rsidTr="00B50C79">
        <w:trPr>
          <w:trHeight w:val="300"/>
          <w:trPrChange w:id="1125"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853" w:type="pct"/>
            <w:noWrap/>
            <w:hideMark/>
            <w:tcPrChange w:id="1126" w:author="Ivan" w:date="2014-06-02T23:40:00Z">
              <w:tcPr>
                <w:tcW w:w="853" w:type="pct"/>
                <w:noWrap/>
                <w:vAlign w:val="center"/>
                <w:hideMark/>
              </w:tcPr>
            </w:tcPrChange>
          </w:tcPr>
          <w:p w14:paraId="5C22F442" w14:textId="77777777" w:rsidR="00DB081A" w:rsidRPr="00B04CF6" w:rsidRDefault="00DB081A" w:rsidP="00B04CF6">
            <w:pPr>
              <w:spacing w:after="0"/>
              <w:ind w:firstLine="0"/>
              <w:jc w:val="center"/>
              <w:rPr>
                <w:rFonts w:eastAsia="Times New Roman" w:cs="Times New Roman"/>
                <w:b w:val="0"/>
                <w:bCs w:val="0"/>
                <w:color w:val="3F3F3F"/>
                <w:lang w:eastAsia="pt-BR"/>
              </w:rPr>
            </w:pPr>
            <w:r w:rsidRPr="00B04CF6">
              <w:rPr>
                <w:rFonts w:eastAsia="Times New Roman" w:cs="Times New Roman"/>
                <w:color w:val="3F3F3F"/>
                <w:lang w:eastAsia="pt-BR"/>
              </w:rPr>
              <w:t>DSR</w:t>
            </w:r>
          </w:p>
        </w:tc>
        <w:tc>
          <w:tcPr>
            <w:tcW w:w="4147" w:type="pct"/>
            <w:hideMark/>
            <w:tcPrChange w:id="1127" w:author="Ivan" w:date="2014-06-02T23:40:00Z">
              <w:tcPr>
                <w:tcW w:w="4147" w:type="pct"/>
                <w:vAlign w:val="center"/>
                <w:hideMark/>
              </w:tcPr>
            </w:tcPrChange>
          </w:tcPr>
          <w:p w14:paraId="44016ABB" w14:textId="77777777" w:rsidR="00DB081A" w:rsidRPr="00B04CF6" w:rsidRDefault="00DB081A" w:rsidP="00B04CF6">
            <w:pPr>
              <w:spacing w:after="0"/>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3F3F3F"/>
                <w:lang w:eastAsia="pt-BR"/>
              </w:rPr>
            </w:pPr>
            <w:r w:rsidRPr="00B04CF6">
              <w:rPr>
                <w:rFonts w:eastAsia="Times New Roman" w:cs="Times New Roman"/>
                <w:b/>
                <w:bCs/>
                <w:i/>
                <w:color w:val="3F3F3F"/>
                <w:lang w:eastAsia="pt-BR"/>
              </w:rPr>
              <w:t>Data System Ready</w:t>
            </w:r>
            <w:r w:rsidRPr="00B04CF6">
              <w:rPr>
                <w:rFonts w:eastAsia="Times New Roman" w:cs="Times New Roman"/>
                <w:b/>
                <w:bCs/>
                <w:color w:val="3F3F3F"/>
                <w:lang w:eastAsia="pt-BR"/>
              </w:rPr>
              <w:t xml:space="preserve"> - Indica que o sistema está ligado</w:t>
            </w:r>
          </w:p>
        </w:tc>
      </w:tr>
      <w:tr w:rsidR="00DB081A" w:rsidRPr="00B04CF6" w14:paraId="03345E3E" w14:textId="77777777" w:rsidTr="00B50C79">
        <w:trPr>
          <w:cnfStyle w:val="000000100000" w:firstRow="0" w:lastRow="0" w:firstColumn="0" w:lastColumn="0" w:oddVBand="0" w:evenVBand="0" w:oddHBand="1" w:evenHBand="0" w:firstRowFirstColumn="0" w:firstRowLastColumn="0" w:lastRowFirstColumn="0" w:lastRowLastColumn="0"/>
          <w:trHeight w:val="300"/>
          <w:trPrChange w:id="1128" w:author="Ivan" w:date="2014-06-02T23:40:00Z">
            <w:trPr>
              <w:trHeight w:val="300"/>
            </w:trPr>
          </w:trPrChange>
        </w:trPr>
        <w:tc>
          <w:tcPr>
            <w:cnfStyle w:val="001000000000" w:firstRow="0" w:lastRow="0" w:firstColumn="1" w:lastColumn="0" w:oddVBand="0" w:evenVBand="0" w:oddHBand="0" w:evenHBand="0" w:firstRowFirstColumn="0" w:firstRowLastColumn="0" w:lastRowFirstColumn="0" w:lastRowLastColumn="0"/>
            <w:tcW w:w="853" w:type="pct"/>
            <w:noWrap/>
            <w:hideMark/>
            <w:tcPrChange w:id="1129" w:author="Ivan" w:date="2014-06-02T23:40:00Z">
              <w:tcPr>
                <w:tcW w:w="853" w:type="pct"/>
                <w:tcBorders>
                  <w:bottom w:val="single" w:sz="4" w:space="0" w:color="auto"/>
                </w:tcBorders>
                <w:noWrap/>
                <w:vAlign w:val="center"/>
                <w:hideMark/>
              </w:tcPr>
            </w:tcPrChange>
          </w:tcPr>
          <w:p w14:paraId="12CBDFF7" w14:textId="77777777" w:rsidR="00DB081A" w:rsidRPr="00B04CF6" w:rsidRDefault="00DB081A" w:rsidP="00B04CF6">
            <w:pPr>
              <w:spacing w:after="0"/>
              <w:ind w:firstLine="0"/>
              <w:jc w:val="center"/>
              <w:cnfStyle w:val="001000100000" w:firstRow="0" w:lastRow="0" w:firstColumn="1" w:lastColumn="0" w:oddVBand="0" w:evenVBand="0" w:oddHBand="1" w:evenHBand="0" w:firstRowFirstColumn="0" w:firstRowLastColumn="0" w:lastRowFirstColumn="0" w:lastRowLastColumn="0"/>
              <w:rPr>
                <w:rFonts w:eastAsia="Times New Roman" w:cs="Times New Roman"/>
                <w:b w:val="0"/>
                <w:bCs w:val="0"/>
                <w:color w:val="3F3F3F"/>
                <w:lang w:eastAsia="pt-BR"/>
              </w:rPr>
            </w:pPr>
            <w:r w:rsidRPr="00B04CF6">
              <w:rPr>
                <w:rFonts w:eastAsia="Times New Roman" w:cs="Times New Roman"/>
                <w:color w:val="3F3F3F"/>
                <w:lang w:eastAsia="pt-BR"/>
              </w:rPr>
              <w:t>SG</w:t>
            </w:r>
          </w:p>
        </w:tc>
        <w:tc>
          <w:tcPr>
            <w:tcW w:w="4147" w:type="pct"/>
            <w:hideMark/>
            <w:tcPrChange w:id="1130" w:author="Ivan" w:date="2014-06-02T23:40:00Z">
              <w:tcPr>
                <w:tcW w:w="4147" w:type="pct"/>
                <w:tcBorders>
                  <w:bottom w:val="single" w:sz="4" w:space="0" w:color="auto"/>
                </w:tcBorders>
                <w:vAlign w:val="center"/>
                <w:hideMark/>
              </w:tcPr>
            </w:tcPrChange>
          </w:tcPr>
          <w:p w14:paraId="325BB4D0" w14:textId="77777777" w:rsidR="00DB081A" w:rsidRPr="00B04CF6" w:rsidRDefault="00DB081A" w:rsidP="00B04CF6">
            <w:pPr>
              <w:spacing w:after="0"/>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3F3F3F"/>
                <w:lang w:eastAsia="pt-BR"/>
              </w:rPr>
            </w:pPr>
            <w:r w:rsidRPr="00B04CF6">
              <w:rPr>
                <w:rFonts w:eastAsia="Times New Roman" w:cs="Times New Roman"/>
                <w:b/>
                <w:bCs/>
                <w:i/>
                <w:color w:val="3F3F3F"/>
                <w:lang w:eastAsia="pt-BR"/>
              </w:rPr>
              <w:t>Signal Ground</w:t>
            </w:r>
            <w:r w:rsidRPr="00B04CF6">
              <w:rPr>
                <w:rFonts w:eastAsia="Times New Roman" w:cs="Times New Roman"/>
                <w:b/>
                <w:bCs/>
                <w:color w:val="3F3F3F"/>
                <w:lang w:eastAsia="pt-BR"/>
              </w:rPr>
              <w:t xml:space="preserve"> - Sinal de Referência da Transmissão</w:t>
            </w:r>
          </w:p>
        </w:tc>
      </w:tr>
    </w:tbl>
    <w:p w14:paraId="0B10195D" w14:textId="77777777" w:rsidR="00DB081A" w:rsidRPr="00B04CF6" w:rsidRDefault="00DB081A" w:rsidP="00DB081A"/>
    <w:p w14:paraId="03A9B80B" w14:textId="77777777" w:rsidR="00DB081A" w:rsidRPr="00B04CF6" w:rsidRDefault="00DB081A" w:rsidP="00DB081A">
      <w:pPr>
        <w:pStyle w:val="Ttulo3"/>
        <w:rPr>
          <w:rFonts w:cstheme="minorBidi"/>
          <w:szCs w:val="22"/>
          <w:shd w:val="clear" w:color="auto" w:fill="FFFFFF"/>
        </w:rPr>
      </w:pPr>
      <w:bookmarkStart w:id="1131" w:name="_Toc388730564"/>
      <w:r w:rsidRPr="00B04CF6">
        <w:rPr>
          <w:shd w:val="clear" w:color="auto" w:fill="FFFFFF"/>
        </w:rPr>
        <w:t>Linguagem C#</w:t>
      </w:r>
      <w:bookmarkEnd w:id="1131"/>
    </w:p>
    <w:p w14:paraId="21062B65" w14:textId="77777777" w:rsidR="00DB081A" w:rsidRPr="00BA5013" w:rsidRDefault="00DB081A" w:rsidP="00DB081A">
      <w:pPr>
        <w:ind w:firstLine="708"/>
        <w:rPr>
          <w:rFonts w:asciiTheme="minorHAnsi" w:hAnsiTheme="minorHAnsi"/>
          <w:color w:val="000000" w:themeColor="text1"/>
          <w:sz w:val="22"/>
          <w:shd w:val="clear" w:color="auto" w:fill="FFFFFF"/>
        </w:rPr>
      </w:pPr>
      <w:r w:rsidRPr="00B04CF6">
        <w:rPr>
          <w:color w:val="000000" w:themeColor="text1"/>
          <w:shd w:val="clear" w:color="auto" w:fill="FFFFFF"/>
        </w:rPr>
        <w:t>Para programação do sistema foi escolhida a linguagem de programação C#, devido ao fato de ser de simples e veloz para utilização em softwares em ambiente Desktop. A Linguagem C# ou C Sharp é uma</w:t>
      </w:r>
      <w:r w:rsidRPr="00B04CF6">
        <w:rPr>
          <w:rStyle w:val="apple-converted-space"/>
          <w:color w:val="000000" w:themeColor="text1"/>
          <w:shd w:val="clear" w:color="auto" w:fill="FFFFFF"/>
        </w:rPr>
        <w:t> </w:t>
      </w:r>
      <w:hyperlink r:id="rId35" w:tooltip="Linguagem de programação" w:history="1">
        <w:r w:rsidRPr="00BA5013">
          <w:rPr>
            <w:rStyle w:val="Hyperlink"/>
            <w:color w:val="000000" w:themeColor="text1"/>
            <w:u w:val="none"/>
            <w:shd w:val="clear" w:color="auto" w:fill="FFFFFF"/>
          </w:rPr>
          <w:t>linguagem de programação</w:t>
        </w:r>
      </w:hyperlink>
      <w:r w:rsidRPr="00BA5013">
        <w:rPr>
          <w:color w:val="000000" w:themeColor="text1"/>
        </w:rPr>
        <w:t xml:space="preserve"> </w:t>
      </w:r>
      <w:r w:rsidRPr="00BA5013">
        <w:rPr>
          <w:color w:val="000000" w:themeColor="text1"/>
          <w:shd w:val="clear" w:color="auto" w:fill="FFFFFF"/>
        </w:rPr>
        <w:t>visual, dirigida por eventos, totalmente</w:t>
      </w:r>
      <w:r w:rsidRPr="00BA5013">
        <w:rPr>
          <w:rStyle w:val="apple-converted-space"/>
          <w:color w:val="000000" w:themeColor="text1"/>
          <w:shd w:val="clear" w:color="auto" w:fill="FFFFFF"/>
        </w:rPr>
        <w:t> </w:t>
      </w:r>
      <w:hyperlink r:id="rId36" w:tooltip="Orientação a objetos" w:history="1">
        <w:r w:rsidRPr="00BA5013">
          <w:rPr>
            <w:rStyle w:val="Hyperlink"/>
            <w:color w:val="000000" w:themeColor="text1"/>
            <w:u w:val="none"/>
            <w:shd w:val="clear" w:color="auto" w:fill="FFFFFF"/>
          </w:rPr>
          <w:t>orientada a objetos</w:t>
        </w:r>
      </w:hyperlink>
      <w:r w:rsidRPr="00BA5013">
        <w:rPr>
          <w:color w:val="000000" w:themeColor="text1"/>
          <w:shd w:val="clear" w:color="auto" w:fill="FFFFFF"/>
        </w:rPr>
        <w:t>, fortemente tipada e desenvolvida pela</w:t>
      </w:r>
      <w:r w:rsidRPr="00BA5013">
        <w:rPr>
          <w:rStyle w:val="apple-converted-space"/>
          <w:color w:val="000000" w:themeColor="text1"/>
          <w:shd w:val="clear" w:color="auto" w:fill="FFFFFF"/>
        </w:rPr>
        <w:t> </w:t>
      </w:r>
      <w:hyperlink r:id="rId37" w:tooltip="Microsoft" w:history="1">
        <w:r w:rsidRPr="00BA5013">
          <w:rPr>
            <w:rStyle w:val="Hyperlink"/>
            <w:color w:val="000000" w:themeColor="text1"/>
            <w:u w:val="none"/>
            <w:shd w:val="clear" w:color="auto" w:fill="FFFFFF"/>
          </w:rPr>
          <w:t>Microsoft</w:t>
        </w:r>
      </w:hyperlink>
      <w:r w:rsidRPr="00BA5013">
        <w:rPr>
          <w:rStyle w:val="apple-converted-space"/>
          <w:color w:val="000000" w:themeColor="text1"/>
          <w:shd w:val="clear" w:color="auto" w:fill="FFFFFF"/>
        </w:rPr>
        <w:t> </w:t>
      </w:r>
      <w:r w:rsidRPr="00BA5013">
        <w:rPr>
          <w:color w:val="000000" w:themeColor="text1"/>
          <w:shd w:val="clear" w:color="auto" w:fill="FFFFFF"/>
        </w:rPr>
        <w:t xml:space="preserve">como parte da </w:t>
      </w:r>
      <w:hyperlink r:id="rId38" w:tooltip="Microsoft .NET" w:history="1">
        <w:r w:rsidRPr="00BA5013">
          <w:rPr>
            <w:rStyle w:val="Hyperlink"/>
            <w:color w:val="000000" w:themeColor="text1"/>
            <w:u w:val="none"/>
            <w:shd w:val="clear" w:color="auto" w:fill="FFFFFF"/>
          </w:rPr>
          <w:t>plataforma .NET</w:t>
        </w:r>
      </w:hyperlink>
      <w:r w:rsidRPr="00BA5013">
        <w:rPr>
          <w:color w:val="000000" w:themeColor="text1"/>
          <w:shd w:val="clear" w:color="auto" w:fill="FFFFFF"/>
        </w:rPr>
        <w:t>.</w:t>
      </w:r>
    </w:p>
    <w:p w14:paraId="04BB8F20" w14:textId="33A59D3E" w:rsidR="00DB081A" w:rsidRPr="00BA5013" w:rsidRDefault="00DB081A" w:rsidP="00DB081A">
      <w:pPr>
        <w:ind w:firstLine="708"/>
        <w:rPr>
          <w:color w:val="000000"/>
          <w:szCs w:val="20"/>
          <w:shd w:val="clear" w:color="auto" w:fill="FFFFFF"/>
        </w:rPr>
      </w:pPr>
      <w:r w:rsidRPr="00B04CF6">
        <w:rPr>
          <w:color w:val="000000"/>
          <w:szCs w:val="20"/>
          <w:shd w:val="clear" w:color="auto" w:fill="FFFFFF"/>
        </w:rPr>
        <w:t xml:space="preserve">Permite um novo grau de intercâmbio entre linguagens (componentes de software de diferentes linguagens podem interagir). Os desenvolvedores podem empacotar até software antigo, para trabalhar com novos programas C#. Além disso, os aplicativos C# podem interagir pela Internet usando padrões do setor, como o </w:t>
      </w:r>
      <w:r w:rsidRPr="00B04CF6">
        <w:rPr>
          <w:i/>
          <w:color w:val="000000"/>
          <w:szCs w:val="20"/>
          <w:shd w:val="clear" w:color="auto" w:fill="FFFFFF"/>
        </w:rPr>
        <w:t>Simple Object Access Protocol</w:t>
      </w:r>
      <w:r w:rsidRPr="00B04CF6">
        <w:rPr>
          <w:rStyle w:val="apple-converted-space"/>
          <w:color w:val="000000"/>
          <w:szCs w:val="20"/>
          <w:shd w:val="clear" w:color="auto" w:fill="FFFFFF"/>
        </w:rPr>
        <w:t> (</w:t>
      </w:r>
      <w:r w:rsidRPr="00B04CF6">
        <w:rPr>
          <w:iCs/>
          <w:color w:val="000000"/>
          <w:szCs w:val="20"/>
          <w:shd w:val="clear" w:color="auto" w:fill="FFFFFF"/>
        </w:rPr>
        <w:t>SOAP</w:t>
      </w:r>
      <w:r w:rsidRPr="00B04CF6">
        <w:rPr>
          <w:color w:val="000000"/>
          <w:szCs w:val="20"/>
          <w:shd w:val="clear" w:color="auto" w:fill="FFFFFF"/>
        </w:rPr>
        <w:t>) e</w:t>
      </w:r>
      <w:r w:rsidRPr="00B04CF6">
        <w:rPr>
          <w:rStyle w:val="apple-converted-space"/>
          <w:color w:val="000000"/>
          <w:szCs w:val="20"/>
          <w:shd w:val="clear" w:color="auto" w:fill="FFFFFF"/>
        </w:rPr>
        <w:t> </w:t>
      </w:r>
      <w:r w:rsidRPr="00B04CF6">
        <w:rPr>
          <w:i/>
          <w:iCs/>
          <w:color w:val="000000"/>
          <w:szCs w:val="20"/>
          <w:shd w:val="clear" w:color="auto" w:fill="FFFFFF"/>
        </w:rPr>
        <w:t>eXtensive Markup Language</w:t>
      </w:r>
      <w:r w:rsidRPr="00B04CF6">
        <w:rPr>
          <w:rStyle w:val="apple-converted-space"/>
          <w:color w:val="000000"/>
          <w:szCs w:val="20"/>
          <w:shd w:val="clear" w:color="auto" w:fill="FFFFFF"/>
        </w:rPr>
        <w:t> </w:t>
      </w:r>
      <w:r w:rsidRPr="00B04CF6">
        <w:rPr>
          <w:color w:val="000000"/>
          <w:szCs w:val="20"/>
          <w:shd w:val="clear" w:color="auto" w:fill="FFFFFF"/>
        </w:rPr>
        <w:t>(XML).</w:t>
      </w:r>
      <w:sdt>
        <w:sdtPr>
          <w:rPr>
            <w:color w:val="000000"/>
            <w:szCs w:val="20"/>
            <w:shd w:val="clear" w:color="auto" w:fill="FFFFFF"/>
          </w:rPr>
          <w:id w:val="262815976"/>
          <w:citation/>
        </w:sdtPr>
        <w:sdtContent>
          <w:r w:rsidRPr="00BA5013">
            <w:rPr>
              <w:color w:val="000000"/>
              <w:szCs w:val="20"/>
              <w:shd w:val="clear" w:color="auto" w:fill="FFFFFF"/>
            </w:rPr>
            <w:fldChar w:fldCharType="begin"/>
          </w:r>
          <w:r w:rsidRPr="00B04CF6">
            <w:rPr>
              <w:color w:val="000000"/>
              <w:szCs w:val="20"/>
              <w:shd w:val="clear" w:color="auto" w:fill="FFFFFF"/>
            </w:rPr>
            <w:instrText xml:space="preserve">CITATION Vam14 \l 1046 </w:instrText>
          </w:r>
          <w:r w:rsidRPr="00BA5013">
            <w:rPr>
              <w:color w:val="000000"/>
              <w:szCs w:val="20"/>
              <w:shd w:val="clear" w:color="auto" w:fill="FFFFFF"/>
            </w:rPr>
            <w:fldChar w:fldCharType="separate"/>
          </w:r>
          <w:r w:rsidR="0049439A">
            <w:rPr>
              <w:noProof/>
              <w:color w:val="000000"/>
              <w:szCs w:val="20"/>
              <w:shd w:val="clear" w:color="auto" w:fill="FFFFFF"/>
            </w:rPr>
            <w:t xml:space="preserve"> </w:t>
          </w:r>
          <w:r w:rsidR="0049439A" w:rsidRPr="0049439A">
            <w:rPr>
              <w:noProof/>
              <w:color w:val="000000"/>
              <w:szCs w:val="20"/>
              <w:shd w:val="clear" w:color="auto" w:fill="FFFFFF"/>
            </w:rPr>
            <w:t>(VAMBERTO, 2012)</w:t>
          </w:r>
          <w:r w:rsidRPr="00BA5013">
            <w:rPr>
              <w:color w:val="000000"/>
              <w:szCs w:val="20"/>
              <w:shd w:val="clear" w:color="auto" w:fill="FFFFFF"/>
            </w:rPr>
            <w:fldChar w:fldCharType="end"/>
          </w:r>
        </w:sdtContent>
      </w:sdt>
    </w:p>
    <w:p w14:paraId="2A6E6B82" w14:textId="77777777" w:rsidR="00DB081A" w:rsidRPr="00B04CF6" w:rsidRDefault="00DB081A" w:rsidP="00DB081A">
      <w:pPr>
        <w:ind w:firstLine="708"/>
        <w:rPr>
          <w:color w:val="000000"/>
          <w:szCs w:val="20"/>
          <w:shd w:val="clear" w:color="auto" w:fill="FFFFFF"/>
        </w:rPr>
      </w:pPr>
    </w:p>
    <w:p w14:paraId="691F2C7F" w14:textId="77777777" w:rsidR="00DB081A" w:rsidRPr="00B04CF6" w:rsidRDefault="00DB081A" w:rsidP="00DB081A">
      <w:pPr>
        <w:pStyle w:val="Ttulo3"/>
      </w:pPr>
      <w:bookmarkStart w:id="1132" w:name="_Toc388730565"/>
      <w:r w:rsidRPr="00B04CF6">
        <w:lastRenderedPageBreak/>
        <w:t>Banco de dados</w:t>
      </w:r>
      <w:bookmarkEnd w:id="1132"/>
    </w:p>
    <w:p w14:paraId="6BFAEEE8" w14:textId="77777777" w:rsidR="00DB081A" w:rsidRPr="00B04CF6" w:rsidRDefault="00DB081A" w:rsidP="00DB081A">
      <w:pPr>
        <w:ind w:firstLine="708"/>
      </w:pPr>
      <w:r w:rsidRPr="00B04CF6">
        <w:t>Como o sistema deverá persistir os dados coletados em sua execução, deverá ser escolhido um banco de dados para armazenamento de todas as informações cujo sistema utilizará.  Para tanto será utilizado o Microsoft SQL Server 2012, que pode ser facilmente integrado à linguagem de programação do programa (C#).</w:t>
      </w:r>
    </w:p>
    <w:p w14:paraId="14AC3444" w14:textId="4EC00E19" w:rsidR="00DB081A" w:rsidRPr="00BA5013" w:rsidRDefault="00DB081A" w:rsidP="00DB081A">
      <w:pPr>
        <w:ind w:firstLine="708"/>
      </w:pPr>
      <w:r w:rsidRPr="00B04CF6">
        <w:t xml:space="preserve">O Microsoft SQL Server é um sistema de gerenciamento de banco de dados relacional desenvolvido pela Microsoft. Além das tabelas, um banco de dados também pode conter outros objetos, incluindo </w:t>
      </w:r>
      <w:r w:rsidRPr="00B04CF6">
        <w:rPr>
          <w:i/>
        </w:rPr>
        <w:t>views</w:t>
      </w:r>
      <w:r w:rsidRPr="00B04CF6">
        <w:t xml:space="preserve">, </w:t>
      </w:r>
      <w:r w:rsidRPr="00B04CF6">
        <w:rPr>
          <w:i/>
        </w:rPr>
        <w:t>stored procedures</w:t>
      </w:r>
      <w:r w:rsidRPr="00B04CF6">
        <w:t xml:space="preserve">, </w:t>
      </w:r>
      <w:r w:rsidRPr="00B04CF6">
        <w:rPr>
          <w:i/>
        </w:rPr>
        <w:t>functions</w:t>
      </w:r>
      <w:r w:rsidRPr="00B04CF6">
        <w:t xml:space="preserve">,  </w:t>
      </w:r>
      <w:r w:rsidRPr="00B04CF6">
        <w:rPr>
          <w:i/>
        </w:rPr>
        <w:t>indexes</w:t>
      </w:r>
      <w:r w:rsidRPr="00B04CF6">
        <w:t xml:space="preserve"> e </w:t>
      </w:r>
      <w:r w:rsidRPr="00B04CF6">
        <w:rPr>
          <w:i/>
        </w:rPr>
        <w:t>constraints</w:t>
      </w:r>
      <w:r w:rsidRPr="00B04CF6">
        <w:t>, juntamente com um log de transações. Um banco de dados SQL Server pode conter um máximo de 2</w:t>
      </w:r>
      <w:r w:rsidRPr="00B04CF6">
        <w:rPr>
          <w:vertAlign w:val="superscript"/>
        </w:rPr>
        <w:t>31</w:t>
      </w:r>
      <w:r w:rsidRPr="00B04CF6">
        <w:t xml:space="preserve"> objetos, e pode abranger vários arquivos de nível de sistema operacional com um tamanho máximo de 2</w:t>
      </w:r>
      <w:r w:rsidRPr="00B04CF6">
        <w:rPr>
          <w:vertAlign w:val="superscript"/>
        </w:rPr>
        <w:t>60</w:t>
      </w:r>
      <w:r w:rsidRPr="00B04CF6">
        <w:t xml:space="preserve"> bytes. </w:t>
      </w:r>
      <w:sdt>
        <w:sdtPr>
          <w:id w:val="1433010047"/>
          <w:citation/>
        </w:sdtPr>
        <w:sdtContent>
          <w:r w:rsidRPr="00BA5013">
            <w:fldChar w:fldCharType="begin"/>
          </w:r>
          <w:r w:rsidR="00776072">
            <w:instrText xml:space="preserve">CITATION KDe06 \l 1046 </w:instrText>
          </w:r>
          <w:r w:rsidRPr="00BA5013">
            <w:fldChar w:fldCharType="separate"/>
          </w:r>
          <w:r w:rsidR="0049439A">
            <w:rPr>
              <w:noProof/>
            </w:rPr>
            <w:t>(DELANEY, 2006)</w:t>
          </w:r>
          <w:r w:rsidRPr="00BA5013">
            <w:fldChar w:fldCharType="end"/>
          </w:r>
        </w:sdtContent>
      </w:sdt>
    </w:p>
    <w:p w14:paraId="4F54BE16" w14:textId="54EA504C" w:rsidR="004A46DF" w:rsidRPr="00B04CF6" w:rsidRDefault="004A46DF" w:rsidP="004A46DF">
      <w:pPr>
        <w:spacing w:after="0" w:line="240" w:lineRule="auto"/>
        <w:ind w:firstLine="0"/>
        <w:jc w:val="left"/>
        <w:rPr>
          <w:b/>
          <w:caps/>
        </w:rPr>
      </w:pPr>
    </w:p>
    <w:p w14:paraId="010D1F2C" w14:textId="3CC6F1C3" w:rsidR="004A46DF" w:rsidRPr="00B04CF6" w:rsidRDefault="000A5614" w:rsidP="004A46DF">
      <w:pPr>
        <w:pStyle w:val="Ttulo2"/>
      </w:pPr>
      <w:bookmarkStart w:id="1133" w:name="_Toc388730566"/>
      <w:r w:rsidRPr="00B04CF6">
        <w:t>Componentes</w:t>
      </w:r>
      <w:r w:rsidR="004A46DF" w:rsidRPr="00B04CF6">
        <w:t xml:space="preserve"> do controle de estoque</w:t>
      </w:r>
      <w:bookmarkEnd w:id="1133"/>
    </w:p>
    <w:p w14:paraId="72F75097" w14:textId="474B4D8D" w:rsidR="004A46DF" w:rsidRPr="00B04CF6" w:rsidRDefault="004A46DF">
      <w:r w:rsidRPr="00B04CF6">
        <w:t xml:space="preserve">Para que o sistema funcione, a farmácia terá de ser equipada com três tipos de leitores RFID, um de curto, um de médio e outro de longo alcance. </w:t>
      </w:r>
    </w:p>
    <w:p w14:paraId="65ABFBA9" w14:textId="77777777" w:rsidR="00A5158A" w:rsidRPr="00B04CF6" w:rsidRDefault="00A5158A"/>
    <w:p w14:paraId="14DB9809" w14:textId="77777777" w:rsidR="004A46DF" w:rsidRPr="00B04CF6" w:rsidRDefault="004A46DF" w:rsidP="004A46DF">
      <w:pPr>
        <w:pStyle w:val="Ttulo3"/>
      </w:pPr>
      <w:bookmarkStart w:id="1134" w:name="_Toc388730567"/>
      <w:r w:rsidRPr="00B04CF6">
        <w:t>Pesagem e controle do estoque</w:t>
      </w:r>
      <w:bookmarkEnd w:id="1134"/>
    </w:p>
    <w:p w14:paraId="47644964" w14:textId="77777777" w:rsidR="004A46DF" w:rsidRPr="00B04CF6" w:rsidRDefault="004A46DF" w:rsidP="004A46DF">
      <w:r w:rsidRPr="00B04CF6">
        <w:t>Dentro do laboratório o farmacêutico é o responsável pela pesagem e pela alteração de saída de produto no estoque. O sistema irá alterar este processo, automatizando-o.</w:t>
      </w:r>
    </w:p>
    <w:p w14:paraId="4E96ED9E" w14:textId="78194334" w:rsidR="00CA707F" w:rsidRPr="00BA5013" w:rsidRDefault="004A46DF" w:rsidP="004A46DF">
      <w:r w:rsidRPr="00B04CF6">
        <w:t xml:space="preserve">Um leitor RFID de curto alcance ficará situado próximo à balança e, toda vez que o farmacêutico for pesar um produto para uso ele deverá informar qual receita está fazendo. Após informar, o produto deverá ser lido pelo leitor, que será o responsável por identificar o produto no banco de dados. Após a identificação o farmacêutico deverá pesar o produto na balança, que enviará os dados diretamente ao computador e anotará o peso inicial. </w:t>
      </w:r>
      <w:r w:rsidR="00CA707F" w:rsidRPr="00B04CF6">
        <w:t xml:space="preserve">A </w:t>
      </w:r>
      <w:r w:rsidR="00913E82" w:rsidRPr="00BA5013">
        <w:fldChar w:fldCharType="begin"/>
      </w:r>
      <w:r w:rsidR="00913E82" w:rsidRPr="00B04CF6">
        <w:instrText xml:space="preserve"> REF _Ref388449761 \h </w:instrText>
      </w:r>
      <w:r w:rsidR="00BA5013">
        <w:instrText xml:space="preserve"> \* MERGEFORMAT </w:instrText>
      </w:r>
      <w:r w:rsidR="00913E82" w:rsidRPr="00BA5013">
        <w:fldChar w:fldCharType="separate"/>
      </w:r>
      <w:ins w:id="1135" w:author="Ivan" w:date="2014-06-02T23:45:00Z">
        <w:r w:rsidR="000975FC" w:rsidRPr="00B04CF6">
          <w:t xml:space="preserve">Figura </w:t>
        </w:r>
        <w:r w:rsidR="000975FC">
          <w:rPr>
            <w:noProof/>
          </w:rPr>
          <w:t>26</w:t>
        </w:r>
      </w:ins>
      <w:del w:id="1136" w:author="Ivan" w:date="2014-06-02T23:26:00Z">
        <w:r w:rsidR="006167B1" w:rsidRPr="00B04CF6" w:rsidDel="0008756F">
          <w:delText xml:space="preserve">Figura </w:delText>
        </w:r>
        <w:r w:rsidR="006167B1" w:rsidDel="0008756F">
          <w:rPr>
            <w:noProof/>
          </w:rPr>
          <w:delText>25</w:delText>
        </w:r>
      </w:del>
      <w:r w:rsidR="00913E82" w:rsidRPr="00BA5013">
        <w:fldChar w:fldCharType="end"/>
      </w:r>
      <w:r w:rsidR="00CA707F" w:rsidRPr="00BA5013">
        <w:t xml:space="preserve"> </w:t>
      </w:r>
      <w:r w:rsidR="00E7005C" w:rsidRPr="00BA5013">
        <w:t>exibe a tela responsável por esta funcionalidade.</w:t>
      </w:r>
    </w:p>
    <w:p w14:paraId="77725035" w14:textId="7F033155" w:rsidR="00CA707F" w:rsidRPr="00BA5013" w:rsidRDefault="00791A64" w:rsidP="00C46094">
      <w:pPr>
        <w:pStyle w:val="SemEspaamento"/>
      </w:pPr>
      <w:r w:rsidRPr="00BA5013">
        <w:rPr>
          <w:noProof/>
          <w:lang w:eastAsia="pt-BR"/>
        </w:rPr>
        <w:lastRenderedPageBreak/>
        <w:drawing>
          <wp:inline distT="0" distB="0" distL="0" distR="0" wp14:anchorId="26DE67A0" wp14:editId="33E9CC39">
            <wp:extent cx="5760085" cy="3355036"/>
            <wp:effectExtent l="0" t="0" r="0" b="0"/>
            <wp:docPr id="31" name="Imagem 31" descr="C:\Users\Vestfold\Pictures\10374193_688446034548536_12738891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stfold\Pictures\10374193_688446034548536_1273889157_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355036"/>
                    </a:xfrm>
                    <a:prstGeom prst="rect">
                      <a:avLst/>
                    </a:prstGeom>
                    <a:noFill/>
                    <a:ln>
                      <a:noFill/>
                    </a:ln>
                  </pic:spPr>
                </pic:pic>
              </a:graphicData>
            </a:graphic>
          </wp:inline>
        </w:drawing>
      </w:r>
    </w:p>
    <w:p w14:paraId="6D605D0A" w14:textId="24E60C19" w:rsidR="004A46DF" w:rsidRPr="00B04CF6" w:rsidRDefault="00CA707F" w:rsidP="00C46094">
      <w:pPr>
        <w:pStyle w:val="Legenda"/>
      </w:pPr>
      <w:bookmarkStart w:id="1137" w:name="_Ref388449761"/>
      <w:bookmarkStart w:id="1138" w:name="_Toc389515881"/>
      <w:r w:rsidRPr="00B04CF6">
        <w:t xml:space="preserve">Figura </w:t>
      </w:r>
      <w:bookmarkStart w:id="1139" w:name="_Ref388221365"/>
      <w:r w:rsidRPr="00B04CF6">
        <w:fldChar w:fldCharType="begin"/>
      </w:r>
      <w:r w:rsidRPr="00B04CF6">
        <w:instrText xml:space="preserve"> SEQ Figura \* ARABIC </w:instrText>
      </w:r>
      <w:r w:rsidRPr="00B04CF6">
        <w:fldChar w:fldCharType="separate"/>
      </w:r>
      <w:r w:rsidR="000975FC">
        <w:rPr>
          <w:noProof/>
        </w:rPr>
        <w:t>26</w:t>
      </w:r>
      <w:r w:rsidRPr="00B04CF6">
        <w:fldChar w:fldCharType="end"/>
      </w:r>
      <w:bookmarkEnd w:id="1137"/>
      <w:bookmarkEnd w:id="1139"/>
      <w:r w:rsidRPr="00B04CF6">
        <w:t xml:space="preserve"> - Tela de pesagem</w:t>
      </w:r>
      <w:bookmarkEnd w:id="1138"/>
    </w:p>
    <w:p w14:paraId="1E81B31D" w14:textId="4E844DFD" w:rsidR="00E7005C" w:rsidRPr="00B04CF6" w:rsidRDefault="001646B1" w:rsidP="004A46DF">
      <w:r w:rsidRPr="00B04CF6">
        <w:t>Os componentes</w:t>
      </w:r>
      <w:r w:rsidR="00165A12" w:rsidRPr="00B04CF6">
        <w:t xml:space="preserve"> da tela são descritos à seguir</w:t>
      </w:r>
      <w:r w:rsidR="00E7005C" w:rsidRPr="00B04CF6">
        <w:t>:</w:t>
      </w:r>
    </w:p>
    <w:p w14:paraId="681484B8" w14:textId="4F8CCD20" w:rsidR="00E7005C" w:rsidRPr="00B04CF6" w:rsidRDefault="00E7005C" w:rsidP="00C46094">
      <w:pPr>
        <w:pStyle w:val="PargrafodaLista"/>
        <w:numPr>
          <w:ilvl w:val="0"/>
          <w:numId w:val="54"/>
        </w:numPr>
      </w:pPr>
      <w:r w:rsidRPr="00B04CF6">
        <w:t>Produto: Campo para escolha de qual produto será manufaturado;</w:t>
      </w:r>
    </w:p>
    <w:p w14:paraId="12ED41EE" w14:textId="1CEB3759" w:rsidR="00E7005C" w:rsidRPr="00B04CF6" w:rsidRDefault="00E7005C" w:rsidP="00C46094">
      <w:pPr>
        <w:pStyle w:val="PargrafodaLista"/>
        <w:numPr>
          <w:ilvl w:val="0"/>
          <w:numId w:val="54"/>
        </w:numPr>
      </w:pPr>
      <w:r w:rsidRPr="00B04CF6">
        <w:t>Peso Total Utilizado: Define qual é o peso do produto até a última matéria prima pesada</w:t>
      </w:r>
    </w:p>
    <w:p w14:paraId="06B71C90" w14:textId="62589428" w:rsidR="00E7005C" w:rsidRPr="00B04CF6" w:rsidRDefault="00E7005C" w:rsidP="00C46094">
      <w:pPr>
        <w:pStyle w:val="PargrafodaLista"/>
        <w:numPr>
          <w:ilvl w:val="0"/>
          <w:numId w:val="54"/>
        </w:numPr>
      </w:pPr>
      <w:r w:rsidRPr="00B04CF6">
        <w:t>Matéria Prima: Seleciona qual das matérias primas será pesada</w:t>
      </w:r>
    </w:p>
    <w:p w14:paraId="63D7A16C" w14:textId="349C06E7" w:rsidR="00E7005C" w:rsidRPr="00B04CF6" w:rsidRDefault="00E7005C" w:rsidP="00C46094">
      <w:pPr>
        <w:pStyle w:val="PargrafodaLista"/>
        <w:numPr>
          <w:ilvl w:val="0"/>
          <w:numId w:val="54"/>
        </w:numPr>
      </w:pPr>
      <w:r w:rsidRPr="00B04CF6">
        <w:t xml:space="preserve">Peso de Entrada: </w:t>
      </w:r>
      <w:r w:rsidR="009D37EE" w:rsidRPr="00B04CF6">
        <w:t>Campo que receberá a pesagem feita pela balança</w:t>
      </w:r>
    </w:p>
    <w:p w14:paraId="60C1A096" w14:textId="0EA8F011" w:rsidR="009D37EE" w:rsidRPr="00B04CF6" w:rsidRDefault="009D37EE" w:rsidP="00C46094">
      <w:pPr>
        <w:pStyle w:val="PargrafodaLista"/>
        <w:numPr>
          <w:ilvl w:val="0"/>
          <w:numId w:val="54"/>
        </w:numPr>
      </w:pPr>
      <w:r w:rsidRPr="00B04CF6">
        <w:t>Histórico: Exibe todas as pesagens feitas para a receita sendo processada</w:t>
      </w:r>
    </w:p>
    <w:p w14:paraId="0803A3A0" w14:textId="02310510" w:rsidR="009D37EE" w:rsidRPr="00B04CF6" w:rsidRDefault="009D37EE" w:rsidP="00C46094">
      <w:pPr>
        <w:pStyle w:val="PargrafodaLista"/>
        <w:numPr>
          <w:ilvl w:val="0"/>
          <w:numId w:val="54"/>
        </w:numPr>
      </w:pPr>
      <w:r w:rsidRPr="00B04CF6">
        <w:t>Liberar Pesagem: Abre a porta serial para recebimento de dados</w:t>
      </w:r>
    </w:p>
    <w:p w14:paraId="69F448E9" w14:textId="5B9DF4E0" w:rsidR="00165A12" w:rsidRPr="00B04CF6" w:rsidRDefault="00165A12" w:rsidP="00C46094">
      <w:pPr>
        <w:pStyle w:val="PargrafodaLista"/>
        <w:numPr>
          <w:ilvl w:val="0"/>
          <w:numId w:val="54"/>
        </w:numPr>
      </w:pPr>
      <w:r w:rsidRPr="00B04CF6">
        <w:t>Status: Exibe o status da porta que recebe dados da balança.</w:t>
      </w:r>
    </w:p>
    <w:p w14:paraId="020E85D6" w14:textId="6D5F473D" w:rsidR="009D37EE" w:rsidRPr="00B04CF6" w:rsidRDefault="009D37EE" w:rsidP="00C46094">
      <w:pPr>
        <w:pStyle w:val="PargrafodaLista"/>
        <w:numPr>
          <w:ilvl w:val="0"/>
          <w:numId w:val="54"/>
        </w:numPr>
      </w:pPr>
      <w:r w:rsidRPr="00B04CF6">
        <w:t>Con</w:t>
      </w:r>
      <w:r w:rsidR="00165A12" w:rsidRPr="00B04CF6">
        <w:t>f</w:t>
      </w:r>
      <w:r w:rsidRPr="00B04CF6">
        <w:t xml:space="preserve">irmar Pesagem: </w:t>
      </w:r>
      <w:r w:rsidR="00165A12" w:rsidRPr="00B04CF6">
        <w:t>Grava a pesagem da matéria prima na memória</w:t>
      </w:r>
    </w:p>
    <w:p w14:paraId="65FE71C4" w14:textId="7B3CE398" w:rsidR="00165A12" w:rsidRPr="00B04CF6" w:rsidRDefault="00165A12" w:rsidP="00C46094">
      <w:pPr>
        <w:pStyle w:val="PargrafodaLista"/>
        <w:numPr>
          <w:ilvl w:val="0"/>
          <w:numId w:val="54"/>
        </w:numPr>
      </w:pPr>
      <w:r w:rsidRPr="00B04CF6">
        <w:t>Processar: Persiste a pesagem em banco de dados</w:t>
      </w:r>
    </w:p>
    <w:p w14:paraId="77C805A0" w14:textId="77777777" w:rsidR="00E7005C" w:rsidRPr="00B04CF6" w:rsidRDefault="00E7005C" w:rsidP="004A46DF"/>
    <w:p w14:paraId="2EF79576" w14:textId="49A63F31" w:rsidR="005D672B" w:rsidRPr="00BA5013" w:rsidRDefault="005D672B" w:rsidP="004A46DF">
      <w:r w:rsidRPr="00B04CF6">
        <w:t>Se o farmacêutico passar pelo leitor um produto que não faça parte da composição da receita, o sistema emitirá um alerta, avisando que a matéria sendo pesada está errada e registrando a informação caso o farmacêutico decida utilizar esta substância.</w:t>
      </w:r>
    </w:p>
    <w:p w14:paraId="24DE2F10" w14:textId="046B0BCA" w:rsidR="004A46DF" w:rsidRPr="00B04CF6" w:rsidRDefault="004A46DF" w:rsidP="004A46DF">
      <w:r w:rsidRPr="00B04CF6">
        <w:t xml:space="preserve">Após a retirada do produto de dentro do recipiente o farmacêutico deverá pesar o produto novamente. Quando a pesagem for encerrada o próprio sistema se encarregará de fazer </w:t>
      </w:r>
      <w:r w:rsidRPr="00B04CF6">
        <w:lastRenderedPageBreak/>
        <w:t>a baixa no estoque, além de indicar as perdas da produção, de acordo com a quantidade de matéria necessária para produção da receita a qual o farmacêutico estiver fazendo.</w:t>
      </w:r>
    </w:p>
    <w:p w14:paraId="35EFCEC9" w14:textId="6C9BC593" w:rsidR="005D2C82" w:rsidRPr="00BA5013" w:rsidRDefault="005D2C82" w:rsidP="004A46DF">
      <w:r w:rsidRPr="00B04CF6">
        <w:t>Caso o produto possua uma dose letal</w:t>
      </w:r>
      <w:r w:rsidR="005D672B" w:rsidRPr="00B04CF6">
        <w:t xml:space="preserve"> o sistema também alertará ao usuário que a quantidade pesada de medicamento poderá ser fatal se ministrada de uma vez, alertando para que a medicação seja feita nos horários corretos.</w:t>
      </w:r>
    </w:p>
    <w:p w14:paraId="3FBD9C6D" w14:textId="77777777" w:rsidR="00F90BB5" w:rsidRPr="00B04CF6" w:rsidRDefault="00F90BB5" w:rsidP="004A46DF"/>
    <w:p w14:paraId="3B305061" w14:textId="1C3C0661" w:rsidR="004A46DF" w:rsidRPr="00B04CF6" w:rsidRDefault="004A46DF" w:rsidP="004A46DF">
      <w:pPr>
        <w:pStyle w:val="Ttulo3"/>
      </w:pPr>
      <w:bookmarkStart w:id="1140" w:name="_Toc388730568"/>
      <w:r w:rsidRPr="00B04CF6">
        <w:t>Controle de tráfego dos produtos</w:t>
      </w:r>
      <w:bookmarkEnd w:id="1140"/>
    </w:p>
    <w:p w14:paraId="47887C12" w14:textId="77777777" w:rsidR="004A46DF" w:rsidRPr="00B04CF6" w:rsidRDefault="004A46DF" w:rsidP="004A46DF">
      <w:r w:rsidRPr="00B04CF6">
        <w:t xml:space="preserve">Como existem produtos controlados na farmácia, alguns produtos jamais deverão ser colocados ou retirados de seu local específico. Para acatar tal regra, serão posicionados leitores de médio alcance próximos às portas de cada um dos laboratórios e estoque. </w:t>
      </w:r>
    </w:p>
    <w:p w14:paraId="5A0C886B" w14:textId="77777777" w:rsidR="004A46DF" w:rsidRPr="00B04CF6" w:rsidRDefault="004A46DF" w:rsidP="004A46DF">
      <w:r w:rsidRPr="00B04CF6">
        <w:t xml:space="preserve">Para que o farmacêutico possa retirar o produto controlado de dentro do local, ele deverá avisar o sistema que irá utilizá-lo. Quando um produto estiver sendo retirado, sua </w:t>
      </w:r>
      <w:r w:rsidRPr="00B04CF6">
        <w:rPr>
          <w:i/>
        </w:rPr>
        <w:t>tag</w:t>
      </w:r>
      <w:r w:rsidRPr="00B04CF6">
        <w:t xml:space="preserve"> será lida e verificada no banco de dados pelo sistema. Se o produto possuir autorização para o traslado ele poderá ser levado, caso contrário o computador ao qual o leitor estiver ligado irá emitir um alerta avisando que um produto foi retirado do local sem aviso prévio.</w:t>
      </w:r>
    </w:p>
    <w:p w14:paraId="2DDA4E75" w14:textId="77777777" w:rsidR="004A46DF" w:rsidRPr="00B04CF6" w:rsidRDefault="004A46DF" w:rsidP="004A46DF"/>
    <w:p w14:paraId="2B00B353" w14:textId="77777777" w:rsidR="004A46DF" w:rsidRPr="00B04CF6" w:rsidRDefault="004A46DF" w:rsidP="004A46DF">
      <w:pPr>
        <w:pStyle w:val="Ttulo3"/>
      </w:pPr>
      <w:bookmarkStart w:id="1141" w:name="_Toc388730569"/>
      <w:r w:rsidRPr="00B04CF6">
        <w:t>Fiscalização de Estoque</w:t>
      </w:r>
      <w:bookmarkEnd w:id="1141"/>
    </w:p>
    <w:p w14:paraId="54EC424E" w14:textId="25CDA0FA" w:rsidR="004A46DF" w:rsidRPr="00B04CF6" w:rsidRDefault="004A46DF" w:rsidP="004A46DF">
      <w:r w:rsidRPr="00B04CF6">
        <w:t xml:space="preserve">Como os produtos possuirão uma </w:t>
      </w:r>
      <w:r w:rsidRPr="00B04CF6">
        <w:rPr>
          <w:i/>
        </w:rPr>
        <w:t>tag</w:t>
      </w:r>
      <w:r w:rsidRPr="00B04CF6">
        <w:t xml:space="preserve"> de identificação, será possível realizar uma rotina automática de fiscalização dos produtos. Se algum produto estiver vencido ou for de um lote contaminado, o sistema informará aos usuários sobre tal produto, mediante vencimento ou pesquisa do lote, respectivamente, gerando um alerta para que tal produto seja retirado do estoque para ser descartado ou trocado.</w:t>
      </w:r>
    </w:p>
    <w:p w14:paraId="59620BFE" w14:textId="77777777" w:rsidR="00C46094" w:rsidRPr="00B04CF6" w:rsidRDefault="00C46094" w:rsidP="004A46DF"/>
    <w:p w14:paraId="515ECB70" w14:textId="7B02A7B5" w:rsidR="00DA0D5D" w:rsidRPr="00B04CF6" w:rsidRDefault="008D2B3B" w:rsidP="00AC4E6A">
      <w:pPr>
        <w:pStyle w:val="Ttulo3"/>
      </w:pPr>
      <w:bookmarkStart w:id="1142" w:name="_Toc388388774"/>
      <w:bookmarkStart w:id="1143" w:name="_Toc388388831"/>
      <w:bookmarkStart w:id="1144" w:name="_Toc388388775"/>
      <w:bookmarkStart w:id="1145" w:name="_Toc388388832"/>
      <w:bookmarkStart w:id="1146" w:name="_Toc388730570"/>
      <w:bookmarkEnd w:id="1142"/>
      <w:bookmarkEnd w:id="1143"/>
      <w:bookmarkEnd w:id="1144"/>
      <w:bookmarkEnd w:id="1145"/>
      <w:r w:rsidRPr="00B04CF6">
        <w:t>Acerca do Protótipo</w:t>
      </w:r>
      <w:bookmarkEnd w:id="1146"/>
    </w:p>
    <w:p w14:paraId="2FE8BEE5" w14:textId="64AB628C" w:rsidR="008D2B3B" w:rsidRPr="00B04CF6" w:rsidRDefault="008D2B3B">
      <w:r w:rsidRPr="00B04CF6">
        <w:t xml:space="preserve">De modo à demonstrar a possibilidade de se implementar o RFID em um sistema de controle de estoque, foi desenvolvido um programa protótipo, que implementa apenas o controle de pesagem e alteração automatizada do banco de dados. Não foi possível implementar no sistema os outros dois componentes, uma vez que seria necessário adquirir dois leitores </w:t>
      </w:r>
      <w:r w:rsidRPr="00B04CF6">
        <w:lastRenderedPageBreak/>
        <w:t>RFID, um de médio e outro de longo alcance, que possuem preço muito superior ao disponível para utilização no projeto.</w:t>
      </w:r>
    </w:p>
    <w:p w14:paraId="1DF093A4" w14:textId="05E9F9FD" w:rsidR="008D2B3B" w:rsidRPr="00B04CF6" w:rsidRDefault="008D2B3B">
      <w:r w:rsidRPr="00B04CF6">
        <w:t xml:space="preserve">O protótipo possui </w:t>
      </w:r>
      <w:r w:rsidR="005619AA" w:rsidRPr="00B04CF6">
        <w:t>3</w:t>
      </w:r>
      <w:r w:rsidRPr="00B04CF6">
        <w:t xml:space="preserve"> telas principais: cadastro de matérias primas, cadastro de produtos (receitas), pesagem automatizada</w:t>
      </w:r>
      <w:r w:rsidR="005619AA" w:rsidRPr="00B04CF6">
        <w:t>.</w:t>
      </w:r>
    </w:p>
    <w:p w14:paraId="39D745FE" w14:textId="77FB59CE" w:rsidR="008D2B3B" w:rsidRPr="00B04CF6" w:rsidRDefault="008D2B3B">
      <w:r w:rsidRPr="00B04CF6">
        <w:t xml:space="preserve">Na tela de cadastro de matérias primas, representada na </w:t>
      </w:r>
      <w:r w:rsidRPr="00B04CF6">
        <w:fldChar w:fldCharType="begin"/>
      </w:r>
      <w:r w:rsidRPr="00B04CF6">
        <w:instrText xml:space="preserve"> REF _Ref387517970 \h </w:instrText>
      </w:r>
      <w:r w:rsidR="00005DBF" w:rsidRPr="00B04CF6">
        <w:instrText xml:space="preserve"> \* MERGEFORMAT </w:instrText>
      </w:r>
      <w:r w:rsidRPr="00B04CF6">
        <w:fldChar w:fldCharType="separate"/>
      </w:r>
      <w:ins w:id="1147" w:author="Ivan" w:date="2014-06-02T23:45:00Z">
        <w:r w:rsidR="000975FC" w:rsidRPr="00B04CF6">
          <w:t xml:space="preserve">Figura </w:t>
        </w:r>
        <w:r w:rsidR="000975FC">
          <w:rPr>
            <w:noProof/>
          </w:rPr>
          <w:t>27</w:t>
        </w:r>
      </w:ins>
      <w:del w:id="1148" w:author="Ivan" w:date="2014-06-02T23:26:00Z">
        <w:r w:rsidR="006167B1" w:rsidRPr="00B04CF6" w:rsidDel="0008756F">
          <w:delText xml:space="preserve">Figura </w:delText>
        </w:r>
        <w:r w:rsidR="006167B1" w:rsidDel="0008756F">
          <w:rPr>
            <w:noProof/>
          </w:rPr>
          <w:delText>26</w:delText>
        </w:r>
      </w:del>
      <w:r w:rsidRPr="00B04CF6">
        <w:fldChar w:fldCharType="end"/>
      </w:r>
      <w:r w:rsidRPr="00B04CF6">
        <w:t>,</w:t>
      </w:r>
      <w:r w:rsidR="00165A12" w:rsidRPr="00B04CF6">
        <w:t xml:space="preserve"> cuida do cadastramento de todas as matérias primas que a farmácia possui.</w:t>
      </w:r>
    </w:p>
    <w:p w14:paraId="37B427C3" w14:textId="5337F392" w:rsidR="008D2B3B" w:rsidRPr="00B04CF6" w:rsidRDefault="00791A64" w:rsidP="00AC4E6A">
      <w:pPr>
        <w:keepNext/>
        <w:ind w:firstLine="0"/>
      </w:pPr>
      <w:r w:rsidRPr="00BA5013">
        <w:rPr>
          <w:noProof/>
          <w:lang w:eastAsia="pt-BR"/>
        </w:rPr>
        <w:drawing>
          <wp:inline distT="0" distB="0" distL="0" distR="0" wp14:anchorId="142642BC" wp14:editId="122675F9">
            <wp:extent cx="5760085" cy="4595210"/>
            <wp:effectExtent l="0" t="0" r="0" b="0"/>
            <wp:docPr id="30" name="Imagem 30" descr="C:\Users\Vestfold\Pictures\10362375_688446037881869_142709309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stfold\Pictures\10362375_688446037881869_1427093097_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595210"/>
                    </a:xfrm>
                    <a:prstGeom prst="rect">
                      <a:avLst/>
                    </a:prstGeom>
                    <a:noFill/>
                    <a:ln>
                      <a:noFill/>
                    </a:ln>
                  </pic:spPr>
                </pic:pic>
              </a:graphicData>
            </a:graphic>
          </wp:inline>
        </w:drawing>
      </w:r>
    </w:p>
    <w:p w14:paraId="4A878CB2" w14:textId="286AEB42" w:rsidR="008D2B3B" w:rsidRPr="00B04CF6" w:rsidRDefault="008D2B3B" w:rsidP="00AC4E6A">
      <w:pPr>
        <w:pStyle w:val="Legenda"/>
      </w:pPr>
      <w:bookmarkStart w:id="1149" w:name="_Ref387517970"/>
      <w:bookmarkStart w:id="1150" w:name="_Toc389515882"/>
      <w:r w:rsidRPr="00B04CF6">
        <w:t xml:space="preserve">Figura </w:t>
      </w:r>
      <w:r w:rsidR="00785B7E">
        <w:fldChar w:fldCharType="begin"/>
      </w:r>
      <w:r w:rsidR="00785B7E">
        <w:instrText xml:space="preserve"> SEQ Figura \* ARABIC </w:instrText>
      </w:r>
      <w:r w:rsidR="00785B7E">
        <w:fldChar w:fldCharType="separate"/>
      </w:r>
      <w:r w:rsidR="000975FC">
        <w:rPr>
          <w:noProof/>
        </w:rPr>
        <w:t>27</w:t>
      </w:r>
      <w:r w:rsidR="00785B7E">
        <w:rPr>
          <w:noProof/>
        </w:rPr>
        <w:fldChar w:fldCharType="end"/>
      </w:r>
      <w:bookmarkEnd w:id="1149"/>
      <w:r w:rsidRPr="00B04CF6">
        <w:t xml:space="preserve"> - Cadastro de Matéria Prima</w:t>
      </w:r>
      <w:bookmarkEnd w:id="1150"/>
    </w:p>
    <w:p w14:paraId="2D554FDC" w14:textId="3BC43D53" w:rsidR="00005DBF" w:rsidRPr="00B04CF6" w:rsidRDefault="00A045B9" w:rsidP="00C46094">
      <w:pPr>
        <w:ind w:firstLine="0"/>
      </w:pPr>
      <w:r w:rsidRPr="00B04CF6">
        <w:tab/>
      </w:r>
      <w:r w:rsidR="001646B1" w:rsidRPr="00B04CF6">
        <w:t>Os componentes</w:t>
      </w:r>
      <w:r w:rsidRPr="00B04CF6">
        <w:t xml:space="preserve"> da tela são:</w:t>
      </w:r>
    </w:p>
    <w:p w14:paraId="0A49FD05" w14:textId="6E789709" w:rsidR="00A045B9" w:rsidRPr="00B04CF6" w:rsidRDefault="00A045B9" w:rsidP="00C46094">
      <w:pPr>
        <w:pStyle w:val="PargrafodaLista"/>
        <w:numPr>
          <w:ilvl w:val="0"/>
          <w:numId w:val="55"/>
        </w:numPr>
      </w:pPr>
      <w:r w:rsidRPr="00B04CF6">
        <w:t>Descrição: Nome da Matéria Prima</w:t>
      </w:r>
    </w:p>
    <w:p w14:paraId="2347166D" w14:textId="772D9CB0" w:rsidR="00A045B9" w:rsidRPr="00B04CF6" w:rsidRDefault="00A045B9" w:rsidP="00C46094">
      <w:pPr>
        <w:pStyle w:val="PargrafodaLista"/>
        <w:numPr>
          <w:ilvl w:val="0"/>
          <w:numId w:val="55"/>
        </w:numPr>
      </w:pPr>
      <w:r w:rsidRPr="00B04CF6">
        <w:t>Peso Original: Peso lido do banco de dados, peso em estoque</w:t>
      </w:r>
    </w:p>
    <w:p w14:paraId="2BE1016D" w14:textId="1184167F" w:rsidR="00A045B9" w:rsidRPr="00B04CF6" w:rsidRDefault="00A045B9" w:rsidP="00C46094">
      <w:pPr>
        <w:pStyle w:val="PargrafodaLista"/>
        <w:numPr>
          <w:ilvl w:val="0"/>
          <w:numId w:val="55"/>
        </w:numPr>
      </w:pPr>
      <w:r w:rsidRPr="00B04CF6">
        <w:t>Peso Atual: Peso registrado após pesagem</w:t>
      </w:r>
    </w:p>
    <w:p w14:paraId="1C4813A6" w14:textId="34123EB0" w:rsidR="00A045B9" w:rsidRPr="00B04CF6" w:rsidRDefault="00A045B9" w:rsidP="00C46094">
      <w:pPr>
        <w:pStyle w:val="PargrafodaLista"/>
        <w:numPr>
          <w:ilvl w:val="0"/>
          <w:numId w:val="55"/>
        </w:numPr>
      </w:pPr>
      <w:r w:rsidRPr="00B04CF6">
        <w:t>Dose Letal: Propriedade da substância que define dose mínima para morte</w:t>
      </w:r>
    </w:p>
    <w:p w14:paraId="13C97ECD" w14:textId="5BF6DFD0" w:rsidR="00A045B9" w:rsidRPr="00B04CF6" w:rsidRDefault="00A045B9" w:rsidP="00C46094">
      <w:pPr>
        <w:pStyle w:val="PargrafodaLista"/>
        <w:numPr>
          <w:ilvl w:val="0"/>
          <w:numId w:val="55"/>
        </w:numPr>
      </w:pPr>
      <w:r w:rsidRPr="00B04CF6">
        <w:t>Tag ID: Bits de identificação da tag associada ao produto</w:t>
      </w:r>
    </w:p>
    <w:p w14:paraId="28F51511" w14:textId="578F02F1" w:rsidR="00A045B9" w:rsidRPr="00B04CF6" w:rsidRDefault="00A045B9" w:rsidP="00C46094">
      <w:pPr>
        <w:pStyle w:val="PargrafodaLista"/>
        <w:numPr>
          <w:ilvl w:val="0"/>
          <w:numId w:val="55"/>
        </w:numPr>
      </w:pPr>
      <w:r w:rsidRPr="00B04CF6">
        <w:lastRenderedPageBreak/>
        <w:t xml:space="preserve">Ler Tag: </w:t>
      </w:r>
      <w:r w:rsidR="000C519D" w:rsidRPr="00B04CF6">
        <w:t>A</w:t>
      </w:r>
      <w:r w:rsidRPr="00B04CF6">
        <w:t>brir a porta da balança</w:t>
      </w:r>
      <w:r w:rsidR="000C519D" w:rsidRPr="00B04CF6">
        <w:t xml:space="preserve"> para receber o ID lido pelo leitor</w:t>
      </w:r>
    </w:p>
    <w:p w14:paraId="2470AB06" w14:textId="55817FAF" w:rsidR="000C519D" w:rsidRPr="00B04CF6" w:rsidRDefault="000C519D" w:rsidP="00C46094">
      <w:pPr>
        <w:pStyle w:val="PargrafodaLista"/>
        <w:numPr>
          <w:ilvl w:val="0"/>
          <w:numId w:val="55"/>
        </w:numPr>
      </w:pPr>
      <w:r w:rsidRPr="00B04CF6">
        <w:t>Novo: Limpa os campos e possibilita uma nova leitura</w:t>
      </w:r>
    </w:p>
    <w:p w14:paraId="115DC5FF" w14:textId="3380E630" w:rsidR="000C519D" w:rsidRPr="00B04CF6" w:rsidRDefault="000C519D" w:rsidP="00C46094">
      <w:pPr>
        <w:pStyle w:val="PargrafodaLista"/>
        <w:numPr>
          <w:ilvl w:val="0"/>
          <w:numId w:val="55"/>
        </w:numPr>
      </w:pPr>
      <w:r w:rsidRPr="00B04CF6">
        <w:t xml:space="preserve">Excluir: Exclui a substância selecionada </w:t>
      </w:r>
      <w:r w:rsidR="001646B1" w:rsidRPr="00B04CF6">
        <w:t>do banco de dados</w:t>
      </w:r>
    </w:p>
    <w:p w14:paraId="730B9348" w14:textId="03113985" w:rsidR="001646B1" w:rsidRPr="00B04CF6" w:rsidRDefault="001646B1" w:rsidP="00C46094">
      <w:pPr>
        <w:pStyle w:val="PargrafodaLista"/>
        <w:numPr>
          <w:ilvl w:val="0"/>
          <w:numId w:val="55"/>
        </w:numPr>
      </w:pPr>
      <w:r w:rsidRPr="00B04CF6">
        <w:t>Incluir: Grava a substância no banco de dados</w:t>
      </w:r>
    </w:p>
    <w:p w14:paraId="46D86182" w14:textId="107DA942" w:rsidR="001646B1" w:rsidRPr="00B04CF6" w:rsidRDefault="001646B1" w:rsidP="00C46094">
      <w:pPr>
        <w:pStyle w:val="PargrafodaLista"/>
        <w:numPr>
          <w:ilvl w:val="0"/>
          <w:numId w:val="55"/>
        </w:numPr>
      </w:pPr>
      <w:r w:rsidRPr="00B04CF6">
        <w:t>Tab</w:t>
      </w:r>
      <w:r w:rsidR="00C23969" w:rsidRPr="00B04CF6">
        <w:t>e</w:t>
      </w:r>
      <w:r w:rsidRPr="00B04CF6">
        <w:t>l</w:t>
      </w:r>
      <w:r w:rsidR="00C23969" w:rsidRPr="00B04CF6">
        <w:t>a</w:t>
      </w:r>
      <w:r w:rsidRPr="00B04CF6">
        <w:t>: Exibe todos as substância gravadas no banco de dados</w:t>
      </w:r>
    </w:p>
    <w:p w14:paraId="6479AAEC" w14:textId="25EA5AA1" w:rsidR="00005DBF" w:rsidRPr="00BA5013" w:rsidRDefault="00005DBF" w:rsidP="00AC4E6A">
      <w:pPr>
        <w:ind w:firstLine="0"/>
      </w:pPr>
      <w:r w:rsidRPr="00B04CF6">
        <w:tab/>
        <w:t>Na tela de cadastro de produto</w:t>
      </w:r>
      <w:r w:rsidR="00E62950" w:rsidRPr="00B04CF6">
        <w:t xml:space="preserve"> (</w:t>
      </w:r>
      <w:r w:rsidR="00E62950" w:rsidRPr="00B04CF6">
        <w:fldChar w:fldCharType="begin"/>
      </w:r>
      <w:r w:rsidR="00E62950" w:rsidRPr="00B04CF6">
        <w:instrText xml:space="preserve"> REF _Ref387852733 \h </w:instrText>
      </w:r>
      <w:r w:rsidR="00BA5013">
        <w:instrText xml:space="preserve"> \* MERGEFORMAT </w:instrText>
      </w:r>
      <w:r w:rsidR="00E62950" w:rsidRPr="00B04CF6">
        <w:fldChar w:fldCharType="separate"/>
      </w:r>
      <w:ins w:id="1151" w:author="Ivan" w:date="2014-06-02T23:45:00Z">
        <w:r w:rsidR="000975FC" w:rsidRPr="00B04CF6">
          <w:t xml:space="preserve">Figura </w:t>
        </w:r>
        <w:r w:rsidR="000975FC">
          <w:rPr>
            <w:noProof/>
          </w:rPr>
          <w:t>28</w:t>
        </w:r>
      </w:ins>
      <w:del w:id="1152" w:author="Ivan" w:date="2014-06-02T23:26:00Z">
        <w:r w:rsidR="006167B1" w:rsidRPr="00B04CF6" w:rsidDel="0008756F">
          <w:delText xml:space="preserve">Figura </w:delText>
        </w:r>
        <w:r w:rsidR="006167B1" w:rsidDel="0008756F">
          <w:rPr>
            <w:noProof/>
          </w:rPr>
          <w:delText>27</w:delText>
        </w:r>
      </w:del>
      <w:r w:rsidR="00E62950" w:rsidRPr="00B04CF6">
        <w:fldChar w:fldCharType="end"/>
      </w:r>
      <w:r w:rsidR="00E62950" w:rsidRPr="00B04CF6">
        <w:t>)</w:t>
      </w:r>
      <w:r w:rsidRPr="00B04CF6">
        <w:t xml:space="preserve"> são informados apenas dois campos, Descrição: Informação sobre o produto, ou receita, e Peso Líquido: o peso final do produto após fabricação.</w:t>
      </w:r>
    </w:p>
    <w:p w14:paraId="65B29F82" w14:textId="3FD309F1" w:rsidR="00E62950" w:rsidRPr="00BA5013" w:rsidRDefault="003E4446" w:rsidP="00C46094">
      <w:pPr>
        <w:keepNext/>
        <w:ind w:firstLine="0"/>
      </w:pPr>
      <w:r w:rsidRPr="00BA5013">
        <w:rPr>
          <w:noProof/>
          <w:lang w:eastAsia="pt-BR"/>
        </w:rPr>
        <w:drawing>
          <wp:inline distT="0" distB="0" distL="0" distR="0" wp14:anchorId="447B7647" wp14:editId="1FE76D40">
            <wp:extent cx="5760085" cy="2657027"/>
            <wp:effectExtent l="0" t="0" r="0" b="0"/>
            <wp:docPr id="29" name="Imagem 29" descr="C:\Users\Vestfold\Pictures\10362375_688446051215201_141254203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stfold\Pictures\10362375_688446051215201_1412542037_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657027"/>
                    </a:xfrm>
                    <a:prstGeom prst="rect">
                      <a:avLst/>
                    </a:prstGeom>
                    <a:noFill/>
                    <a:ln>
                      <a:noFill/>
                    </a:ln>
                  </pic:spPr>
                </pic:pic>
              </a:graphicData>
            </a:graphic>
          </wp:inline>
        </w:drawing>
      </w:r>
    </w:p>
    <w:p w14:paraId="3CE584C3" w14:textId="28D00417" w:rsidR="00005DBF" w:rsidRPr="00B04CF6" w:rsidRDefault="00E62950" w:rsidP="00C46094">
      <w:pPr>
        <w:pStyle w:val="Legenda"/>
      </w:pPr>
      <w:bookmarkStart w:id="1153" w:name="_Ref387852733"/>
      <w:bookmarkStart w:id="1154" w:name="_Toc389515883"/>
      <w:r w:rsidRPr="00B04CF6">
        <w:t xml:space="preserve">Figura </w:t>
      </w:r>
      <w:r w:rsidR="00785B7E">
        <w:fldChar w:fldCharType="begin"/>
      </w:r>
      <w:r w:rsidR="00785B7E">
        <w:instrText xml:space="preserve"> SEQ Figura \* ARABIC </w:instrText>
      </w:r>
      <w:r w:rsidR="00785B7E">
        <w:fldChar w:fldCharType="separate"/>
      </w:r>
      <w:r w:rsidR="000975FC">
        <w:rPr>
          <w:noProof/>
        </w:rPr>
        <w:t>28</w:t>
      </w:r>
      <w:r w:rsidR="00785B7E">
        <w:rPr>
          <w:noProof/>
        </w:rPr>
        <w:fldChar w:fldCharType="end"/>
      </w:r>
      <w:bookmarkEnd w:id="1153"/>
      <w:r w:rsidRPr="00B04CF6">
        <w:t xml:space="preserve"> - Cadastro de Produto</w:t>
      </w:r>
      <w:bookmarkEnd w:id="1154"/>
    </w:p>
    <w:p w14:paraId="2499CAEF" w14:textId="0355A2F8" w:rsidR="001646B1" w:rsidRPr="00B04CF6" w:rsidRDefault="001646B1" w:rsidP="00C46094">
      <w:r w:rsidRPr="00B04CF6">
        <w:t>Os componentes da tela são:</w:t>
      </w:r>
    </w:p>
    <w:p w14:paraId="0759BBC5" w14:textId="075E3672" w:rsidR="001646B1" w:rsidRPr="00B04CF6" w:rsidRDefault="001646B1" w:rsidP="00C46094">
      <w:pPr>
        <w:pStyle w:val="PargrafodaLista"/>
        <w:numPr>
          <w:ilvl w:val="0"/>
          <w:numId w:val="56"/>
        </w:numPr>
      </w:pPr>
      <w:r w:rsidRPr="00B04CF6">
        <w:t>Descrição: Nome do Produto</w:t>
      </w:r>
    </w:p>
    <w:p w14:paraId="3AF5EBA7" w14:textId="7DB6209A" w:rsidR="001646B1" w:rsidRPr="00B04CF6" w:rsidRDefault="001646B1" w:rsidP="00C46094">
      <w:pPr>
        <w:pStyle w:val="PargrafodaLista"/>
        <w:numPr>
          <w:ilvl w:val="0"/>
          <w:numId w:val="56"/>
        </w:numPr>
      </w:pPr>
      <w:r w:rsidRPr="00B04CF6">
        <w:t>Peso Líquido: Peso final do produto pronto</w:t>
      </w:r>
    </w:p>
    <w:p w14:paraId="006D572E" w14:textId="0202EB02" w:rsidR="001646B1" w:rsidRPr="00B04CF6" w:rsidRDefault="001646B1" w:rsidP="00C46094">
      <w:pPr>
        <w:pStyle w:val="PargrafodaLista"/>
        <w:numPr>
          <w:ilvl w:val="0"/>
          <w:numId w:val="56"/>
        </w:numPr>
      </w:pPr>
      <w:r w:rsidRPr="00B04CF6">
        <w:t>Adicionar Matéria Prima: Adiciona novas matérias primas para a receita de um produto</w:t>
      </w:r>
    </w:p>
    <w:p w14:paraId="14CC7075" w14:textId="7009C35F" w:rsidR="001646B1" w:rsidRPr="00B04CF6" w:rsidRDefault="001646B1" w:rsidP="00C46094">
      <w:pPr>
        <w:pStyle w:val="PargrafodaLista"/>
        <w:numPr>
          <w:ilvl w:val="0"/>
          <w:numId w:val="56"/>
        </w:numPr>
      </w:pPr>
      <w:r w:rsidRPr="00B04CF6">
        <w:t>Produto: Tabela de produtos cadastrados</w:t>
      </w:r>
    </w:p>
    <w:p w14:paraId="44FE6F89" w14:textId="4BDDECFA" w:rsidR="001646B1" w:rsidRPr="00B04CF6" w:rsidRDefault="001646B1" w:rsidP="00C46094">
      <w:pPr>
        <w:pStyle w:val="PargrafodaLista"/>
        <w:numPr>
          <w:ilvl w:val="0"/>
          <w:numId w:val="56"/>
        </w:numPr>
      </w:pPr>
      <w:r w:rsidRPr="00B04CF6">
        <w:t>Matéria Prima:</w:t>
      </w:r>
      <w:r w:rsidR="00071A89" w:rsidRPr="00B04CF6">
        <w:t xml:space="preserve"> Tabela que exibe todas as matérias primas utilizadas para produção do produto</w:t>
      </w:r>
    </w:p>
    <w:p w14:paraId="344CCC99" w14:textId="460E3CD7" w:rsidR="00C23969" w:rsidRPr="00B04CF6" w:rsidRDefault="00C23969" w:rsidP="00C46094">
      <w:pPr>
        <w:pStyle w:val="PargrafodaLista"/>
        <w:numPr>
          <w:ilvl w:val="0"/>
          <w:numId w:val="56"/>
        </w:numPr>
      </w:pPr>
      <w:r w:rsidRPr="00B04CF6">
        <w:t>Salvar: Salvar alterações feita no produto</w:t>
      </w:r>
    </w:p>
    <w:p w14:paraId="0AE67474" w14:textId="703F3939" w:rsidR="00C23969" w:rsidRPr="00B04CF6" w:rsidRDefault="00C23969" w:rsidP="00C46094">
      <w:pPr>
        <w:pStyle w:val="PargrafodaLista"/>
        <w:numPr>
          <w:ilvl w:val="0"/>
          <w:numId w:val="56"/>
        </w:numPr>
      </w:pPr>
      <w:r w:rsidRPr="00B04CF6">
        <w:t>Excluir: Apaga o registro selecionado</w:t>
      </w:r>
    </w:p>
    <w:p w14:paraId="2B40CE83" w14:textId="22509540" w:rsidR="00C23969" w:rsidRPr="00B04CF6" w:rsidRDefault="00C23969" w:rsidP="00C46094">
      <w:pPr>
        <w:pStyle w:val="PargrafodaLista"/>
        <w:numPr>
          <w:ilvl w:val="0"/>
          <w:numId w:val="56"/>
        </w:numPr>
      </w:pPr>
      <w:r w:rsidRPr="00B04CF6">
        <w:t>Novo: Cadastrar um novo produto</w:t>
      </w:r>
    </w:p>
    <w:p w14:paraId="26CB06C1" w14:textId="0942299A" w:rsidR="00DA0D5D" w:rsidRPr="00B04CF6" w:rsidRDefault="00F90BB5" w:rsidP="000A5614">
      <w:pPr>
        <w:pStyle w:val="Ttulo2"/>
      </w:pPr>
      <w:bookmarkStart w:id="1155" w:name="_Toc388388777"/>
      <w:bookmarkStart w:id="1156" w:name="_Toc388388834"/>
      <w:bookmarkStart w:id="1157" w:name="_Toc388388778"/>
      <w:bookmarkStart w:id="1158" w:name="_Toc388388835"/>
      <w:bookmarkStart w:id="1159" w:name="_Toc388730571"/>
      <w:bookmarkEnd w:id="1155"/>
      <w:bookmarkEnd w:id="1156"/>
      <w:bookmarkEnd w:id="1157"/>
      <w:bookmarkEnd w:id="1158"/>
      <w:r w:rsidRPr="00B04CF6">
        <w:lastRenderedPageBreak/>
        <w:t>Dificuldades Encontradas</w:t>
      </w:r>
      <w:bookmarkEnd w:id="1159"/>
    </w:p>
    <w:p w14:paraId="6F040BB6" w14:textId="6242E7B7" w:rsidR="00F90BB5" w:rsidRPr="00B04CF6" w:rsidRDefault="00F90BB5" w:rsidP="000A5614">
      <w:r w:rsidRPr="00B04CF6">
        <w:t>Fator comum em todos os tipos de projetos, as dificuldades também surgiram durante a etapa de desenvolvimento do sistema, especialmente no que se diz respeito às interfaces e à programação do sistema.</w:t>
      </w:r>
    </w:p>
    <w:p w14:paraId="4E104C10" w14:textId="5B03709A" w:rsidR="00F90BB5" w:rsidRPr="00BA5013" w:rsidRDefault="00F90BB5" w:rsidP="000A5614">
      <w:r w:rsidRPr="00B04CF6">
        <w:t>A comunicação entre o leitor RFID utilizado e o computador não foi feita diretamente, mas sim por intermédio do kit de desenvolvimento Genios, com micro controlador PIC18F4520, através de um programa embarcado escrito na linguagem C.</w:t>
      </w:r>
      <w:r w:rsidR="00546FC0" w:rsidRPr="00B04CF6">
        <w:t xml:space="preserve"> Como nenhum dos integrantes possuía conhecimento da linguagem</w:t>
      </w:r>
      <w:r w:rsidR="00B46314" w:rsidRPr="00B04CF6">
        <w:t xml:space="preserve"> C</w:t>
      </w:r>
      <w:r w:rsidR="00546FC0" w:rsidRPr="00B04CF6">
        <w:t xml:space="preserve"> ou mesmo da utilização do kit de desenvolvimento, foi necessária a ajuda do professor Marco</w:t>
      </w:r>
      <w:r w:rsidR="00AE3D31" w:rsidRPr="00B04CF6">
        <w:t xml:space="preserve"> Aurélio</w:t>
      </w:r>
      <w:r w:rsidR="0023113F" w:rsidRPr="00B04CF6">
        <w:t xml:space="preserve">, </w:t>
      </w:r>
      <w:r w:rsidR="00F835D1" w:rsidRPr="00B04CF6">
        <w:t>professor do curso de Mecatrônica na FTT</w:t>
      </w:r>
      <w:r w:rsidR="0023113F" w:rsidRPr="00B04CF6">
        <w:t>,</w:t>
      </w:r>
      <w:r w:rsidR="00546FC0" w:rsidRPr="00B04CF6">
        <w:t xml:space="preserve"> para que o leitor pudesse enviar dados corretamente ao computado</w:t>
      </w:r>
      <w:r w:rsidR="00B46314" w:rsidRPr="00B04CF6">
        <w:t>r</w:t>
      </w:r>
      <w:r w:rsidR="00546FC0" w:rsidRPr="00B04CF6">
        <w:t xml:space="preserve">. O código utilizado encontra-se no Apêndice </w:t>
      </w:r>
      <w:r w:rsidR="009E7707" w:rsidRPr="00BA5013">
        <w:t>C.</w:t>
      </w:r>
    </w:p>
    <w:p w14:paraId="55CED707" w14:textId="6EBF22AB" w:rsidR="00DA0D5D" w:rsidRPr="00B04CF6" w:rsidRDefault="00E76214" w:rsidP="00DA0D5D">
      <w:pPr>
        <w:ind w:firstLine="708"/>
      </w:pPr>
      <w:r w:rsidRPr="00B04CF6">
        <w:t xml:space="preserve">Houve também problema relacionado à leitura da </w:t>
      </w:r>
      <w:r w:rsidRPr="00B04CF6">
        <w:rPr>
          <w:i/>
        </w:rPr>
        <w:t>tag</w:t>
      </w:r>
      <w:r w:rsidRPr="00B04CF6">
        <w:t xml:space="preserve"> no computador, pois a classe SerialPort não estava lendo os valores corretos do leitor. Para solução foi necessário ler bit à bit, até a </w:t>
      </w:r>
      <w:r w:rsidRPr="00B04CF6">
        <w:rPr>
          <w:i/>
        </w:rPr>
        <w:t xml:space="preserve">stream </w:t>
      </w:r>
      <w:r w:rsidRPr="00B04CF6">
        <w:t>de dados ser convertida em texto corretamente.</w:t>
      </w:r>
    </w:p>
    <w:p w14:paraId="67E94F14" w14:textId="5DD4F251" w:rsidR="000F4AA9" w:rsidRPr="00B04CF6" w:rsidRDefault="000F4AA9" w:rsidP="00DA0D5D">
      <w:pPr>
        <w:ind w:firstLine="708"/>
      </w:pPr>
      <w:r w:rsidRPr="00B04CF6">
        <w:t xml:space="preserve">A placa RFID que foi disponibilizada pela termomecânica não tem suporte para algoritmos de colisão de dados, uma vez que ela seja de curto alcance, a melhor solução seria mudar o código da placa PIC18F4520, criando duas </w:t>
      </w:r>
      <w:r w:rsidRPr="00B04CF6">
        <w:rPr>
          <w:i/>
        </w:rPr>
        <w:t>thread</w:t>
      </w:r>
      <w:r w:rsidR="007E6A4A" w:rsidRPr="00B04CF6">
        <w:rPr>
          <w:i/>
        </w:rPr>
        <w:t>s</w:t>
      </w:r>
      <w:r w:rsidRPr="00B04CF6">
        <w:t xml:space="preserve">, uma para ler as </w:t>
      </w:r>
      <w:r w:rsidRPr="00B04CF6">
        <w:rPr>
          <w:i/>
        </w:rPr>
        <w:t>tags</w:t>
      </w:r>
      <w:r w:rsidRPr="00B04CF6">
        <w:t xml:space="preserve"> e armazenar em uma fila, e a outra trataria essa fila.</w:t>
      </w:r>
    </w:p>
    <w:p w14:paraId="26D18CAC" w14:textId="3FCB2E5D" w:rsidR="000F4AA9" w:rsidRPr="00BA5013" w:rsidRDefault="000F4AA9" w:rsidP="00DA0D5D">
      <w:pPr>
        <w:ind w:firstLine="708"/>
      </w:pPr>
      <w:r w:rsidRPr="00B04CF6">
        <w:t>Não</w:t>
      </w:r>
      <w:r w:rsidR="00636F39" w:rsidRPr="00B04CF6">
        <w:t xml:space="preserve"> foi possível</w:t>
      </w:r>
      <w:r w:rsidRPr="00B04CF6">
        <w:t xml:space="preserve"> </w:t>
      </w:r>
      <w:r w:rsidR="00636F39" w:rsidRPr="00B04CF6">
        <w:t xml:space="preserve">conseguir </w:t>
      </w:r>
      <w:r w:rsidRPr="00B04CF6">
        <w:t>uma validação por parte do cliente, porque não foi possível levar o leitor na farmácia, portanto não foi feito a implementação do sistema</w:t>
      </w:r>
      <w:r w:rsidR="007E6A4A" w:rsidRPr="00B04CF6">
        <w:t xml:space="preserve"> em ambiente </w:t>
      </w:r>
      <w:r w:rsidR="00636F39" w:rsidRPr="00B04CF6">
        <w:t>de funcionamento comercial</w:t>
      </w:r>
      <w:r w:rsidRPr="00B04CF6">
        <w:t>.</w:t>
      </w:r>
    </w:p>
    <w:p w14:paraId="2ADD6DD6" w14:textId="77777777" w:rsidR="000F4AA9" w:rsidRPr="00B04CF6" w:rsidRDefault="000F4AA9" w:rsidP="00DA0D5D">
      <w:pPr>
        <w:ind w:firstLine="708"/>
      </w:pPr>
    </w:p>
    <w:p w14:paraId="777EAF17" w14:textId="77777777" w:rsidR="002514F4" w:rsidRPr="00B04CF6" w:rsidRDefault="002514F4" w:rsidP="00DA0D5D">
      <w:pPr>
        <w:ind w:firstLine="708"/>
      </w:pPr>
    </w:p>
    <w:p w14:paraId="7B1C1B3B" w14:textId="77777777" w:rsidR="00DA0D5D" w:rsidRPr="00B04CF6" w:rsidRDefault="00DA0D5D" w:rsidP="00DA0D5D">
      <w:pPr>
        <w:ind w:firstLine="708"/>
      </w:pPr>
    </w:p>
    <w:bookmarkEnd w:id="926"/>
    <w:bookmarkEnd w:id="927"/>
    <w:p w14:paraId="430E6537" w14:textId="6E6C54F6" w:rsidR="007C6FAC" w:rsidRPr="00B04CF6" w:rsidRDefault="007C6FAC" w:rsidP="007C6FAC"/>
    <w:p w14:paraId="301EF13D" w14:textId="1912CE81" w:rsidR="00820349" w:rsidRPr="00B04CF6" w:rsidRDefault="00F70516" w:rsidP="00913E82">
      <w:pPr>
        <w:pStyle w:val="Ttulo1"/>
      </w:pPr>
      <w:bookmarkStart w:id="1160" w:name="_Ref384316203"/>
      <w:r w:rsidRPr="00B04CF6">
        <w:br w:type="page"/>
      </w:r>
      <w:bookmarkStart w:id="1161" w:name="_Toc384236753"/>
      <w:bookmarkStart w:id="1162" w:name="_Toc384241445"/>
      <w:bookmarkStart w:id="1163" w:name="_Toc384407635"/>
      <w:bookmarkStart w:id="1164" w:name="_Toc384236754"/>
      <w:bookmarkStart w:id="1165" w:name="_Toc384241446"/>
      <w:bookmarkStart w:id="1166" w:name="_Toc384407636"/>
      <w:bookmarkStart w:id="1167" w:name="_Toc384236755"/>
      <w:bookmarkStart w:id="1168" w:name="_Toc384241447"/>
      <w:bookmarkStart w:id="1169" w:name="_Toc384407637"/>
      <w:bookmarkStart w:id="1170" w:name="_Toc384236757"/>
      <w:bookmarkStart w:id="1171" w:name="_Toc384241449"/>
      <w:bookmarkStart w:id="1172" w:name="_Toc384407639"/>
      <w:bookmarkStart w:id="1173" w:name="_Toc384236758"/>
      <w:bookmarkStart w:id="1174" w:name="_Toc384241450"/>
      <w:bookmarkStart w:id="1175" w:name="_Toc384407640"/>
      <w:bookmarkStart w:id="1176" w:name="_Toc278209396"/>
      <w:bookmarkStart w:id="1177" w:name="_Toc278216562"/>
      <w:bookmarkStart w:id="1178" w:name="_Toc278346988"/>
      <w:bookmarkStart w:id="1179" w:name="_Toc278352969"/>
      <w:bookmarkStart w:id="1180" w:name="_Toc278496075"/>
      <w:bookmarkStart w:id="1181" w:name="_Toc314168752"/>
      <w:bookmarkStart w:id="1182" w:name="_Ref384403670"/>
      <w:bookmarkStart w:id="1183" w:name="_Toc388730572"/>
      <w:bookmarkEnd w:id="907"/>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r w:rsidR="00FE0B55" w:rsidRPr="00B04CF6">
        <w:lastRenderedPageBreak/>
        <w:t>C</w:t>
      </w:r>
      <w:bookmarkEnd w:id="1176"/>
      <w:bookmarkEnd w:id="1177"/>
      <w:bookmarkEnd w:id="1178"/>
      <w:bookmarkEnd w:id="1179"/>
      <w:bookmarkEnd w:id="1180"/>
      <w:r w:rsidR="003215C8" w:rsidRPr="00B04CF6">
        <w:t>onclusão</w:t>
      </w:r>
      <w:bookmarkEnd w:id="1181"/>
      <w:bookmarkEnd w:id="1182"/>
      <w:bookmarkEnd w:id="1183"/>
    </w:p>
    <w:p w14:paraId="2D95ABAD" w14:textId="449C8C68" w:rsidR="001B75D3" w:rsidRPr="00B04CF6" w:rsidRDefault="0023113F" w:rsidP="00C46094">
      <w:r w:rsidRPr="00B04CF6">
        <w:t>O trabalho se propôs à estudar uma alternativa de sistema de gerenciamento de produtos em farmácias de manipulação, implementando a tecnologia RFID como um diferencial. Como limitações para o estudo foi estabelecido que o estudo de caso fosse o desenvolvimento de um protótipo do sistema que implementasse a tecnologia de identificação por rádio frequência.</w:t>
      </w:r>
    </w:p>
    <w:p w14:paraId="0FA5E9F2" w14:textId="0C69AD52" w:rsidR="005619AA" w:rsidRPr="00B04CF6" w:rsidRDefault="00BB748F" w:rsidP="00C46094">
      <w:r w:rsidRPr="00B04CF6">
        <w:t>As pesquisas desenvolvidas neste trabalho nos permitiram chegar a conclusão de que</w:t>
      </w:r>
      <w:r w:rsidR="00AE3D31" w:rsidRPr="00B04CF6">
        <w:t xml:space="preserve"> as tecnologias avançadas para acompanhamento de produtos </w:t>
      </w:r>
      <w:r w:rsidR="001B75D3" w:rsidRPr="00B04CF6">
        <w:t xml:space="preserve">de baixo valor agregado </w:t>
      </w:r>
      <w:r w:rsidR="00AE3D31" w:rsidRPr="00B04CF6">
        <w:t>ainda não estão em um estágio que possibilitem sua implantação em larga escala, portanto acreditamos que os códigos de barras não serão substituídos tão cedo.</w:t>
      </w:r>
    </w:p>
    <w:p w14:paraId="3FC8BECF" w14:textId="098D40CC" w:rsidR="00AE3D31" w:rsidRPr="00B04CF6" w:rsidRDefault="00E369ED" w:rsidP="00C46094">
      <w:r w:rsidRPr="00B04CF6">
        <w:t>A tecnologia RFID apresenta um enorme potencial para diversos setores e aplicações, mas seu custo de implementação inicial e o preço das etiquetas, é muito superior à utilização dos códigos de barras, que já estão amplamente difundidos.</w:t>
      </w:r>
    </w:p>
    <w:p w14:paraId="3D4D9D15" w14:textId="28BCE0F0" w:rsidR="00E369ED" w:rsidRPr="00B04CF6" w:rsidRDefault="00E369ED" w:rsidP="00C46094">
      <w:r w:rsidRPr="00B04CF6">
        <w:t xml:space="preserve">Em farmácias de manipulação a implementação da tecnologia é interessante, pois os produtos farmacêuticos podem ser acompanhados constantemente e as </w:t>
      </w:r>
      <w:r w:rsidRPr="00B04CF6">
        <w:rPr>
          <w:i/>
        </w:rPr>
        <w:t>tags</w:t>
      </w:r>
      <w:r w:rsidRPr="00B04CF6">
        <w:t xml:space="preserve"> permitem o armazenamento de informações importantes diretamente no produto</w:t>
      </w:r>
      <w:r w:rsidR="00785B7E">
        <w:t>, agregando assim diversos benefícios para o empreendimento.</w:t>
      </w:r>
      <w:r w:rsidRPr="00B04CF6">
        <w:t xml:space="preserve"> </w:t>
      </w:r>
    </w:p>
    <w:p w14:paraId="2C1CF5A9" w14:textId="7AFB69C3" w:rsidR="001B75D3" w:rsidRPr="00BA5013" w:rsidRDefault="00785B7E" w:rsidP="00C46094">
      <w:r>
        <w:t>Vale ressaltar que a utilização da tecnologia depende das necessidades e interesses do cliente, cabendo assim a aplicação de estudos futuros para que se determine a viabilidade do sistema em cada caso.</w:t>
      </w:r>
    </w:p>
    <w:p w14:paraId="7954CC5D" w14:textId="77777777" w:rsidR="001B75D3" w:rsidRPr="00B04CF6" w:rsidRDefault="001B75D3" w:rsidP="00C46094">
      <w:r w:rsidRPr="00B04CF6">
        <w:t xml:space="preserve">O estudo promovido atendeu parcialmente aos objetivos definidos inicialmente. </w:t>
      </w:r>
    </w:p>
    <w:p w14:paraId="6DC7D0B9" w14:textId="3C3ED4FF" w:rsidR="001B75D3" w:rsidRPr="00B04CF6" w:rsidRDefault="001B75D3" w:rsidP="002E4F18">
      <w:pPr>
        <w:pStyle w:val="PargrafodaLista"/>
        <w:numPr>
          <w:ilvl w:val="0"/>
          <w:numId w:val="45"/>
        </w:numPr>
        <w:ind w:left="0" w:firstLine="426"/>
      </w:pPr>
      <w:r w:rsidRPr="00B04CF6">
        <w:t>Foi possível realizar a integração entre o leitor RFID e as balanças laboratoriais através de um computador.</w:t>
      </w:r>
    </w:p>
    <w:p w14:paraId="24C8890F" w14:textId="104619F4" w:rsidR="001B75D3" w:rsidRPr="00B04CF6" w:rsidRDefault="001B75D3" w:rsidP="002E4F18">
      <w:pPr>
        <w:pStyle w:val="PargrafodaLista"/>
        <w:numPr>
          <w:ilvl w:val="0"/>
          <w:numId w:val="45"/>
        </w:numPr>
        <w:ind w:left="0" w:firstLine="426"/>
      </w:pPr>
      <w:r w:rsidRPr="00B04CF6">
        <w:t>Os requisitos mínimos foram recolhidos mas não foram estudados a fundo, a ponto de permitir a elaboração de um projeto de sistema completo</w:t>
      </w:r>
      <w:r w:rsidR="002E4F18" w:rsidRPr="00B04CF6">
        <w:t>.</w:t>
      </w:r>
    </w:p>
    <w:p w14:paraId="003F1CF2" w14:textId="0F463F66" w:rsidR="002E4F18" w:rsidRPr="00B04CF6" w:rsidRDefault="002E4F18" w:rsidP="002E4F18">
      <w:pPr>
        <w:pStyle w:val="PargrafodaLista"/>
        <w:numPr>
          <w:ilvl w:val="0"/>
          <w:numId w:val="45"/>
        </w:numPr>
        <w:ind w:left="0" w:firstLine="426"/>
      </w:pPr>
      <w:r w:rsidRPr="00B04CF6">
        <w:t xml:space="preserve">O protótipo de controle de produtos foi desenvolvido e é capaz de ler a </w:t>
      </w:r>
      <w:r w:rsidRPr="00B04CF6">
        <w:rPr>
          <w:i/>
        </w:rPr>
        <w:t>tag</w:t>
      </w:r>
      <w:r w:rsidRPr="00B04CF6">
        <w:t xml:space="preserve"> de um produto através do leitor, identifica-lo, ler o peso informado pela balança e realizar as alterações no banco de dados e exibir os alertas, caso necessário.</w:t>
      </w:r>
    </w:p>
    <w:p w14:paraId="471BC44B" w14:textId="142577F0" w:rsidR="002E4F18" w:rsidRPr="00B04CF6" w:rsidDel="0049439A" w:rsidRDefault="002E4F18" w:rsidP="002E4F18">
      <w:pPr>
        <w:pStyle w:val="PargrafodaLista"/>
        <w:numPr>
          <w:ilvl w:val="0"/>
          <w:numId w:val="45"/>
        </w:numPr>
        <w:ind w:left="0" w:firstLine="426"/>
        <w:rPr>
          <w:del w:id="1184" w:author="Ivan" w:date="2014-06-02T23:02:00Z"/>
        </w:rPr>
      </w:pPr>
      <w:r w:rsidRPr="00B04CF6">
        <w:t>A integração ao sistema Fórmula Certa não é possível, pois o sistema já está consolidado no mercado e a integração de novos módulos, de sistemas menores, não incita interesse o suficiente para que exista um projeto destes.</w:t>
      </w:r>
    </w:p>
    <w:p w14:paraId="0D6C5608" w14:textId="1071D29C" w:rsidR="0049439A" w:rsidRPr="0049439A" w:rsidRDefault="0049439A" w:rsidP="0049439A">
      <w:pPr>
        <w:pStyle w:val="PargrafodaLista"/>
        <w:numPr>
          <w:ilvl w:val="0"/>
          <w:numId w:val="45"/>
        </w:numPr>
        <w:ind w:left="0" w:firstLine="426"/>
        <w:rPr>
          <w:ins w:id="1185" w:author="Ivan" w:date="2014-06-02T23:02:00Z"/>
          <w:b/>
          <w:caps/>
          <w:rPrChange w:id="1186" w:author="Ivan" w:date="2014-06-02T23:02:00Z">
            <w:rPr>
              <w:ins w:id="1187" w:author="Ivan" w:date="2014-06-02T23:02:00Z"/>
              <w:b/>
              <w:caps/>
            </w:rPr>
          </w:rPrChange>
        </w:rPr>
        <w:pPrChange w:id="1188" w:author="Ivan" w:date="2014-06-02T23:02:00Z">
          <w:pPr>
            <w:spacing w:after="0" w:line="240" w:lineRule="auto"/>
            <w:ind w:firstLine="0"/>
            <w:jc w:val="left"/>
          </w:pPr>
        </w:pPrChange>
      </w:pPr>
      <w:bookmarkStart w:id="1189" w:name="_Toc278209397"/>
      <w:bookmarkStart w:id="1190" w:name="_Toc278216563"/>
      <w:bookmarkStart w:id="1191" w:name="_Toc278346989"/>
      <w:bookmarkStart w:id="1192" w:name="_Toc278352970"/>
      <w:bookmarkStart w:id="1193" w:name="_Toc278496076"/>
      <w:bookmarkStart w:id="1194" w:name="_Toc314168753"/>
      <w:bookmarkStart w:id="1195" w:name="_Ref384403672"/>
      <w:bookmarkStart w:id="1196" w:name="_Toc388730573"/>
    </w:p>
    <w:p w14:paraId="1AF53745" w14:textId="1DC0EDB7" w:rsidR="00820349" w:rsidRPr="00B04CF6" w:rsidRDefault="00FE0B55" w:rsidP="00221E40">
      <w:pPr>
        <w:pStyle w:val="Ttulo1"/>
      </w:pPr>
      <w:r w:rsidRPr="00B04CF6">
        <w:lastRenderedPageBreak/>
        <w:t>T</w:t>
      </w:r>
      <w:bookmarkEnd w:id="1189"/>
      <w:bookmarkEnd w:id="1190"/>
      <w:bookmarkEnd w:id="1191"/>
      <w:bookmarkEnd w:id="1192"/>
      <w:bookmarkEnd w:id="1193"/>
      <w:r w:rsidR="003215C8" w:rsidRPr="00B04CF6">
        <w:t>rabalhos Futuros</w:t>
      </w:r>
      <w:bookmarkEnd w:id="1194"/>
      <w:bookmarkEnd w:id="1195"/>
      <w:bookmarkEnd w:id="1196"/>
    </w:p>
    <w:p w14:paraId="249595CC" w14:textId="4D2F77C6" w:rsidR="003C7E05" w:rsidRDefault="003C7E05" w:rsidP="003C7E05">
      <w:r>
        <w:t>Algumas das s</w:t>
      </w:r>
      <w:r w:rsidR="007E6A4A" w:rsidRPr="00B04CF6">
        <w:t xml:space="preserve">ugestões </w:t>
      </w:r>
      <w:r>
        <w:t xml:space="preserve">e ideias </w:t>
      </w:r>
      <w:r w:rsidR="007E6A4A" w:rsidRPr="00B04CF6">
        <w:t>para</w:t>
      </w:r>
      <w:r>
        <w:t xml:space="preserve"> continuação deste projeto</w:t>
      </w:r>
      <w:r w:rsidR="007E6A4A" w:rsidRPr="00B04CF6">
        <w:t>são</w:t>
      </w:r>
      <w:r>
        <w:t>:</w:t>
      </w:r>
    </w:p>
    <w:p w14:paraId="3D4AE093" w14:textId="377177A1" w:rsidR="003C7E05" w:rsidRDefault="003C7E05" w:rsidP="0049439A">
      <w:pPr>
        <w:pStyle w:val="PargrafodaLista"/>
        <w:numPr>
          <w:ilvl w:val="0"/>
          <w:numId w:val="58"/>
        </w:numPr>
        <w:ind w:left="0" w:firstLine="426"/>
      </w:pPr>
      <w:r>
        <w:t>I</w:t>
      </w:r>
      <w:r w:rsidR="007E6A4A" w:rsidRPr="00B04CF6">
        <w:t>mplementar todo o sistema com leitores RFID de médio e longo alcance na farmácia</w:t>
      </w:r>
      <w:r>
        <w:t>;</w:t>
      </w:r>
    </w:p>
    <w:p w14:paraId="3B996245" w14:textId="42FC4EAA" w:rsidR="003C7E05" w:rsidRDefault="003C7E05" w:rsidP="0049439A">
      <w:pPr>
        <w:pStyle w:val="PargrafodaLista"/>
        <w:numPr>
          <w:ilvl w:val="0"/>
          <w:numId w:val="58"/>
        </w:numPr>
        <w:ind w:left="0" w:firstLine="426"/>
      </w:pPr>
      <w:r>
        <w:t>I</w:t>
      </w:r>
      <w:r w:rsidR="007E6A4A" w:rsidRPr="00B04CF6">
        <w:t xml:space="preserve">mplementar </w:t>
      </w:r>
      <w:r w:rsidR="00785B7E">
        <w:t xml:space="preserve">os algorítimos </w:t>
      </w:r>
      <w:r w:rsidR="007E6A4A" w:rsidRPr="00B04CF6">
        <w:t>para colisão de dados</w:t>
      </w:r>
      <w:r w:rsidR="00785B7E">
        <w:t xml:space="preserve"> em leitores de longo e médio alcance</w:t>
      </w:r>
    </w:p>
    <w:p w14:paraId="5E338BFD" w14:textId="6462AB05" w:rsidR="003C7E05" w:rsidRDefault="003C7E05" w:rsidP="0049439A">
      <w:pPr>
        <w:pStyle w:val="PargrafodaLista"/>
        <w:numPr>
          <w:ilvl w:val="0"/>
          <w:numId w:val="58"/>
        </w:numPr>
        <w:ind w:left="0" w:firstLine="426"/>
      </w:pPr>
      <w:r>
        <w:t>Desenvolver</w:t>
      </w:r>
      <w:r w:rsidR="007E6A4A" w:rsidRPr="00B04CF6">
        <w:t xml:space="preserve"> o</w:t>
      </w:r>
      <w:r w:rsidR="00785B7E">
        <w:t>s módulos principais do</w:t>
      </w:r>
      <w:r w:rsidR="007E6A4A" w:rsidRPr="00B04CF6">
        <w:t xml:space="preserve"> programa com todas as telas e requisitos propostos</w:t>
      </w:r>
      <w:r>
        <w:t>,</w:t>
      </w:r>
      <w:r w:rsidR="00785B7E">
        <w:t xml:space="preserve"> e</w:t>
      </w:r>
      <w:r>
        <w:t>;</w:t>
      </w:r>
    </w:p>
    <w:p w14:paraId="4684D345" w14:textId="615C69C0" w:rsidR="003C7E05" w:rsidRDefault="003C7E05" w:rsidP="007E6A4A">
      <w:r>
        <w:t>Existem também algumas sugestões para trabalhos de outros setores, que podem utilizar este estudo como base para outros sistemas:</w:t>
      </w:r>
    </w:p>
    <w:p w14:paraId="369DDFBD" w14:textId="708DEA7D" w:rsidR="007E6A4A" w:rsidRDefault="003C7E05" w:rsidP="007E6A4A">
      <w:r>
        <w:t>Alteração do</w:t>
      </w:r>
      <w:r w:rsidR="007E6A4A" w:rsidRPr="00B04CF6">
        <w:t xml:space="preserve"> programa base para </w:t>
      </w:r>
      <w:r w:rsidR="00785B7E">
        <w:t xml:space="preserve">setores </w:t>
      </w:r>
      <w:r w:rsidR="007E6A4A" w:rsidRPr="00B04CF6">
        <w:t>além d</w:t>
      </w:r>
      <w:r w:rsidR="00785B7E">
        <w:t>as</w:t>
      </w:r>
      <w:r w:rsidR="007E6A4A" w:rsidRPr="00B04CF6">
        <w:t xml:space="preserve"> farmácias de manipulação</w:t>
      </w:r>
      <w:r>
        <w:t>, podendo assim</w:t>
      </w:r>
      <w:r w:rsidR="007E6A4A" w:rsidRPr="00B04CF6">
        <w:t xml:space="preserve"> atender hospitais, controle de veículos, bibliotecas, identificação de animais e utilizado para segurança como em concession</w:t>
      </w:r>
      <w:r w:rsidR="00DC66B1" w:rsidRPr="00B04CF6">
        <w:t>á</w:t>
      </w:r>
      <w:r w:rsidR="007E6A4A" w:rsidRPr="00B04CF6">
        <w:t>rias de carro</w:t>
      </w:r>
      <w:r>
        <w:t>,</w:t>
      </w:r>
      <w:r w:rsidR="007E6A4A" w:rsidRPr="00B04CF6">
        <w:t xml:space="preserve"> onde a tecnologia RFID pode</w:t>
      </w:r>
      <w:r w:rsidR="00DC66B1" w:rsidRPr="00B04CF6">
        <w:t>ria</w:t>
      </w:r>
      <w:r w:rsidR="007E6A4A" w:rsidRPr="00B04CF6">
        <w:t xml:space="preserve"> verificar a autenticidade da chave, </w:t>
      </w:r>
      <w:r w:rsidR="001B75D3" w:rsidRPr="00B04CF6">
        <w:t xml:space="preserve">e através da </w:t>
      </w:r>
      <w:r w:rsidR="007E6A4A" w:rsidRPr="00B04CF6">
        <w:rPr>
          <w:i/>
        </w:rPr>
        <w:t>tag</w:t>
      </w:r>
      <w:r w:rsidR="007E6A4A" w:rsidRPr="00B04CF6">
        <w:t xml:space="preserve"> RFID</w:t>
      </w:r>
      <w:r w:rsidR="001B75D3" w:rsidRPr="00B04CF6">
        <w:t xml:space="preserve">, realizar a </w:t>
      </w:r>
      <w:r w:rsidR="007E6A4A" w:rsidRPr="00B04CF6">
        <w:t>imobilização</w:t>
      </w:r>
      <w:r w:rsidR="001B75D3" w:rsidRPr="00B04CF6">
        <w:t xml:space="preserve"> do automóvel</w:t>
      </w:r>
      <w:r w:rsidR="007E6A4A" w:rsidRPr="00B04CF6">
        <w:t>.</w:t>
      </w:r>
    </w:p>
    <w:p w14:paraId="3CE5E998" w14:textId="6BFE5423" w:rsidR="003C7E05" w:rsidRPr="00B04CF6" w:rsidRDefault="003C7E05" w:rsidP="007E6A4A">
      <w:r>
        <w:t>Voltar ao tema originalmente proposto também é uma implementação passível de estudo, análise e desenvolvimento, pois o setor de identificação de bens é uma área de grande crescimento e que vem apresentando crescimento de interesse em tecnologias de identificação automatizada.</w:t>
      </w:r>
    </w:p>
    <w:p w14:paraId="16B7DF93" w14:textId="046FD862" w:rsidR="000C3DDB" w:rsidRPr="00B04CF6" w:rsidDel="0049439A" w:rsidRDefault="001468BD" w:rsidP="000C3DDB">
      <w:pPr>
        <w:rPr>
          <w:del w:id="1197" w:author="Ivan" w:date="2014-06-02T23:02:00Z"/>
        </w:rPr>
      </w:pPr>
      <w:r>
        <w:t>Desenvolver um sistema para balanças de grande porte para identificação e pesagem, ou apenas identificação, de contêineres, aviões, navios, peças de fuselagem, caminhões e outros tipos de maquinaria pesada.</w:t>
      </w:r>
    </w:p>
    <w:p w14:paraId="131FD577" w14:textId="3C9B4D51" w:rsidR="00C46094" w:rsidRPr="00B04CF6" w:rsidRDefault="00C46094" w:rsidP="000C3DDB"/>
    <w:p w14:paraId="20CFE08B" w14:textId="4851579F" w:rsidR="00776072" w:rsidRDefault="00776072">
      <w:pPr>
        <w:spacing w:after="0" w:line="240" w:lineRule="auto"/>
        <w:ind w:firstLine="0"/>
        <w:jc w:val="left"/>
      </w:pPr>
      <w:bookmarkStart w:id="1198" w:name="_Toc314168754"/>
      <w:bookmarkStart w:id="1199" w:name="_Toc262244893"/>
      <w:bookmarkStart w:id="1200" w:name="_Toc278209398"/>
      <w:bookmarkStart w:id="1201" w:name="_Toc278216564"/>
      <w:bookmarkStart w:id="1202" w:name="_Toc388730574"/>
      <w:r>
        <w:rPr>
          <w:b/>
          <w:caps/>
        </w:rPr>
        <w:br w:type="page"/>
      </w:r>
    </w:p>
    <w:sdt>
      <w:sdtPr>
        <w:rPr>
          <w:b w:val="0"/>
          <w:caps w:val="0"/>
        </w:rPr>
        <w:id w:val="323320066"/>
        <w:docPartObj>
          <w:docPartGallery w:val="Bibliographies"/>
          <w:docPartUnique/>
        </w:docPartObj>
      </w:sdtPr>
      <w:sdtContent>
        <w:p w14:paraId="43707727" w14:textId="73DBD031" w:rsidR="000C3DDB" w:rsidRPr="00B04CF6" w:rsidRDefault="000C3DDB">
          <w:pPr>
            <w:pStyle w:val="Ttulo1"/>
          </w:pPr>
          <w:r w:rsidRPr="00B04CF6">
            <w:t>Bibliografia</w:t>
          </w:r>
          <w:bookmarkEnd w:id="1202"/>
        </w:p>
        <w:sdt>
          <w:sdtPr>
            <w:id w:val="309056553"/>
            <w:bibliography/>
          </w:sdtPr>
          <w:sdtContent>
            <w:p w14:paraId="2022A149" w14:textId="77777777" w:rsidR="0049439A" w:rsidRDefault="000C3DDB" w:rsidP="0049439A">
              <w:pPr>
                <w:pStyle w:val="Bibliografia"/>
                <w:ind w:firstLine="0"/>
                <w:rPr>
                  <w:ins w:id="1203" w:author="Ivan" w:date="2014-06-02T23:02:00Z"/>
                  <w:noProof/>
                </w:rPr>
                <w:pPrChange w:id="1204" w:author="Ivan" w:date="2014-06-02T23:03:00Z">
                  <w:pPr>
                    <w:pStyle w:val="Bibliografia"/>
                  </w:pPr>
                </w:pPrChange>
              </w:pPr>
              <w:r w:rsidRPr="00B04CF6">
                <w:fldChar w:fldCharType="begin"/>
              </w:r>
              <w:r w:rsidRPr="00B04CF6">
                <w:rPr>
                  <w:lang w:val="en-US"/>
                </w:rPr>
                <w:instrText>BIBLIOGRAPHY</w:instrText>
              </w:r>
              <w:r w:rsidRPr="00B04CF6">
                <w:fldChar w:fldCharType="separate"/>
              </w:r>
              <w:ins w:id="1205" w:author="Ivan" w:date="2014-06-02T23:02:00Z">
                <w:r w:rsidR="0049439A" w:rsidRPr="0049439A">
                  <w:rPr>
                    <w:noProof/>
                    <w:lang w:val="en-US"/>
                    <w:rPrChange w:id="1206" w:author="Ivan" w:date="2014-06-02T23:02:00Z">
                      <w:rPr>
                        <w:noProof/>
                      </w:rPr>
                    </w:rPrChange>
                  </w:rPr>
                  <w:t xml:space="preserve">AIM. Shrouds of Time: The History of RFID, 2001. </w:t>
                </w:r>
                <w:r w:rsidR="0049439A">
                  <w:rPr>
                    <w:noProof/>
                  </w:rPr>
                  <w:t>Disponivel em: &lt;http://www.transcore.com/sites/default/files/History%20of%20RFID%20White%20Paper.pdf&gt;. Acesso em: 2014 fev. 03.</w:t>
                </w:r>
              </w:ins>
            </w:p>
            <w:p w14:paraId="6B922078" w14:textId="77777777" w:rsidR="0049439A" w:rsidRDefault="0049439A" w:rsidP="0049439A">
              <w:pPr>
                <w:pStyle w:val="Bibliografia"/>
                <w:ind w:firstLine="0"/>
                <w:rPr>
                  <w:ins w:id="1207" w:author="Ivan" w:date="2014-06-02T23:02:00Z"/>
                  <w:noProof/>
                </w:rPr>
                <w:pPrChange w:id="1208" w:author="Ivan" w:date="2014-06-02T23:03:00Z">
                  <w:pPr>
                    <w:pStyle w:val="Bibliografia"/>
                  </w:pPr>
                </w:pPrChange>
              </w:pPr>
              <w:ins w:id="1209" w:author="Ivan" w:date="2014-06-02T23:02:00Z">
                <w:r>
                  <w:rPr>
                    <w:noProof/>
                  </w:rPr>
                  <w:t xml:space="preserve">ALTERNATE TECHNOLOGIES. Alternate | Technologies - Produtos - Fórmula Certa for Windows. </w:t>
                </w:r>
                <w:r>
                  <w:rPr>
                    <w:i/>
                    <w:iCs/>
                    <w:noProof/>
                  </w:rPr>
                  <w:t>Alternate Technologies</w:t>
                </w:r>
                <w:r>
                  <w:rPr>
                    <w:noProof/>
                  </w:rPr>
                  <w:t>, 2014. Disponivel em: &lt;http://www.alternate.com.br/produtos/FormulaCerta&gt;. Acesso em: 13 Maio 2014.</w:t>
                </w:r>
              </w:ins>
            </w:p>
            <w:p w14:paraId="5FF48936" w14:textId="77777777" w:rsidR="0049439A" w:rsidRPr="0049439A" w:rsidRDefault="0049439A" w:rsidP="0049439A">
              <w:pPr>
                <w:pStyle w:val="Bibliografia"/>
                <w:ind w:firstLine="0"/>
                <w:rPr>
                  <w:ins w:id="1210" w:author="Ivan" w:date="2014-06-02T23:02:00Z"/>
                  <w:noProof/>
                  <w:lang w:val="en-US"/>
                  <w:rPrChange w:id="1211" w:author="Ivan" w:date="2014-06-02T23:02:00Z">
                    <w:rPr>
                      <w:ins w:id="1212" w:author="Ivan" w:date="2014-06-02T23:02:00Z"/>
                      <w:noProof/>
                    </w:rPr>
                  </w:rPrChange>
                </w:rPr>
                <w:pPrChange w:id="1213" w:author="Ivan" w:date="2014-06-02T23:03:00Z">
                  <w:pPr>
                    <w:pStyle w:val="Bibliografia"/>
                  </w:pPr>
                </w:pPrChange>
              </w:pPr>
              <w:ins w:id="1214" w:author="Ivan" w:date="2014-06-02T23:02:00Z">
                <w:r>
                  <w:rPr>
                    <w:noProof/>
                  </w:rPr>
                  <w:t xml:space="preserve">BANG, O. et al. Efficient Novel Anti-Collision Protocols for Passive RFID Tags. </w:t>
                </w:r>
                <w:r>
                  <w:rPr>
                    <w:i/>
                    <w:iCs/>
                    <w:noProof/>
                  </w:rPr>
                  <w:t>Auto-ID Labs</w:t>
                </w:r>
                <w:r>
                  <w:rPr>
                    <w:noProof/>
                  </w:rPr>
                  <w:t xml:space="preserve">, p. 30, 2009. Disponivel em: &lt;http://www.autoidlabs.org/uploads/media/AUTOIDLABS-WP-HARDWARE-050.pdf&gt;. </w:t>
                </w:r>
                <w:r w:rsidRPr="0049439A">
                  <w:rPr>
                    <w:noProof/>
                    <w:lang w:val="en-US"/>
                    <w:rPrChange w:id="1215" w:author="Ivan" w:date="2014-06-02T23:02:00Z">
                      <w:rPr>
                        <w:noProof/>
                      </w:rPr>
                    </w:rPrChange>
                  </w:rPr>
                  <w:t>Acesso em: 15 Março 2014.</w:t>
                </w:r>
              </w:ins>
            </w:p>
            <w:p w14:paraId="4340D2EE" w14:textId="77777777" w:rsidR="0049439A" w:rsidRDefault="0049439A" w:rsidP="0049439A">
              <w:pPr>
                <w:pStyle w:val="Bibliografia"/>
                <w:ind w:firstLine="0"/>
                <w:rPr>
                  <w:ins w:id="1216" w:author="Ivan" w:date="2014-06-02T23:02:00Z"/>
                  <w:noProof/>
                </w:rPr>
                <w:pPrChange w:id="1217" w:author="Ivan" w:date="2014-06-02T23:03:00Z">
                  <w:pPr>
                    <w:pStyle w:val="Bibliografia"/>
                  </w:pPr>
                </w:pPrChange>
              </w:pPr>
              <w:ins w:id="1218" w:author="Ivan" w:date="2014-06-02T23:02:00Z">
                <w:r w:rsidRPr="0049439A">
                  <w:rPr>
                    <w:noProof/>
                    <w:lang w:val="en-US"/>
                    <w:rPrChange w:id="1219" w:author="Ivan" w:date="2014-06-02T23:02:00Z">
                      <w:rPr>
                        <w:noProof/>
                      </w:rPr>
                    </w:rPrChange>
                  </w:rPr>
                  <w:t xml:space="preserve">BONUCCELLI, M. A. et al. Tree slotted aloha: a new protocol for tag identification in RFID networks. </w:t>
                </w:r>
                <w:r w:rsidRPr="0049439A">
                  <w:rPr>
                    <w:i/>
                    <w:iCs/>
                    <w:noProof/>
                    <w:lang w:val="en-US"/>
                    <w:rPrChange w:id="1220" w:author="Ivan" w:date="2014-06-02T23:02:00Z">
                      <w:rPr>
                        <w:i/>
                        <w:iCs/>
                        <w:noProof/>
                      </w:rPr>
                    </w:rPrChange>
                  </w:rPr>
                  <w:t>Northwestern Electrical Engineering and Computer Science</w:t>
                </w:r>
                <w:r w:rsidRPr="0049439A">
                  <w:rPr>
                    <w:noProof/>
                    <w:lang w:val="en-US"/>
                    <w:rPrChange w:id="1221" w:author="Ivan" w:date="2014-06-02T23:02:00Z">
                      <w:rPr>
                        <w:noProof/>
                      </w:rPr>
                    </w:rPrChange>
                  </w:rPr>
                  <w:t xml:space="preserve">, Buffalo-Niagara Falls, p. 603 - 608, Junho 2006. </w:t>
                </w:r>
                <w:r>
                  <w:rPr>
                    <w:noProof/>
                  </w:rPr>
                  <w:t>Disponivel em: &lt;http://users.eecs.northwestern.edu/~peters/references/TreeSlottedAlohaBonuccelli06.pdf&gt;. Acesso em: 03 Abril 2014.</w:t>
                </w:r>
              </w:ins>
            </w:p>
            <w:p w14:paraId="28E8C709" w14:textId="77777777" w:rsidR="0049439A" w:rsidRPr="0049439A" w:rsidRDefault="0049439A" w:rsidP="0049439A">
              <w:pPr>
                <w:pStyle w:val="Bibliografia"/>
                <w:ind w:firstLine="0"/>
                <w:rPr>
                  <w:ins w:id="1222" w:author="Ivan" w:date="2014-06-02T23:02:00Z"/>
                  <w:noProof/>
                  <w:lang w:val="en-US"/>
                  <w:rPrChange w:id="1223" w:author="Ivan" w:date="2014-06-02T23:02:00Z">
                    <w:rPr>
                      <w:ins w:id="1224" w:author="Ivan" w:date="2014-06-02T23:02:00Z"/>
                      <w:noProof/>
                    </w:rPr>
                  </w:rPrChange>
                </w:rPr>
                <w:pPrChange w:id="1225" w:author="Ivan" w:date="2014-06-02T23:03:00Z">
                  <w:pPr>
                    <w:pStyle w:val="Bibliografia"/>
                  </w:pPr>
                </w:pPrChange>
              </w:pPr>
              <w:ins w:id="1226" w:author="Ivan" w:date="2014-06-02T23:02:00Z">
                <w:r>
                  <w:rPr>
                    <w:noProof/>
                  </w:rPr>
                  <w:t xml:space="preserve">CENTER MICRO AUTOMAÇÃO. Center Micro Automação. </w:t>
                </w:r>
                <w:r>
                  <w:rPr>
                    <w:i/>
                    <w:iCs/>
                    <w:noProof/>
                  </w:rPr>
                  <w:t>Center Micro Automação</w:t>
                </w:r>
                <w:r>
                  <w:rPr>
                    <w:noProof/>
                  </w:rPr>
                  <w:t xml:space="preserve">, 2011. Disponivel em: &lt;http://centermicro.com.br/site/servicos/calcula_gtin.php&gt;. </w:t>
                </w:r>
                <w:r w:rsidRPr="0049439A">
                  <w:rPr>
                    <w:noProof/>
                    <w:lang w:val="en-US"/>
                    <w:rPrChange w:id="1227" w:author="Ivan" w:date="2014-06-02T23:02:00Z">
                      <w:rPr>
                        <w:noProof/>
                      </w:rPr>
                    </w:rPrChange>
                  </w:rPr>
                  <w:t>Acesso em: 12 Março 2014.</w:t>
                </w:r>
              </w:ins>
            </w:p>
            <w:p w14:paraId="05285E31" w14:textId="77777777" w:rsidR="0049439A" w:rsidRPr="0049439A" w:rsidRDefault="0049439A" w:rsidP="0049439A">
              <w:pPr>
                <w:pStyle w:val="Bibliografia"/>
                <w:ind w:firstLine="0"/>
                <w:rPr>
                  <w:ins w:id="1228" w:author="Ivan" w:date="2014-06-02T23:02:00Z"/>
                  <w:noProof/>
                  <w:lang w:val="en-US"/>
                  <w:rPrChange w:id="1229" w:author="Ivan" w:date="2014-06-02T23:02:00Z">
                    <w:rPr>
                      <w:ins w:id="1230" w:author="Ivan" w:date="2014-06-02T23:02:00Z"/>
                      <w:noProof/>
                    </w:rPr>
                  </w:rPrChange>
                </w:rPr>
                <w:pPrChange w:id="1231" w:author="Ivan" w:date="2014-06-02T23:03:00Z">
                  <w:pPr>
                    <w:pStyle w:val="Bibliografia"/>
                  </w:pPr>
                </w:pPrChange>
              </w:pPr>
              <w:ins w:id="1232" w:author="Ivan" w:date="2014-06-02T23:02:00Z">
                <w:r w:rsidRPr="0049439A">
                  <w:rPr>
                    <w:noProof/>
                    <w:lang w:val="en-US"/>
                    <w:rPrChange w:id="1233" w:author="Ivan" w:date="2014-06-02T23:02:00Z">
                      <w:rPr>
                        <w:noProof/>
                      </w:rPr>
                    </w:rPrChange>
                  </w:rPr>
                  <w:t xml:space="preserve">CHERIET, M. et al. </w:t>
                </w:r>
                <w:r w:rsidRPr="0049439A">
                  <w:rPr>
                    <w:i/>
                    <w:iCs/>
                    <w:noProof/>
                    <w:lang w:val="en-US"/>
                    <w:rPrChange w:id="1234" w:author="Ivan" w:date="2014-06-02T23:02:00Z">
                      <w:rPr>
                        <w:i/>
                        <w:iCs/>
                        <w:noProof/>
                      </w:rPr>
                    </w:rPrChange>
                  </w:rPr>
                  <w:t>Character Recognition Systems:</w:t>
                </w:r>
                <w:r w:rsidRPr="0049439A">
                  <w:rPr>
                    <w:noProof/>
                    <w:lang w:val="en-US"/>
                    <w:rPrChange w:id="1235" w:author="Ivan" w:date="2014-06-02T23:02:00Z">
                      <w:rPr>
                        <w:noProof/>
                      </w:rPr>
                    </w:rPrChange>
                  </w:rPr>
                  <w:t xml:space="preserve"> A Guide for Students and Practioners. Hoboken: John Wiley &amp; Sons, 2007.</w:t>
                </w:r>
              </w:ins>
            </w:p>
            <w:p w14:paraId="78B240EF" w14:textId="77777777" w:rsidR="0049439A" w:rsidRPr="0049439A" w:rsidRDefault="0049439A" w:rsidP="0049439A">
              <w:pPr>
                <w:pStyle w:val="Bibliografia"/>
                <w:ind w:firstLine="0"/>
                <w:rPr>
                  <w:ins w:id="1236" w:author="Ivan" w:date="2014-06-02T23:02:00Z"/>
                  <w:noProof/>
                  <w:lang w:val="en-US"/>
                  <w:rPrChange w:id="1237" w:author="Ivan" w:date="2014-06-02T23:02:00Z">
                    <w:rPr>
                      <w:ins w:id="1238" w:author="Ivan" w:date="2014-06-02T23:02:00Z"/>
                      <w:noProof/>
                    </w:rPr>
                  </w:rPrChange>
                </w:rPr>
                <w:pPrChange w:id="1239" w:author="Ivan" w:date="2014-06-02T23:03:00Z">
                  <w:pPr>
                    <w:pStyle w:val="Bibliografia"/>
                  </w:pPr>
                </w:pPrChange>
              </w:pPr>
              <w:ins w:id="1240" w:author="Ivan" w:date="2014-06-02T23:02:00Z">
                <w:r w:rsidRPr="0049439A">
                  <w:rPr>
                    <w:noProof/>
                    <w:lang w:val="en-US"/>
                    <w:rPrChange w:id="1241" w:author="Ivan" w:date="2014-06-02T23:02:00Z">
                      <w:rPr>
                        <w:noProof/>
                      </w:rPr>
                    </w:rPrChange>
                  </w:rPr>
                  <w:t xml:space="preserve">DAVIES, C. iPhone 4S Siri hack adds spoken settings control and battery status. </w:t>
                </w:r>
                <w:r>
                  <w:rPr>
                    <w:i/>
                    <w:iCs/>
                    <w:noProof/>
                  </w:rPr>
                  <w:t>Slash Gear</w:t>
                </w:r>
                <w:r>
                  <w:rPr>
                    <w:noProof/>
                  </w:rPr>
                  <w:t xml:space="preserve">, 2011. Disponivel em: &lt;http://www.slashgear.com/iphone-4s-siri-hack-adds-spoken-settings-control-and-battery-status-15202596/#jp-carousel-202598&gt;. </w:t>
                </w:r>
                <w:r w:rsidRPr="0049439A">
                  <w:rPr>
                    <w:noProof/>
                    <w:lang w:val="en-US"/>
                    <w:rPrChange w:id="1242" w:author="Ivan" w:date="2014-06-02T23:02:00Z">
                      <w:rPr>
                        <w:noProof/>
                      </w:rPr>
                    </w:rPrChange>
                  </w:rPr>
                  <w:t>Acesso em: 15 Março 2014.</w:t>
                </w:r>
              </w:ins>
            </w:p>
            <w:p w14:paraId="6972076F" w14:textId="77777777" w:rsidR="0049439A" w:rsidRPr="0049439A" w:rsidRDefault="0049439A" w:rsidP="0049439A">
              <w:pPr>
                <w:pStyle w:val="Bibliografia"/>
                <w:ind w:firstLine="0"/>
                <w:rPr>
                  <w:ins w:id="1243" w:author="Ivan" w:date="2014-06-02T23:02:00Z"/>
                  <w:noProof/>
                  <w:lang w:val="en-US"/>
                  <w:rPrChange w:id="1244" w:author="Ivan" w:date="2014-06-02T23:02:00Z">
                    <w:rPr>
                      <w:ins w:id="1245" w:author="Ivan" w:date="2014-06-02T23:02:00Z"/>
                      <w:noProof/>
                    </w:rPr>
                  </w:rPrChange>
                </w:rPr>
                <w:pPrChange w:id="1246" w:author="Ivan" w:date="2014-06-02T23:03:00Z">
                  <w:pPr>
                    <w:pStyle w:val="Bibliografia"/>
                  </w:pPr>
                </w:pPrChange>
              </w:pPr>
              <w:ins w:id="1247" w:author="Ivan" w:date="2014-06-02T23:02:00Z">
                <w:r w:rsidRPr="0049439A">
                  <w:rPr>
                    <w:noProof/>
                    <w:lang w:val="en-US"/>
                    <w:rPrChange w:id="1248" w:author="Ivan" w:date="2014-06-02T23:02:00Z">
                      <w:rPr>
                        <w:noProof/>
                      </w:rPr>
                    </w:rPrChange>
                  </w:rPr>
                  <w:t xml:space="preserve">DELANEY, K. Inside Microsoft SQL Server 2005: The Storage Engine. </w:t>
                </w:r>
                <w:r w:rsidRPr="0049439A">
                  <w:rPr>
                    <w:i/>
                    <w:iCs/>
                    <w:noProof/>
                    <w:lang w:val="en-US"/>
                    <w:rPrChange w:id="1249" w:author="Ivan" w:date="2014-06-02T23:02:00Z">
                      <w:rPr>
                        <w:i/>
                        <w:iCs/>
                        <w:noProof/>
                      </w:rPr>
                    </w:rPrChange>
                  </w:rPr>
                  <w:t>Itzik Ben-Gan's Website</w:t>
                </w:r>
                <w:r w:rsidRPr="0049439A">
                  <w:rPr>
                    <w:noProof/>
                    <w:lang w:val="en-US"/>
                    <w:rPrChange w:id="1250" w:author="Ivan" w:date="2014-06-02T23:02:00Z">
                      <w:rPr>
                        <w:noProof/>
                      </w:rPr>
                    </w:rPrChange>
                  </w:rPr>
                  <w:t xml:space="preserve">, 2006. </w:t>
                </w:r>
                <w:r>
                  <w:rPr>
                    <w:noProof/>
                  </w:rPr>
                  <w:t xml:space="preserve">Disponivel em: &lt;http://www.sql.co.il/books/insidetsql2005/Inside%20Microsoft%20SQL%20Server%202005%20T-SQL%20Programming%20(0-7356-2197-7)%20-%20Chapter%2003%20-%20Cursors.pdf&gt;. </w:t>
                </w:r>
                <w:r w:rsidRPr="0049439A">
                  <w:rPr>
                    <w:noProof/>
                    <w:lang w:val="en-US"/>
                    <w:rPrChange w:id="1251" w:author="Ivan" w:date="2014-06-02T23:02:00Z">
                      <w:rPr>
                        <w:noProof/>
                      </w:rPr>
                    </w:rPrChange>
                  </w:rPr>
                  <w:t>Acesso em: 29 Março 2014.</w:t>
                </w:r>
              </w:ins>
            </w:p>
            <w:p w14:paraId="56941BD8" w14:textId="77777777" w:rsidR="0049439A" w:rsidRPr="0049439A" w:rsidRDefault="0049439A" w:rsidP="0049439A">
              <w:pPr>
                <w:pStyle w:val="Bibliografia"/>
                <w:ind w:firstLine="0"/>
                <w:rPr>
                  <w:ins w:id="1252" w:author="Ivan" w:date="2014-06-02T23:02:00Z"/>
                  <w:noProof/>
                  <w:lang w:val="en-US"/>
                  <w:rPrChange w:id="1253" w:author="Ivan" w:date="2014-06-02T23:02:00Z">
                    <w:rPr>
                      <w:ins w:id="1254" w:author="Ivan" w:date="2014-06-02T23:02:00Z"/>
                      <w:noProof/>
                    </w:rPr>
                  </w:rPrChange>
                </w:rPr>
                <w:pPrChange w:id="1255" w:author="Ivan" w:date="2014-06-02T23:03:00Z">
                  <w:pPr>
                    <w:pStyle w:val="Bibliografia"/>
                  </w:pPr>
                </w:pPrChange>
              </w:pPr>
              <w:ins w:id="1256" w:author="Ivan" w:date="2014-06-02T23:02:00Z">
                <w:r w:rsidRPr="0049439A">
                  <w:rPr>
                    <w:noProof/>
                    <w:lang w:val="en-US"/>
                    <w:rPrChange w:id="1257" w:author="Ivan" w:date="2014-06-02T23:02:00Z">
                      <w:rPr>
                        <w:noProof/>
                      </w:rPr>
                    </w:rPrChange>
                  </w:rPr>
                  <w:lastRenderedPageBreak/>
                  <w:t xml:space="preserve">EDUCAUSE. 7 things you should know about QR Codes. </w:t>
                </w:r>
                <w:r>
                  <w:rPr>
                    <w:i/>
                    <w:iCs/>
                    <w:noProof/>
                  </w:rPr>
                  <w:t>Educause</w:t>
                </w:r>
                <w:r>
                  <w:rPr>
                    <w:noProof/>
                  </w:rPr>
                  <w:t xml:space="preserve">, 2009. Disponivel em: &lt;http://net.educause.edu/ir/library/pdf/ELi7046.pdf&gt;. </w:t>
                </w:r>
                <w:r w:rsidRPr="0049439A">
                  <w:rPr>
                    <w:noProof/>
                    <w:lang w:val="en-US"/>
                    <w:rPrChange w:id="1258" w:author="Ivan" w:date="2014-06-02T23:02:00Z">
                      <w:rPr>
                        <w:noProof/>
                      </w:rPr>
                    </w:rPrChange>
                  </w:rPr>
                  <w:t>Acesso em: 2014 Junho 02.</w:t>
                </w:r>
              </w:ins>
            </w:p>
            <w:p w14:paraId="0AFD043D" w14:textId="77777777" w:rsidR="0049439A" w:rsidRPr="0049439A" w:rsidRDefault="0049439A" w:rsidP="0049439A">
              <w:pPr>
                <w:pStyle w:val="Bibliografia"/>
                <w:ind w:firstLine="0"/>
                <w:rPr>
                  <w:ins w:id="1259" w:author="Ivan" w:date="2014-06-02T23:02:00Z"/>
                  <w:noProof/>
                  <w:lang w:val="en-US"/>
                  <w:rPrChange w:id="1260" w:author="Ivan" w:date="2014-06-02T23:02:00Z">
                    <w:rPr>
                      <w:ins w:id="1261" w:author="Ivan" w:date="2014-06-02T23:02:00Z"/>
                      <w:noProof/>
                    </w:rPr>
                  </w:rPrChange>
                </w:rPr>
                <w:pPrChange w:id="1262" w:author="Ivan" w:date="2014-06-02T23:03:00Z">
                  <w:pPr>
                    <w:pStyle w:val="Bibliografia"/>
                  </w:pPr>
                </w:pPrChange>
              </w:pPr>
              <w:ins w:id="1263" w:author="Ivan" w:date="2014-06-02T23:02:00Z">
                <w:r w:rsidRPr="0049439A">
                  <w:rPr>
                    <w:noProof/>
                    <w:lang w:val="en-US"/>
                    <w:rPrChange w:id="1264" w:author="Ivan" w:date="2014-06-02T23:02:00Z">
                      <w:rPr>
                        <w:noProof/>
                      </w:rPr>
                    </w:rPrChange>
                  </w:rPr>
                  <w:t xml:space="preserve">FINKENZELLER, K. </w:t>
                </w:r>
                <w:r w:rsidRPr="0049439A">
                  <w:rPr>
                    <w:i/>
                    <w:iCs/>
                    <w:noProof/>
                    <w:lang w:val="en-US"/>
                    <w:rPrChange w:id="1265" w:author="Ivan" w:date="2014-06-02T23:02:00Z">
                      <w:rPr>
                        <w:i/>
                        <w:iCs/>
                        <w:noProof/>
                      </w:rPr>
                    </w:rPrChange>
                  </w:rPr>
                  <w:t>RFID Handbook:</w:t>
                </w:r>
                <w:r w:rsidRPr="0049439A">
                  <w:rPr>
                    <w:noProof/>
                    <w:lang w:val="en-US"/>
                    <w:rPrChange w:id="1266" w:author="Ivan" w:date="2014-06-02T23:02:00Z">
                      <w:rPr>
                        <w:noProof/>
                      </w:rPr>
                    </w:rPrChange>
                  </w:rPr>
                  <w:t xml:space="preserve"> Fundamentals and Applications in Contactless Smart Cards, Radio Frequency Identification and Near-Field Communication, 3rd Ed. Chichester: John Wiley &amp; Sons, Ltd, 2010.</w:t>
                </w:r>
              </w:ins>
            </w:p>
            <w:p w14:paraId="279858AD" w14:textId="77777777" w:rsidR="0049439A" w:rsidRDefault="0049439A" w:rsidP="0049439A">
              <w:pPr>
                <w:pStyle w:val="Bibliografia"/>
                <w:ind w:firstLine="0"/>
                <w:rPr>
                  <w:ins w:id="1267" w:author="Ivan" w:date="2014-06-02T23:02:00Z"/>
                  <w:noProof/>
                </w:rPr>
                <w:pPrChange w:id="1268" w:author="Ivan" w:date="2014-06-02T23:03:00Z">
                  <w:pPr>
                    <w:pStyle w:val="Bibliografia"/>
                  </w:pPr>
                </w:pPrChange>
              </w:pPr>
              <w:ins w:id="1269" w:author="Ivan" w:date="2014-06-02T23:02:00Z">
                <w:r w:rsidRPr="0049439A">
                  <w:rPr>
                    <w:noProof/>
                    <w:lang w:val="en-US"/>
                    <w:rPrChange w:id="1270" w:author="Ivan" w:date="2014-06-02T23:02:00Z">
                      <w:rPr>
                        <w:noProof/>
                      </w:rPr>
                    </w:rPrChange>
                  </w:rPr>
                  <w:t xml:space="preserve">GRIFFIN, J. The Fundamentals of Backscatter Part II. </w:t>
                </w:r>
                <w:r>
                  <w:rPr>
                    <w:i/>
                    <w:iCs/>
                    <w:noProof/>
                  </w:rPr>
                  <w:t>Wireless VirginiaTech</w:t>
                </w:r>
                <w:r>
                  <w:rPr>
                    <w:noProof/>
                  </w:rPr>
                  <w:t>, 2009. Disponivel em: &lt;https://wireless.vt.edu/symposium/2009/2009Tutorials/Fundamentals%20of%20Backscatter_Part%202_Griffin.pdf&gt;. Acesso em: 07 Março 2014.</w:t>
                </w:r>
              </w:ins>
            </w:p>
            <w:p w14:paraId="1A8EA763" w14:textId="77777777" w:rsidR="0049439A" w:rsidRDefault="0049439A" w:rsidP="0049439A">
              <w:pPr>
                <w:pStyle w:val="Bibliografia"/>
                <w:ind w:firstLine="0"/>
                <w:rPr>
                  <w:ins w:id="1271" w:author="Ivan" w:date="2014-06-02T23:02:00Z"/>
                  <w:noProof/>
                </w:rPr>
                <w:pPrChange w:id="1272" w:author="Ivan" w:date="2014-06-02T23:03:00Z">
                  <w:pPr>
                    <w:pStyle w:val="Bibliografia"/>
                  </w:pPr>
                </w:pPrChange>
              </w:pPr>
              <w:ins w:id="1273" w:author="Ivan" w:date="2014-06-02T23:02:00Z">
                <w:r w:rsidRPr="0049439A">
                  <w:rPr>
                    <w:noProof/>
                    <w:lang w:val="en-US"/>
                    <w:rPrChange w:id="1274" w:author="Ivan" w:date="2014-06-02T23:02:00Z">
                      <w:rPr>
                        <w:noProof/>
                      </w:rPr>
                    </w:rPrChange>
                  </w:rPr>
                  <w:t xml:space="preserve">HOLLOWAY, S. RFID: An Introduction. </w:t>
                </w:r>
                <w:r>
                  <w:rPr>
                    <w:i/>
                    <w:iCs/>
                    <w:noProof/>
                  </w:rPr>
                  <w:t>Microsoft MSDN</w:t>
                </w:r>
                <w:r>
                  <w:rPr>
                    <w:noProof/>
                  </w:rPr>
                  <w:t>, 2006. Disponivel em: &lt;http://msdn.microsoft.com/en-us/library/aa479355.aspx#rfidintro_topic1&gt;. Acesso em: 2014 fev. 01.</w:t>
                </w:r>
              </w:ins>
            </w:p>
            <w:p w14:paraId="6DB83FD4" w14:textId="77777777" w:rsidR="0049439A" w:rsidRPr="0049439A" w:rsidRDefault="0049439A" w:rsidP="0049439A">
              <w:pPr>
                <w:pStyle w:val="Bibliografia"/>
                <w:ind w:firstLine="0"/>
                <w:rPr>
                  <w:ins w:id="1275" w:author="Ivan" w:date="2014-06-02T23:02:00Z"/>
                  <w:noProof/>
                  <w:lang w:val="en-US"/>
                  <w:rPrChange w:id="1276" w:author="Ivan" w:date="2014-06-02T23:02:00Z">
                    <w:rPr>
                      <w:ins w:id="1277" w:author="Ivan" w:date="2014-06-02T23:02:00Z"/>
                      <w:noProof/>
                    </w:rPr>
                  </w:rPrChange>
                </w:rPr>
                <w:pPrChange w:id="1278" w:author="Ivan" w:date="2014-06-02T23:03:00Z">
                  <w:pPr>
                    <w:pStyle w:val="Bibliografia"/>
                  </w:pPr>
                </w:pPrChange>
              </w:pPr>
              <w:ins w:id="1279" w:author="Ivan" w:date="2014-06-02T23:02:00Z">
                <w:r>
                  <w:rPr>
                    <w:noProof/>
                  </w:rPr>
                  <w:t xml:space="preserve">INTERMEC. </w:t>
                </w:r>
                <w:r>
                  <w:rPr>
                    <w:i/>
                    <w:iCs/>
                    <w:noProof/>
                  </w:rPr>
                  <w:t>Intermec Chile</w:t>
                </w:r>
                <w:r>
                  <w:rPr>
                    <w:noProof/>
                  </w:rPr>
                  <w:t xml:space="preserve">, Fevereiro 2007. Disponivel em: &lt;http://www.intermec.cl/descargas/WP_INTERMEC_SupplyChainRFID_wp_web.pdf&gt;. </w:t>
                </w:r>
                <w:r w:rsidRPr="0049439A">
                  <w:rPr>
                    <w:noProof/>
                    <w:lang w:val="en-US"/>
                    <w:rPrChange w:id="1280" w:author="Ivan" w:date="2014-06-02T23:02:00Z">
                      <w:rPr>
                        <w:noProof/>
                      </w:rPr>
                    </w:rPrChange>
                  </w:rPr>
                  <w:t>Acesso em: 23 Fevereiro 2014.</w:t>
                </w:r>
              </w:ins>
            </w:p>
            <w:p w14:paraId="50759110" w14:textId="77777777" w:rsidR="0049439A" w:rsidRDefault="0049439A" w:rsidP="0049439A">
              <w:pPr>
                <w:pStyle w:val="Bibliografia"/>
                <w:ind w:firstLine="0"/>
                <w:rPr>
                  <w:ins w:id="1281" w:author="Ivan" w:date="2014-06-02T23:02:00Z"/>
                  <w:noProof/>
                </w:rPr>
                <w:pPrChange w:id="1282" w:author="Ivan" w:date="2014-06-02T23:03:00Z">
                  <w:pPr>
                    <w:pStyle w:val="Bibliografia"/>
                  </w:pPr>
                </w:pPrChange>
              </w:pPr>
              <w:ins w:id="1283" w:author="Ivan" w:date="2014-06-02T23:02:00Z">
                <w:r w:rsidRPr="0049439A">
                  <w:rPr>
                    <w:noProof/>
                    <w:lang w:val="en-US"/>
                    <w:rPrChange w:id="1284" w:author="Ivan" w:date="2014-06-02T23:02:00Z">
                      <w:rPr>
                        <w:noProof/>
                      </w:rPr>
                    </w:rPrChange>
                  </w:rPr>
                  <w:t xml:space="preserve">KAUR, M. et al. RFID Technology Principles, Advantages, Limitations and Its Applications, Fevereiro 2001. </w:t>
                </w:r>
                <w:r>
                  <w:rPr>
                    <w:noProof/>
                  </w:rPr>
                  <w:t>Disponivel em: &lt;http://www.ijcee.org/papers/306-E794.pdf&gt;. Acesso em: 17 Abril 2014.</w:t>
                </w:r>
              </w:ins>
            </w:p>
            <w:p w14:paraId="494B0620" w14:textId="77777777" w:rsidR="0049439A" w:rsidRDefault="0049439A" w:rsidP="0049439A">
              <w:pPr>
                <w:pStyle w:val="Bibliografia"/>
                <w:ind w:firstLine="0"/>
                <w:rPr>
                  <w:ins w:id="1285" w:author="Ivan" w:date="2014-06-02T23:02:00Z"/>
                  <w:noProof/>
                </w:rPr>
                <w:pPrChange w:id="1286" w:author="Ivan" w:date="2014-06-02T23:03:00Z">
                  <w:pPr>
                    <w:pStyle w:val="Bibliografia"/>
                  </w:pPr>
                </w:pPrChange>
              </w:pPr>
              <w:ins w:id="1287" w:author="Ivan" w:date="2014-06-02T23:02:00Z">
                <w:r>
                  <w:rPr>
                    <w:noProof/>
                  </w:rPr>
                  <w:t xml:space="preserve">LEAL, C. RFID e o Retalho. </w:t>
                </w:r>
                <w:r>
                  <w:rPr>
                    <w:i/>
                    <w:iCs/>
                    <w:noProof/>
                  </w:rPr>
                  <w:t>Instituto Superior de Encenharia do Porto</w:t>
                </w:r>
                <w:r>
                  <w:rPr>
                    <w:noProof/>
                  </w:rPr>
                  <w:t>, Porto, p. 105, 2004. Disponivel em: &lt;www.dei.isep.ipp.pt/~paf/proj/Set2004/i980379%20-%20RFID.pdf&gt;. Acesso em: 27 Abril 2014.</w:t>
                </w:r>
              </w:ins>
            </w:p>
            <w:p w14:paraId="5E36E85E" w14:textId="77777777" w:rsidR="0049439A" w:rsidRPr="0049439A" w:rsidRDefault="0049439A" w:rsidP="0049439A">
              <w:pPr>
                <w:pStyle w:val="Bibliografia"/>
                <w:ind w:firstLine="0"/>
                <w:rPr>
                  <w:ins w:id="1288" w:author="Ivan" w:date="2014-06-02T23:02:00Z"/>
                  <w:noProof/>
                  <w:lang w:val="en-US"/>
                  <w:rPrChange w:id="1289" w:author="Ivan" w:date="2014-06-02T23:02:00Z">
                    <w:rPr>
                      <w:ins w:id="1290" w:author="Ivan" w:date="2014-06-02T23:02:00Z"/>
                      <w:noProof/>
                    </w:rPr>
                  </w:rPrChange>
                </w:rPr>
                <w:pPrChange w:id="1291" w:author="Ivan" w:date="2014-06-02T23:03:00Z">
                  <w:pPr>
                    <w:pStyle w:val="Bibliografia"/>
                  </w:pPr>
                </w:pPrChange>
              </w:pPr>
              <w:ins w:id="1292" w:author="Ivan" w:date="2014-06-02T23:02:00Z">
                <w:r>
                  <w:rPr>
                    <w:noProof/>
                  </w:rPr>
                  <w:t xml:space="preserve">LIMA, E.; REIS, E. C# e.Net - Guia do Desenvolvedor. </w:t>
                </w:r>
                <w:r>
                  <w:rPr>
                    <w:i/>
                    <w:iCs/>
                    <w:noProof/>
                  </w:rPr>
                  <w:t>Ete Lauro Gomes</w:t>
                </w:r>
                <w:r>
                  <w:rPr>
                    <w:noProof/>
                  </w:rPr>
                  <w:t xml:space="preserve">, Rio de Janeiro, 2002. Disponivel em: &lt;http://www.etelg.com.br/paginaete/downloads/informatica/apostila2.pdf&gt;. </w:t>
                </w:r>
                <w:r w:rsidRPr="0049439A">
                  <w:rPr>
                    <w:noProof/>
                    <w:lang w:val="en-US"/>
                    <w:rPrChange w:id="1293" w:author="Ivan" w:date="2014-06-02T23:02:00Z">
                      <w:rPr>
                        <w:noProof/>
                      </w:rPr>
                    </w:rPrChange>
                  </w:rPr>
                  <w:t>Acesso em: 15 Março 2014.</w:t>
                </w:r>
              </w:ins>
            </w:p>
            <w:p w14:paraId="7B7D49D1" w14:textId="77777777" w:rsidR="0049439A" w:rsidRPr="0049439A" w:rsidRDefault="0049439A" w:rsidP="0049439A">
              <w:pPr>
                <w:pStyle w:val="Bibliografia"/>
                <w:ind w:firstLine="0"/>
                <w:rPr>
                  <w:ins w:id="1294" w:author="Ivan" w:date="2014-06-02T23:02:00Z"/>
                  <w:noProof/>
                  <w:lang w:val="en-US"/>
                  <w:rPrChange w:id="1295" w:author="Ivan" w:date="2014-06-02T23:02:00Z">
                    <w:rPr>
                      <w:ins w:id="1296" w:author="Ivan" w:date="2014-06-02T23:02:00Z"/>
                      <w:noProof/>
                    </w:rPr>
                  </w:rPrChange>
                </w:rPr>
                <w:pPrChange w:id="1297" w:author="Ivan" w:date="2014-06-02T23:03:00Z">
                  <w:pPr>
                    <w:pStyle w:val="Bibliografia"/>
                  </w:pPr>
                </w:pPrChange>
              </w:pPr>
              <w:ins w:id="1298" w:author="Ivan" w:date="2014-06-02T23:02:00Z">
                <w:r w:rsidRPr="0049439A">
                  <w:rPr>
                    <w:noProof/>
                    <w:lang w:val="en-US"/>
                    <w:rPrChange w:id="1299" w:author="Ivan" w:date="2014-06-02T23:02:00Z">
                      <w:rPr>
                        <w:noProof/>
                      </w:rPr>
                    </w:rPrChange>
                  </w:rPr>
                  <w:t xml:space="preserve">LIU, C.; CHAN, Y. An Anti-Collision protocol of RFID Based on Divide and Conquer Algorithm. </w:t>
                </w:r>
                <w:r w:rsidRPr="0049439A">
                  <w:rPr>
                    <w:i/>
                    <w:iCs/>
                    <w:noProof/>
                    <w:lang w:val="en-US"/>
                    <w:rPrChange w:id="1300" w:author="Ivan" w:date="2014-06-02T23:02:00Z">
                      <w:rPr>
                        <w:i/>
                        <w:iCs/>
                        <w:noProof/>
                      </w:rPr>
                    </w:rPrChange>
                  </w:rPr>
                  <w:t>Lab of Parallel Engineering</w:t>
                </w:r>
                <w:r w:rsidRPr="0049439A">
                  <w:rPr>
                    <w:noProof/>
                    <w:lang w:val="en-US"/>
                    <w:rPrChange w:id="1301" w:author="Ivan" w:date="2014-06-02T23:02:00Z">
                      <w:rPr>
                        <w:noProof/>
                      </w:rPr>
                    </w:rPrChange>
                  </w:rPr>
                  <w:t>, Penghu, p. 244-250, 2009. Disponivel em: &lt;http://par.cse.nsysu.edu.tw/~algo/paper/paper09/D2-2.pdf&gt;. Acesso em: 17 Março 2014.</w:t>
                </w:r>
              </w:ins>
            </w:p>
            <w:p w14:paraId="1085D7CE" w14:textId="77777777" w:rsidR="0049439A" w:rsidRPr="0049439A" w:rsidRDefault="0049439A" w:rsidP="0049439A">
              <w:pPr>
                <w:pStyle w:val="Bibliografia"/>
                <w:ind w:firstLine="0"/>
                <w:rPr>
                  <w:ins w:id="1302" w:author="Ivan" w:date="2014-06-02T23:02:00Z"/>
                  <w:noProof/>
                  <w:lang w:val="en-US"/>
                  <w:rPrChange w:id="1303" w:author="Ivan" w:date="2014-06-02T23:02:00Z">
                    <w:rPr>
                      <w:ins w:id="1304" w:author="Ivan" w:date="2014-06-02T23:02:00Z"/>
                      <w:noProof/>
                    </w:rPr>
                  </w:rPrChange>
                </w:rPr>
                <w:pPrChange w:id="1305" w:author="Ivan" w:date="2014-06-02T23:03:00Z">
                  <w:pPr>
                    <w:pStyle w:val="Bibliografia"/>
                  </w:pPr>
                </w:pPrChange>
              </w:pPr>
              <w:ins w:id="1306" w:author="Ivan" w:date="2014-06-02T23:02:00Z">
                <w:r w:rsidRPr="0049439A">
                  <w:rPr>
                    <w:noProof/>
                    <w:lang w:val="en-US"/>
                    <w:rPrChange w:id="1307" w:author="Ivan" w:date="2014-06-02T23:02:00Z">
                      <w:rPr>
                        <w:noProof/>
                      </w:rPr>
                    </w:rPrChange>
                  </w:rPr>
                  <w:lastRenderedPageBreak/>
                  <w:t xml:space="preserve">LIU, H. The Approaches in Solving Passive RFID Tag Collision Problems. </w:t>
                </w:r>
                <w:r>
                  <w:rPr>
                    <w:i/>
                    <w:iCs/>
                    <w:noProof/>
                  </w:rPr>
                  <w:t>Intechweb</w:t>
                </w:r>
                <w:r>
                  <w:rPr>
                    <w:noProof/>
                  </w:rPr>
                  <w:t xml:space="preserve">, Taiwan, p. 9, 2010. ISSN ISBN: 978-953-7619-73-2. Disponivel em: &lt;http://cdn.intechweb.org/pdfs/8475.pdf&gt;. </w:t>
                </w:r>
                <w:r w:rsidRPr="0049439A">
                  <w:rPr>
                    <w:noProof/>
                    <w:lang w:val="en-US"/>
                    <w:rPrChange w:id="1308" w:author="Ivan" w:date="2014-06-02T23:02:00Z">
                      <w:rPr>
                        <w:noProof/>
                      </w:rPr>
                    </w:rPrChange>
                  </w:rPr>
                  <w:t>Acesso em: 23 Março 2014.</w:t>
                </w:r>
              </w:ins>
            </w:p>
            <w:p w14:paraId="79B4BD7E" w14:textId="77777777" w:rsidR="0049439A" w:rsidRDefault="0049439A" w:rsidP="0049439A">
              <w:pPr>
                <w:pStyle w:val="Bibliografia"/>
                <w:ind w:firstLine="0"/>
                <w:rPr>
                  <w:ins w:id="1309" w:author="Ivan" w:date="2014-06-02T23:02:00Z"/>
                  <w:noProof/>
                </w:rPr>
                <w:pPrChange w:id="1310" w:author="Ivan" w:date="2014-06-02T23:03:00Z">
                  <w:pPr>
                    <w:pStyle w:val="Bibliografia"/>
                  </w:pPr>
                </w:pPrChange>
              </w:pPr>
              <w:ins w:id="1311" w:author="Ivan" w:date="2014-06-02T23:02:00Z">
                <w:r w:rsidRPr="0049439A">
                  <w:rPr>
                    <w:noProof/>
                    <w:lang w:val="en-US"/>
                    <w:rPrChange w:id="1312" w:author="Ivan" w:date="2014-06-02T23:02:00Z">
                      <w:rPr>
                        <w:noProof/>
                      </w:rPr>
                    </w:rPrChange>
                  </w:rPr>
                  <w:t xml:space="preserve">MAINA, J. Y. et al. Application of CDMA for anti-collision and increased read efficiency of multiple RFID tags. </w:t>
                </w:r>
                <w:r>
                  <w:rPr>
                    <w:i/>
                    <w:iCs/>
                    <w:noProof/>
                  </w:rPr>
                  <w:t>Journal of Manufacturing Systems</w:t>
                </w:r>
                <w:r>
                  <w:rPr>
                    <w:noProof/>
                  </w:rPr>
                  <w:t>, Janeiro 2007. 37-43.</w:t>
                </w:r>
              </w:ins>
            </w:p>
            <w:p w14:paraId="25D68BCD" w14:textId="77777777" w:rsidR="0049439A" w:rsidRDefault="0049439A" w:rsidP="0049439A">
              <w:pPr>
                <w:pStyle w:val="Bibliografia"/>
                <w:ind w:firstLine="0"/>
                <w:rPr>
                  <w:ins w:id="1313" w:author="Ivan" w:date="2014-06-02T23:02:00Z"/>
                  <w:noProof/>
                </w:rPr>
                <w:pPrChange w:id="1314" w:author="Ivan" w:date="2014-06-02T23:03:00Z">
                  <w:pPr>
                    <w:pStyle w:val="Bibliografia"/>
                  </w:pPr>
                </w:pPrChange>
              </w:pPr>
              <w:ins w:id="1315" w:author="Ivan" w:date="2014-06-02T23:02:00Z">
                <w:r>
                  <w:rPr>
                    <w:noProof/>
                  </w:rPr>
                  <w:t xml:space="preserve">MIGUEL, A. J. H. </w:t>
                </w:r>
                <w:r>
                  <w:rPr>
                    <w:i/>
                    <w:iCs/>
                    <w:noProof/>
                  </w:rPr>
                  <w:t>A Aplicação da Tecnologia RFID nas Diferentes Áreas do Corpo de Bombeiros Militar de Santa Catarina-CBMSC</w:t>
                </w:r>
                <w:r>
                  <w:rPr>
                    <w:noProof/>
                  </w:rPr>
                  <w:t>. Santa Catarina. 2011.</w:t>
                </w:r>
              </w:ins>
            </w:p>
            <w:p w14:paraId="32BE0938" w14:textId="77777777" w:rsidR="0049439A" w:rsidRDefault="0049439A" w:rsidP="0049439A">
              <w:pPr>
                <w:pStyle w:val="Bibliografia"/>
                <w:ind w:firstLine="0"/>
                <w:rPr>
                  <w:ins w:id="1316" w:author="Ivan" w:date="2014-06-02T23:02:00Z"/>
                  <w:noProof/>
                </w:rPr>
                <w:pPrChange w:id="1317" w:author="Ivan" w:date="2014-06-02T23:03:00Z">
                  <w:pPr>
                    <w:pStyle w:val="Bibliografia"/>
                  </w:pPr>
                </w:pPrChange>
              </w:pPr>
              <w:ins w:id="1318" w:author="Ivan" w:date="2014-06-02T23:02:00Z">
                <w:r>
                  <w:rPr>
                    <w:noProof/>
                  </w:rPr>
                  <w:t xml:space="preserve">RAFIQ, M. </w:t>
                </w:r>
                <w:r>
                  <w:rPr>
                    <w:i/>
                    <w:iCs/>
                    <w:noProof/>
                  </w:rPr>
                  <w:t>eprints e-Lis</w:t>
                </w:r>
                <w:r>
                  <w:rPr>
                    <w:noProof/>
                  </w:rPr>
                  <w:t>, 2005. Disponivel em: &lt;http://eprints.rclis.org/6179/1/RFID.pdf&gt;. Acesso em: 24 Fevereiro 2014.</w:t>
                </w:r>
              </w:ins>
            </w:p>
            <w:p w14:paraId="3F7489B4" w14:textId="77777777" w:rsidR="0049439A" w:rsidRDefault="0049439A" w:rsidP="0049439A">
              <w:pPr>
                <w:pStyle w:val="Bibliografia"/>
                <w:ind w:firstLine="0"/>
                <w:rPr>
                  <w:ins w:id="1319" w:author="Ivan" w:date="2014-06-02T23:02:00Z"/>
                  <w:noProof/>
                </w:rPr>
                <w:pPrChange w:id="1320" w:author="Ivan" w:date="2014-06-02T23:03:00Z">
                  <w:pPr>
                    <w:pStyle w:val="Bibliografia"/>
                  </w:pPr>
                </w:pPrChange>
              </w:pPr>
              <w:ins w:id="1321" w:author="Ivan" w:date="2014-06-02T23:02:00Z">
                <w:r>
                  <w:rPr>
                    <w:noProof/>
                  </w:rPr>
                  <w:t xml:space="preserve">REI, J. L. RFID versus Código de Barras: Da produção à Grande Distribuição (versão provisória). </w:t>
                </w:r>
                <w:r>
                  <w:rPr>
                    <w:i/>
                    <w:iCs/>
                    <w:noProof/>
                  </w:rPr>
                  <w:t>Universidade do Porto</w:t>
                </w:r>
                <w:r>
                  <w:rPr>
                    <w:noProof/>
                  </w:rPr>
                  <w:t>, Porto, 2010. Disponivel em: &lt;http://www.dcc.fc.up.pt/~tiago.vinhoza/docs/JR_PDI_FINAL.pdf&gt;. Acesso em: 05 Abril 2014.</w:t>
                </w:r>
              </w:ins>
            </w:p>
            <w:p w14:paraId="74D3887E" w14:textId="77777777" w:rsidR="0049439A" w:rsidRPr="0049439A" w:rsidRDefault="0049439A" w:rsidP="0049439A">
              <w:pPr>
                <w:pStyle w:val="Bibliografia"/>
                <w:ind w:firstLine="0"/>
                <w:rPr>
                  <w:ins w:id="1322" w:author="Ivan" w:date="2014-06-02T23:02:00Z"/>
                  <w:noProof/>
                  <w:lang w:val="en-US"/>
                  <w:rPrChange w:id="1323" w:author="Ivan" w:date="2014-06-02T23:02:00Z">
                    <w:rPr>
                      <w:ins w:id="1324" w:author="Ivan" w:date="2014-06-02T23:02:00Z"/>
                      <w:noProof/>
                    </w:rPr>
                  </w:rPrChange>
                </w:rPr>
                <w:pPrChange w:id="1325" w:author="Ivan" w:date="2014-06-02T23:03:00Z">
                  <w:pPr>
                    <w:pStyle w:val="Bibliografia"/>
                  </w:pPr>
                </w:pPrChange>
              </w:pPr>
              <w:ins w:id="1326" w:author="Ivan" w:date="2014-06-02T23:02:00Z">
                <w:r>
                  <w:rPr>
                    <w:noProof/>
                  </w:rPr>
                  <w:t xml:space="preserve">RIBEIRO, J. A. J. Interface Serial. </w:t>
                </w:r>
                <w:r>
                  <w:rPr>
                    <w:i/>
                    <w:iCs/>
                    <w:noProof/>
                  </w:rPr>
                  <w:t>Embedded Systems Group, Universidade Federal de Santa Catarina</w:t>
                </w:r>
                <w:r>
                  <w:rPr>
                    <w:noProof/>
                  </w:rPr>
                  <w:t xml:space="preserve">, 2006. Disponivel em: &lt;http://gse.ufsc.br/~bezerra/disciplinas/ProgPerif/sem06.1/trabalhos/tp1/g3/SmartCard/interface%20serial.pdf&gt;. </w:t>
                </w:r>
                <w:r w:rsidRPr="0049439A">
                  <w:rPr>
                    <w:noProof/>
                    <w:lang w:val="en-US"/>
                    <w:rPrChange w:id="1327" w:author="Ivan" w:date="2014-06-02T23:02:00Z">
                      <w:rPr>
                        <w:noProof/>
                      </w:rPr>
                    </w:rPrChange>
                  </w:rPr>
                  <w:t>Acesso em: 04 Abril 2014.</w:t>
                </w:r>
              </w:ins>
            </w:p>
            <w:p w14:paraId="72283C43" w14:textId="77777777" w:rsidR="0049439A" w:rsidRPr="0049439A" w:rsidRDefault="0049439A" w:rsidP="0049439A">
              <w:pPr>
                <w:pStyle w:val="Bibliografia"/>
                <w:ind w:firstLine="0"/>
                <w:rPr>
                  <w:ins w:id="1328" w:author="Ivan" w:date="2014-06-02T23:02:00Z"/>
                  <w:noProof/>
                  <w:lang w:val="en-US"/>
                  <w:rPrChange w:id="1329" w:author="Ivan" w:date="2014-06-02T23:02:00Z">
                    <w:rPr>
                      <w:ins w:id="1330" w:author="Ivan" w:date="2014-06-02T23:02:00Z"/>
                      <w:noProof/>
                    </w:rPr>
                  </w:rPrChange>
                </w:rPr>
                <w:pPrChange w:id="1331" w:author="Ivan" w:date="2014-06-02T23:03:00Z">
                  <w:pPr>
                    <w:pStyle w:val="Bibliografia"/>
                  </w:pPr>
                </w:pPrChange>
              </w:pPr>
              <w:ins w:id="1332" w:author="Ivan" w:date="2014-06-02T23:02:00Z">
                <w:r w:rsidRPr="0049439A">
                  <w:rPr>
                    <w:noProof/>
                    <w:lang w:val="en-US"/>
                    <w:rPrChange w:id="1333" w:author="Ivan" w:date="2014-06-02T23:02:00Z">
                      <w:rPr>
                        <w:noProof/>
                      </w:rPr>
                    </w:rPrChange>
                  </w:rPr>
                  <w:t xml:space="preserve">SARANGAN, V. et al. A framework for fast RFID tag reading in static and mobile environments. </w:t>
                </w:r>
                <w:r w:rsidRPr="0049439A">
                  <w:rPr>
                    <w:i/>
                    <w:iCs/>
                    <w:noProof/>
                    <w:lang w:val="en-US"/>
                    <w:rPrChange w:id="1334" w:author="Ivan" w:date="2014-06-02T23:02:00Z">
                      <w:rPr>
                        <w:i/>
                        <w:iCs/>
                        <w:noProof/>
                      </w:rPr>
                    </w:rPrChange>
                  </w:rPr>
                  <w:t>Guangdong University of Technology</w:t>
                </w:r>
                <w:r w:rsidRPr="0049439A">
                  <w:rPr>
                    <w:noProof/>
                    <w:lang w:val="en-US"/>
                    <w:rPrChange w:id="1335" w:author="Ivan" w:date="2014-06-02T23:02:00Z">
                      <w:rPr>
                        <w:noProof/>
                      </w:rPr>
                    </w:rPrChange>
                  </w:rPr>
                  <w:t>, p. 3307-3452, 22 Dezembro 2008. Disponivel em: &lt;http://gdauto.gdut.edu.cn/lab1/lwfy_files/A framework for fast RFID tag reading in static and.pdf&gt;. Acesso em: 14 Abril 2014.</w:t>
                </w:r>
              </w:ins>
            </w:p>
            <w:p w14:paraId="0C9CC52A" w14:textId="77777777" w:rsidR="0049439A" w:rsidRPr="0049439A" w:rsidRDefault="0049439A" w:rsidP="0049439A">
              <w:pPr>
                <w:pStyle w:val="Bibliografia"/>
                <w:ind w:firstLine="0"/>
                <w:rPr>
                  <w:ins w:id="1336" w:author="Ivan" w:date="2014-06-02T23:02:00Z"/>
                  <w:noProof/>
                  <w:lang w:val="en-US"/>
                  <w:rPrChange w:id="1337" w:author="Ivan" w:date="2014-06-02T23:02:00Z">
                    <w:rPr>
                      <w:ins w:id="1338" w:author="Ivan" w:date="2014-06-02T23:02:00Z"/>
                      <w:noProof/>
                    </w:rPr>
                  </w:rPrChange>
                </w:rPr>
                <w:pPrChange w:id="1339" w:author="Ivan" w:date="2014-06-02T23:03:00Z">
                  <w:pPr>
                    <w:pStyle w:val="Bibliografia"/>
                  </w:pPr>
                </w:pPrChange>
              </w:pPr>
              <w:ins w:id="1340" w:author="Ivan" w:date="2014-06-02T23:02:00Z">
                <w:r w:rsidRPr="0049439A">
                  <w:rPr>
                    <w:noProof/>
                    <w:lang w:val="en-US"/>
                    <w:rPrChange w:id="1341" w:author="Ivan" w:date="2014-06-02T23:02:00Z">
                      <w:rPr>
                        <w:noProof/>
                      </w:rPr>
                    </w:rPrChange>
                  </w:rPr>
                  <w:t xml:space="preserve">SCHUSTER, E. W. Auto-ID Technology: Creating an Intelligent Infrastructure for Business. </w:t>
                </w:r>
                <w:r>
                  <w:rPr>
                    <w:i/>
                    <w:iCs/>
                    <w:noProof/>
                  </w:rPr>
                  <w:t>Site do MIT</w:t>
                </w:r>
                <w:r>
                  <w:rPr>
                    <w:noProof/>
                  </w:rPr>
                  <w:t xml:space="preserve">, Nashua, 2005. Disponivel em: &lt;www.schuster.us.com/CutterAutoIDReportV2.pdf&gt;. </w:t>
                </w:r>
                <w:r w:rsidRPr="0049439A">
                  <w:rPr>
                    <w:noProof/>
                    <w:lang w:val="en-US"/>
                    <w:rPrChange w:id="1342" w:author="Ivan" w:date="2014-06-02T23:02:00Z">
                      <w:rPr>
                        <w:noProof/>
                      </w:rPr>
                    </w:rPrChange>
                  </w:rPr>
                  <w:t>Acesso em: 05 Maio 2014.</w:t>
                </w:r>
              </w:ins>
            </w:p>
            <w:p w14:paraId="7544823E" w14:textId="77777777" w:rsidR="0049439A" w:rsidRDefault="0049439A" w:rsidP="0049439A">
              <w:pPr>
                <w:pStyle w:val="Bibliografia"/>
                <w:ind w:firstLine="0"/>
                <w:rPr>
                  <w:ins w:id="1343" w:author="Ivan" w:date="2014-06-02T23:02:00Z"/>
                  <w:noProof/>
                </w:rPr>
                <w:pPrChange w:id="1344" w:author="Ivan" w:date="2014-06-02T23:03:00Z">
                  <w:pPr>
                    <w:pStyle w:val="Bibliografia"/>
                  </w:pPr>
                </w:pPrChange>
              </w:pPr>
              <w:ins w:id="1345" w:author="Ivan" w:date="2014-06-02T23:02:00Z">
                <w:r w:rsidRPr="0049439A">
                  <w:rPr>
                    <w:noProof/>
                    <w:lang w:val="en-US"/>
                    <w:rPrChange w:id="1346" w:author="Ivan" w:date="2014-06-02T23:02:00Z">
                      <w:rPr>
                        <w:noProof/>
                      </w:rPr>
                    </w:rPrChange>
                  </w:rPr>
                  <w:t xml:space="preserve">SMART CARD ALLIANCE. Smart Card Technology. </w:t>
                </w:r>
                <w:r w:rsidRPr="0049439A">
                  <w:rPr>
                    <w:i/>
                    <w:iCs/>
                    <w:noProof/>
                    <w:lang w:val="en-US"/>
                    <w:rPrChange w:id="1347" w:author="Ivan" w:date="2014-06-02T23:02:00Z">
                      <w:rPr>
                        <w:i/>
                        <w:iCs/>
                        <w:noProof/>
                      </w:rPr>
                    </w:rPrChange>
                  </w:rPr>
                  <w:t>Smart Card Alliance</w:t>
                </w:r>
                <w:r w:rsidRPr="0049439A">
                  <w:rPr>
                    <w:noProof/>
                    <w:lang w:val="en-US"/>
                    <w:rPrChange w:id="1348" w:author="Ivan" w:date="2014-06-02T23:02:00Z">
                      <w:rPr>
                        <w:noProof/>
                      </w:rPr>
                    </w:rPrChange>
                  </w:rPr>
                  <w:t xml:space="preserve">, Princeton Junction, 2012. </w:t>
                </w:r>
                <w:r>
                  <w:rPr>
                    <w:noProof/>
                  </w:rPr>
                  <w:t>Disponivel em: &lt;www.schuster.us.com/CutterAutoIDReportV2.pdf&gt;. Acesso em: 23 Fevereiro 2014.</w:t>
                </w:r>
              </w:ins>
            </w:p>
            <w:p w14:paraId="6045883F" w14:textId="77777777" w:rsidR="0049439A" w:rsidRDefault="0049439A" w:rsidP="0049439A">
              <w:pPr>
                <w:pStyle w:val="Bibliografia"/>
                <w:ind w:firstLine="0"/>
                <w:rPr>
                  <w:ins w:id="1349" w:author="Ivan" w:date="2014-06-02T23:02:00Z"/>
                  <w:noProof/>
                </w:rPr>
                <w:pPrChange w:id="1350" w:author="Ivan" w:date="2014-06-02T23:03:00Z">
                  <w:pPr>
                    <w:pStyle w:val="Bibliografia"/>
                  </w:pPr>
                </w:pPrChange>
              </w:pPr>
              <w:ins w:id="1351" w:author="Ivan" w:date="2014-06-02T23:02:00Z">
                <w:r w:rsidRPr="0049439A">
                  <w:rPr>
                    <w:noProof/>
                    <w:lang w:val="en-US"/>
                    <w:rPrChange w:id="1352" w:author="Ivan" w:date="2014-06-02T23:02:00Z">
                      <w:rPr>
                        <w:noProof/>
                      </w:rPr>
                    </w:rPrChange>
                  </w:rPr>
                  <w:lastRenderedPageBreak/>
                  <w:t xml:space="preserve">TEC-IT DATENVERARBEITUNG GMBH. TEC-IT Barcode Software: Barcode Overview. </w:t>
                </w:r>
                <w:r>
                  <w:rPr>
                    <w:i/>
                    <w:iCs/>
                    <w:noProof/>
                  </w:rPr>
                  <w:t>TEC-IT Datenverarbeitung GmbH</w:t>
                </w:r>
                <w:r>
                  <w:rPr>
                    <w:noProof/>
                  </w:rPr>
                  <w:t>, Steyr, p. 104, 2013. Disponivel em: &lt;http://www.tec-it.com/Download/PDF/Barcode_Reference_EN.pdf&gt;. Acesso em: 03 Março 2014.</w:t>
                </w:r>
              </w:ins>
            </w:p>
            <w:p w14:paraId="6688BF50" w14:textId="77777777" w:rsidR="0049439A" w:rsidRDefault="0049439A" w:rsidP="0049439A">
              <w:pPr>
                <w:pStyle w:val="Bibliografia"/>
                <w:ind w:firstLine="0"/>
                <w:rPr>
                  <w:ins w:id="1353" w:author="Ivan" w:date="2014-06-02T23:02:00Z"/>
                  <w:noProof/>
                </w:rPr>
                <w:pPrChange w:id="1354" w:author="Ivan" w:date="2014-06-02T23:03:00Z">
                  <w:pPr>
                    <w:pStyle w:val="Bibliografia"/>
                  </w:pPr>
                </w:pPrChange>
              </w:pPr>
              <w:ins w:id="1355" w:author="Ivan" w:date="2014-06-02T23:02:00Z">
                <w:r>
                  <w:rPr>
                    <w:noProof/>
                  </w:rPr>
                  <w:t xml:space="preserve">UNB. Tubo de Raios Catódicos. </w:t>
                </w:r>
                <w:r>
                  <w:rPr>
                    <w:i/>
                    <w:iCs/>
                    <w:noProof/>
                  </w:rPr>
                  <w:t>Grupo de Ensino de Física</w:t>
                </w:r>
                <w:r>
                  <w:rPr>
                    <w:noProof/>
                  </w:rPr>
                  <w:t>. Disponivel em: &lt;http://www.fis.unb.br/gefis/index.php?option=com_content&amp;view=article&amp;id=115&amp;Itemid=227&amp;lang=pt&gt;. Acesso em: 02 Abril 2014.</w:t>
                </w:r>
              </w:ins>
            </w:p>
            <w:p w14:paraId="27204584" w14:textId="77777777" w:rsidR="0049439A" w:rsidRDefault="0049439A" w:rsidP="0049439A">
              <w:pPr>
                <w:pStyle w:val="Bibliografia"/>
                <w:ind w:firstLine="0"/>
                <w:rPr>
                  <w:ins w:id="1356" w:author="Ivan" w:date="2014-06-02T23:02:00Z"/>
                  <w:noProof/>
                </w:rPr>
                <w:pPrChange w:id="1357" w:author="Ivan" w:date="2014-06-02T23:03:00Z">
                  <w:pPr>
                    <w:pStyle w:val="Bibliografia"/>
                  </w:pPr>
                </w:pPrChange>
              </w:pPr>
              <w:ins w:id="1358" w:author="Ivan" w:date="2014-06-02T23:02:00Z">
                <w:r>
                  <w:rPr>
                    <w:noProof/>
                  </w:rPr>
                  <w:t xml:space="preserve">VAMBERTO, C. </w:t>
                </w:r>
                <w:r>
                  <w:rPr>
                    <w:i/>
                    <w:iCs/>
                    <w:noProof/>
                  </w:rPr>
                  <w:t>Curso de C#</w:t>
                </w:r>
                <w:r>
                  <w:rPr>
                    <w:noProof/>
                  </w:rPr>
                  <w:t>, 2012. Disponivel em: &lt;http://www.etelg.com.br/paginaete/downloads/informatica/apostila.pdf&gt;. Acesso em: 03 Abril 2014.</w:t>
                </w:r>
              </w:ins>
            </w:p>
            <w:p w14:paraId="1C17B08C" w14:textId="77777777" w:rsidR="0049439A" w:rsidRPr="0049439A" w:rsidRDefault="0049439A" w:rsidP="0049439A">
              <w:pPr>
                <w:pStyle w:val="Bibliografia"/>
                <w:ind w:firstLine="0"/>
                <w:rPr>
                  <w:ins w:id="1359" w:author="Ivan" w:date="2014-06-02T23:02:00Z"/>
                  <w:noProof/>
                  <w:lang w:val="en-US"/>
                  <w:rPrChange w:id="1360" w:author="Ivan" w:date="2014-06-02T23:02:00Z">
                    <w:rPr>
                      <w:ins w:id="1361" w:author="Ivan" w:date="2014-06-02T23:02:00Z"/>
                      <w:noProof/>
                    </w:rPr>
                  </w:rPrChange>
                </w:rPr>
                <w:pPrChange w:id="1362" w:author="Ivan" w:date="2014-06-02T23:03:00Z">
                  <w:pPr>
                    <w:pStyle w:val="Bibliografia"/>
                  </w:pPr>
                </w:pPrChange>
              </w:pPr>
              <w:ins w:id="1363" w:author="Ivan" w:date="2014-06-02T23:02:00Z">
                <w:r>
                  <w:rPr>
                    <w:noProof/>
                  </w:rPr>
                  <w:t xml:space="preserve">VILADOMAT, A. B. Global Traceability, Catalunha, 2010. Disponivel em: &lt;https://upcommons.upc.edu/pfc/handle/2099.1/11514&gt;. </w:t>
                </w:r>
                <w:r w:rsidRPr="0049439A">
                  <w:rPr>
                    <w:noProof/>
                    <w:lang w:val="en-US"/>
                    <w:rPrChange w:id="1364" w:author="Ivan" w:date="2014-06-02T23:02:00Z">
                      <w:rPr>
                        <w:noProof/>
                      </w:rPr>
                    </w:rPrChange>
                  </w:rPr>
                  <w:t>Acesso em: 16 Março 2014.</w:t>
                </w:r>
              </w:ins>
            </w:p>
            <w:p w14:paraId="53DCAB4C" w14:textId="77777777" w:rsidR="0049439A" w:rsidRPr="0049439A" w:rsidRDefault="0049439A" w:rsidP="0049439A">
              <w:pPr>
                <w:pStyle w:val="Bibliografia"/>
                <w:ind w:firstLine="0"/>
                <w:rPr>
                  <w:ins w:id="1365" w:author="Ivan" w:date="2014-06-02T23:02:00Z"/>
                  <w:noProof/>
                  <w:lang w:val="en-US"/>
                  <w:rPrChange w:id="1366" w:author="Ivan" w:date="2014-06-02T23:02:00Z">
                    <w:rPr>
                      <w:ins w:id="1367" w:author="Ivan" w:date="2014-06-02T23:02:00Z"/>
                      <w:noProof/>
                    </w:rPr>
                  </w:rPrChange>
                </w:rPr>
                <w:pPrChange w:id="1368" w:author="Ivan" w:date="2014-06-02T23:03:00Z">
                  <w:pPr>
                    <w:pStyle w:val="Bibliografia"/>
                  </w:pPr>
                </w:pPrChange>
              </w:pPr>
              <w:ins w:id="1369" w:author="Ivan" w:date="2014-06-02T23:02:00Z">
                <w:r w:rsidRPr="0049439A">
                  <w:rPr>
                    <w:noProof/>
                    <w:lang w:val="en-US"/>
                    <w:rPrChange w:id="1370" w:author="Ivan" w:date="2014-06-02T23:02:00Z">
                      <w:rPr>
                        <w:noProof/>
                      </w:rPr>
                    </w:rPrChange>
                  </w:rPr>
                  <w:t xml:space="preserve">WALTER, S. Stef Walter: Smart Card Icons. </w:t>
                </w:r>
                <w:r w:rsidRPr="0049439A">
                  <w:rPr>
                    <w:i/>
                    <w:iCs/>
                    <w:noProof/>
                    <w:lang w:val="en-US"/>
                    <w:rPrChange w:id="1371" w:author="Ivan" w:date="2014-06-02T23:02:00Z">
                      <w:rPr>
                        <w:i/>
                        <w:iCs/>
                        <w:noProof/>
                      </w:rPr>
                    </w:rPrChange>
                  </w:rPr>
                  <w:t>Stef Walter</w:t>
                </w:r>
                <w:r w:rsidRPr="0049439A">
                  <w:rPr>
                    <w:noProof/>
                    <w:lang w:val="en-US"/>
                    <w:rPrChange w:id="1372" w:author="Ivan" w:date="2014-06-02T23:02:00Z">
                      <w:rPr>
                        <w:noProof/>
                      </w:rPr>
                    </w:rPrChange>
                  </w:rPr>
                  <w:t xml:space="preserve">, 2011. </w:t>
                </w:r>
                <w:r>
                  <w:rPr>
                    <w:noProof/>
                  </w:rPr>
                  <w:t xml:space="preserve">Disponivel em: &lt;http://stef.thewalter.net/2011/09/smart-card-icons.html&gt;. </w:t>
                </w:r>
                <w:r w:rsidRPr="0049439A">
                  <w:rPr>
                    <w:noProof/>
                    <w:lang w:val="en-US"/>
                    <w:rPrChange w:id="1373" w:author="Ivan" w:date="2014-06-02T23:02:00Z">
                      <w:rPr>
                        <w:noProof/>
                      </w:rPr>
                    </w:rPrChange>
                  </w:rPr>
                  <w:t>Acesso em: 14 Março 2014.</w:t>
                </w:r>
              </w:ins>
            </w:p>
            <w:p w14:paraId="53A4648A" w14:textId="77777777" w:rsidR="0049439A" w:rsidRPr="0049439A" w:rsidRDefault="0049439A" w:rsidP="0049439A">
              <w:pPr>
                <w:pStyle w:val="Bibliografia"/>
                <w:ind w:firstLine="0"/>
                <w:rPr>
                  <w:ins w:id="1374" w:author="Ivan" w:date="2014-06-02T23:02:00Z"/>
                  <w:noProof/>
                  <w:lang w:val="en-US"/>
                  <w:rPrChange w:id="1375" w:author="Ivan" w:date="2014-06-02T23:02:00Z">
                    <w:rPr>
                      <w:ins w:id="1376" w:author="Ivan" w:date="2014-06-02T23:02:00Z"/>
                      <w:noProof/>
                    </w:rPr>
                  </w:rPrChange>
                </w:rPr>
                <w:pPrChange w:id="1377" w:author="Ivan" w:date="2014-06-02T23:03:00Z">
                  <w:pPr>
                    <w:pStyle w:val="Bibliografia"/>
                  </w:pPr>
                </w:pPrChange>
              </w:pPr>
              <w:ins w:id="1378" w:author="Ivan" w:date="2014-06-02T23:02:00Z">
                <w:r w:rsidRPr="0049439A">
                  <w:rPr>
                    <w:noProof/>
                    <w:lang w:val="en-US"/>
                    <w:rPrChange w:id="1379" w:author="Ivan" w:date="2014-06-02T23:02:00Z">
                      <w:rPr>
                        <w:noProof/>
                      </w:rPr>
                    </w:rPrChange>
                  </w:rPr>
                  <w:t xml:space="preserve">WANT, R. An Introduction to RFID Technology. </w:t>
                </w:r>
                <w:r>
                  <w:rPr>
                    <w:i/>
                    <w:iCs/>
                    <w:noProof/>
                  </w:rPr>
                  <w:t>Pervasive Computing</w:t>
                </w:r>
                <w:r>
                  <w:rPr>
                    <w:noProof/>
                  </w:rPr>
                  <w:t xml:space="preserve">, 2006. 25-33. Disponivel em: &lt;http://gtubicomp2013.pbworks.com/w/file/fetch/64846805/want-rfid.pdf&gt;. </w:t>
                </w:r>
                <w:r w:rsidRPr="0049439A">
                  <w:rPr>
                    <w:noProof/>
                    <w:lang w:val="en-US"/>
                    <w:rPrChange w:id="1380" w:author="Ivan" w:date="2014-06-02T23:02:00Z">
                      <w:rPr>
                        <w:noProof/>
                      </w:rPr>
                    </w:rPrChange>
                  </w:rPr>
                  <w:t>Acesso em: 23 Fevereiro 2014.</w:t>
                </w:r>
              </w:ins>
            </w:p>
            <w:p w14:paraId="64B1EB7B" w14:textId="77777777" w:rsidR="0049439A" w:rsidRDefault="0049439A" w:rsidP="0049439A">
              <w:pPr>
                <w:pStyle w:val="Bibliografia"/>
                <w:ind w:firstLine="0"/>
                <w:rPr>
                  <w:ins w:id="1381" w:author="Ivan" w:date="2014-06-02T23:02:00Z"/>
                  <w:noProof/>
                </w:rPr>
                <w:pPrChange w:id="1382" w:author="Ivan" w:date="2014-06-02T23:03:00Z">
                  <w:pPr>
                    <w:pStyle w:val="Bibliografia"/>
                  </w:pPr>
                </w:pPrChange>
              </w:pPr>
              <w:ins w:id="1383" w:author="Ivan" w:date="2014-06-02T23:02:00Z">
                <w:r w:rsidRPr="0049439A">
                  <w:rPr>
                    <w:noProof/>
                    <w:lang w:val="en-US"/>
                    <w:rPrChange w:id="1384" w:author="Ivan" w:date="2014-06-02T23:02:00Z">
                      <w:rPr>
                        <w:noProof/>
                      </w:rPr>
                    </w:rPrChange>
                  </w:rPr>
                  <w:t xml:space="preserve">WEIS, S. A. RFID (Radio Frequency Identification): Principles and Applications, 2007. </w:t>
                </w:r>
                <w:r>
                  <w:rPr>
                    <w:noProof/>
                  </w:rPr>
                  <w:t>Disponivel em: &lt;http://citeseerx.ist.psu.edu/viewdoc/download?doi=10.1.1.182.5224&amp;rep=rep1&amp;type=pdf&gt;. Acesso em: 16 fev. 2014.</w:t>
                </w:r>
              </w:ins>
            </w:p>
            <w:p w14:paraId="3B6D3A2D" w14:textId="77777777" w:rsidR="0049439A" w:rsidDel="0049439A" w:rsidRDefault="0049439A" w:rsidP="0049439A">
              <w:pPr>
                <w:pStyle w:val="Bibliografia"/>
                <w:ind w:firstLine="0"/>
                <w:rPr>
                  <w:del w:id="1385" w:author="Ivan" w:date="2014-06-02T23:02:00Z"/>
                  <w:noProof/>
                </w:rPr>
                <w:pPrChange w:id="1386" w:author="Ivan" w:date="2014-06-02T23:03:00Z">
                  <w:pPr>
                    <w:pStyle w:val="Bibliografia"/>
                  </w:pPr>
                </w:pPrChange>
              </w:pPr>
              <w:del w:id="1387" w:author="Ivan" w:date="2014-06-02T23:02:00Z">
                <w:r w:rsidRPr="0049439A" w:rsidDel="0049439A">
                  <w:rPr>
                    <w:noProof/>
                    <w:lang w:val="en-US"/>
                    <w:rPrChange w:id="1388" w:author="Ivan" w:date="2014-06-02T23:02:00Z">
                      <w:rPr>
                        <w:noProof/>
                      </w:rPr>
                    </w:rPrChange>
                  </w:rPr>
                  <w:delText xml:space="preserve">AIM. Shrouds of Time: The History of RFID, 2001. </w:delText>
                </w:r>
                <w:r w:rsidDel="0049439A">
                  <w:rPr>
                    <w:noProof/>
                  </w:rPr>
                  <w:delText>Disponivel em: &lt;http://www.transcore.com/sites/default/files/History%20of%20RFID%20White%20Paper.pdf&gt;. Acesso em: 2014 fev. 03.</w:delText>
                </w:r>
              </w:del>
            </w:p>
            <w:p w14:paraId="685DAF21" w14:textId="77777777" w:rsidR="0049439A" w:rsidDel="0049439A" w:rsidRDefault="0049439A" w:rsidP="0049439A">
              <w:pPr>
                <w:pStyle w:val="Bibliografia"/>
                <w:ind w:firstLine="0"/>
                <w:rPr>
                  <w:del w:id="1389" w:author="Ivan" w:date="2014-06-02T23:02:00Z"/>
                  <w:noProof/>
                </w:rPr>
                <w:pPrChange w:id="1390" w:author="Ivan" w:date="2014-06-02T23:03:00Z">
                  <w:pPr>
                    <w:pStyle w:val="Bibliografia"/>
                  </w:pPr>
                </w:pPrChange>
              </w:pPr>
              <w:del w:id="1391" w:author="Ivan" w:date="2014-06-02T23:02:00Z">
                <w:r w:rsidDel="0049439A">
                  <w:rPr>
                    <w:noProof/>
                  </w:rPr>
                  <w:delText xml:space="preserve">ALTERNATE TECHNOLOGIES. Alternate | Technologies - Produtos - Fórmula Certa for Windows. </w:delText>
                </w:r>
                <w:r w:rsidDel="0049439A">
                  <w:rPr>
                    <w:i/>
                    <w:iCs/>
                    <w:noProof/>
                  </w:rPr>
                  <w:delText>Alternate Technologies</w:delText>
                </w:r>
                <w:r w:rsidDel="0049439A">
                  <w:rPr>
                    <w:noProof/>
                  </w:rPr>
                  <w:delText>, 2014. Disponivel em: &lt;http://www.alternate.com.br/produtos/FormulaCerta&gt;. Acesso em: 13 Maio 2014.</w:delText>
                </w:r>
              </w:del>
            </w:p>
            <w:p w14:paraId="6D147C92" w14:textId="77777777" w:rsidR="0049439A" w:rsidRPr="0049439A" w:rsidDel="0049439A" w:rsidRDefault="0049439A" w:rsidP="0049439A">
              <w:pPr>
                <w:pStyle w:val="Bibliografia"/>
                <w:ind w:firstLine="0"/>
                <w:rPr>
                  <w:del w:id="1392" w:author="Ivan" w:date="2014-06-02T23:02:00Z"/>
                  <w:noProof/>
                  <w:lang w:val="en-US"/>
                  <w:rPrChange w:id="1393" w:author="Ivan" w:date="2014-06-02T23:02:00Z">
                    <w:rPr>
                      <w:del w:id="1394" w:author="Ivan" w:date="2014-06-02T23:02:00Z"/>
                      <w:noProof/>
                    </w:rPr>
                  </w:rPrChange>
                </w:rPr>
                <w:pPrChange w:id="1395" w:author="Ivan" w:date="2014-06-02T23:03:00Z">
                  <w:pPr>
                    <w:pStyle w:val="Bibliografia"/>
                  </w:pPr>
                </w:pPrChange>
              </w:pPr>
              <w:del w:id="1396" w:author="Ivan" w:date="2014-06-02T23:02:00Z">
                <w:r w:rsidDel="0049439A">
                  <w:rPr>
                    <w:noProof/>
                  </w:rPr>
                  <w:delText xml:space="preserve">BANG, O. et al. Efficient Novel Anti-Collision Protocols for Passive RFID Tags. </w:delText>
                </w:r>
                <w:r w:rsidDel="0049439A">
                  <w:rPr>
                    <w:i/>
                    <w:iCs/>
                    <w:noProof/>
                  </w:rPr>
                  <w:delText>Auto-ID Labs</w:delText>
                </w:r>
                <w:r w:rsidDel="0049439A">
                  <w:rPr>
                    <w:noProof/>
                  </w:rPr>
                  <w:delText xml:space="preserve">, p. 30, 2009. Disponivel em: &lt;http://www.autoidlabs.org/uploads/media/AUTOIDLABS-WP-HARDWARE-050.pdf&gt;. </w:delText>
                </w:r>
                <w:r w:rsidRPr="0049439A" w:rsidDel="0049439A">
                  <w:rPr>
                    <w:noProof/>
                    <w:lang w:val="en-US"/>
                    <w:rPrChange w:id="1397" w:author="Ivan" w:date="2014-06-02T23:02:00Z">
                      <w:rPr>
                        <w:noProof/>
                      </w:rPr>
                    </w:rPrChange>
                  </w:rPr>
                  <w:delText>Acesso em: 15 Março 2014.</w:delText>
                </w:r>
              </w:del>
            </w:p>
            <w:p w14:paraId="45FBE958" w14:textId="77777777" w:rsidR="0049439A" w:rsidDel="0049439A" w:rsidRDefault="0049439A" w:rsidP="0049439A">
              <w:pPr>
                <w:pStyle w:val="Bibliografia"/>
                <w:ind w:firstLine="0"/>
                <w:rPr>
                  <w:del w:id="1398" w:author="Ivan" w:date="2014-06-02T23:02:00Z"/>
                  <w:noProof/>
                </w:rPr>
                <w:pPrChange w:id="1399" w:author="Ivan" w:date="2014-06-02T23:03:00Z">
                  <w:pPr>
                    <w:pStyle w:val="Bibliografia"/>
                  </w:pPr>
                </w:pPrChange>
              </w:pPr>
              <w:del w:id="1400" w:author="Ivan" w:date="2014-06-02T23:02:00Z">
                <w:r w:rsidRPr="0049439A" w:rsidDel="0049439A">
                  <w:rPr>
                    <w:noProof/>
                    <w:lang w:val="en-US"/>
                    <w:rPrChange w:id="1401" w:author="Ivan" w:date="2014-06-02T23:02:00Z">
                      <w:rPr>
                        <w:noProof/>
                      </w:rPr>
                    </w:rPrChange>
                  </w:rPr>
                  <w:delText xml:space="preserve">BONUCCELLI, M. A. et al. Tree slotted aloha: a new protocol for tag identification in RFID networks. </w:delText>
                </w:r>
                <w:r w:rsidRPr="0049439A" w:rsidDel="0049439A">
                  <w:rPr>
                    <w:i/>
                    <w:iCs/>
                    <w:noProof/>
                    <w:lang w:val="en-US"/>
                    <w:rPrChange w:id="1402" w:author="Ivan" w:date="2014-06-02T23:02:00Z">
                      <w:rPr>
                        <w:i/>
                        <w:iCs/>
                        <w:noProof/>
                      </w:rPr>
                    </w:rPrChange>
                  </w:rPr>
                  <w:delText>Northwestern Electrical Engineering and Computer Science</w:delText>
                </w:r>
                <w:r w:rsidRPr="0049439A" w:rsidDel="0049439A">
                  <w:rPr>
                    <w:noProof/>
                    <w:lang w:val="en-US"/>
                    <w:rPrChange w:id="1403" w:author="Ivan" w:date="2014-06-02T23:02:00Z">
                      <w:rPr>
                        <w:noProof/>
                      </w:rPr>
                    </w:rPrChange>
                  </w:rPr>
                  <w:delText xml:space="preserve">, Buffalo-Niagara Falls, p. 603 - 608, Junho 2006. </w:delText>
                </w:r>
                <w:r w:rsidDel="0049439A">
                  <w:rPr>
                    <w:noProof/>
                  </w:rPr>
                  <w:delText>Disponivel em: &lt;http://users.eecs.northwestern.edu/~peters/references/TreeSlottedAlohaBonuccelli06.pdf&gt;. Acesso em: 03 Abril 2014.</w:delText>
                </w:r>
              </w:del>
            </w:p>
            <w:p w14:paraId="6C33BBFE" w14:textId="77777777" w:rsidR="0049439A" w:rsidRPr="0049439A" w:rsidDel="0049439A" w:rsidRDefault="0049439A" w:rsidP="0049439A">
              <w:pPr>
                <w:pStyle w:val="Bibliografia"/>
                <w:ind w:firstLine="0"/>
                <w:rPr>
                  <w:del w:id="1404" w:author="Ivan" w:date="2014-06-02T23:02:00Z"/>
                  <w:noProof/>
                  <w:lang w:val="en-US"/>
                  <w:rPrChange w:id="1405" w:author="Ivan" w:date="2014-06-02T23:02:00Z">
                    <w:rPr>
                      <w:del w:id="1406" w:author="Ivan" w:date="2014-06-02T23:02:00Z"/>
                      <w:noProof/>
                    </w:rPr>
                  </w:rPrChange>
                </w:rPr>
                <w:pPrChange w:id="1407" w:author="Ivan" w:date="2014-06-02T23:03:00Z">
                  <w:pPr>
                    <w:pStyle w:val="Bibliografia"/>
                  </w:pPr>
                </w:pPrChange>
              </w:pPr>
              <w:del w:id="1408" w:author="Ivan" w:date="2014-06-02T23:02:00Z">
                <w:r w:rsidDel="0049439A">
                  <w:rPr>
                    <w:noProof/>
                  </w:rPr>
                  <w:delText xml:space="preserve">CENTER MICRO AUTOMAÇÃO. Center Micro Automação. </w:delText>
                </w:r>
                <w:r w:rsidDel="0049439A">
                  <w:rPr>
                    <w:i/>
                    <w:iCs/>
                    <w:noProof/>
                  </w:rPr>
                  <w:delText>Center Micro Automação</w:delText>
                </w:r>
                <w:r w:rsidDel="0049439A">
                  <w:rPr>
                    <w:noProof/>
                  </w:rPr>
                  <w:delText xml:space="preserve">, 2011. Disponivel em: &lt;http://centermicro.com.br/site/servicos/calcula_gtin.php&gt;. </w:delText>
                </w:r>
                <w:r w:rsidRPr="0049439A" w:rsidDel="0049439A">
                  <w:rPr>
                    <w:noProof/>
                    <w:lang w:val="en-US"/>
                    <w:rPrChange w:id="1409" w:author="Ivan" w:date="2014-06-02T23:02:00Z">
                      <w:rPr>
                        <w:noProof/>
                      </w:rPr>
                    </w:rPrChange>
                  </w:rPr>
                  <w:delText>Acesso em: 12 Março 2014.</w:delText>
                </w:r>
              </w:del>
            </w:p>
            <w:p w14:paraId="17BFF61D" w14:textId="77777777" w:rsidR="0049439A" w:rsidRPr="0049439A" w:rsidDel="0049439A" w:rsidRDefault="0049439A" w:rsidP="0049439A">
              <w:pPr>
                <w:pStyle w:val="Bibliografia"/>
                <w:ind w:firstLine="0"/>
                <w:rPr>
                  <w:del w:id="1410" w:author="Ivan" w:date="2014-06-02T23:02:00Z"/>
                  <w:noProof/>
                  <w:lang w:val="en-US"/>
                  <w:rPrChange w:id="1411" w:author="Ivan" w:date="2014-06-02T23:02:00Z">
                    <w:rPr>
                      <w:del w:id="1412" w:author="Ivan" w:date="2014-06-02T23:02:00Z"/>
                      <w:noProof/>
                    </w:rPr>
                  </w:rPrChange>
                </w:rPr>
                <w:pPrChange w:id="1413" w:author="Ivan" w:date="2014-06-02T23:03:00Z">
                  <w:pPr>
                    <w:pStyle w:val="Bibliografia"/>
                  </w:pPr>
                </w:pPrChange>
              </w:pPr>
              <w:del w:id="1414" w:author="Ivan" w:date="2014-06-02T23:02:00Z">
                <w:r w:rsidRPr="0049439A" w:rsidDel="0049439A">
                  <w:rPr>
                    <w:noProof/>
                    <w:lang w:val="en-US"/>
                    <w:rPrChange w:id="1415" w:author="Ivan" w:date="2014-06-02T23:02:00Z">
                      <w:rPr>
                        <w:noProof/>
                      </w:rPr>
                    </w:rPrChange>
                  </w:rPr>
                  <w:delText xml:space="preserve">CHERIET, M. et al. </w:delText>
                </w:r>
                <w:r w:rsidRPr="0049439A" w:rsidDel="0049439A">
                  <w:rPr>
                    <w:i/>
                    <w:iCs/>
                    <w:noProof/>
                    <w:lang w:val="en-US"/>
                    <w:rPrChange w:id="1416" w:author="Ivan" w:date="2014-06-02T23:02:00Z">
                      <w:rPr>
                        <w:i/>
                        <w:iCs/>
                        <w:noProof/>
                      </w:rPr>
                    </w:rPrChange>
                  </w:rPr>
                  <w:delText>Character Recognition Systems:</w:delText>
                </w:r>
                <w:r w:rsidRPr="0049439A" w:rsidDel="0049439A">
                  <w:rPr>
                    <w:noProof/>
                    <w:lang w:val="en-US"/>
                    <w:rPrChange w:id="1417" w:author="Ivan" w:date="2014-06-02T23:02:00Z">
                      <w:rPr>
                        <w:noProof/>
                      </w:rPr>
                    </w:rPrChange>
                  </w:rPr>
                  <w:delText xml:space="preserve"> A Guide for Students and Practioners. Hoboken: John Wiley &amp; Sons, 2007.</w:delText>
                </w:r>
              </w:del>
            </w:p>
            <w:p w14:paraId="3A516D4F" w14:textId="77777777" w:rsidR="0049439A" w:rsidRPr="0049439A" w:rsidDel="0049439A" w:rsidRDefault="0049439A" w:rsidP="0049439A">
              <w:pPr>
                <w:pStyle w:val="Bibliografia"/>
                <w:ind w:firstLine="0"/>
                <w:rPr>
                  <w:del w:id="1418" w:author="Ivan" w:date="2014-06-02T23:02:00Z"/>
                  <w:noProof/>
                  <w:lang w:val="en-US"/>
                  <w:rPrChange w:id="1419" w:author="Ivan" w:date="2014-06-02T23:02:00Z">
                    <w:rPr>
                      <w:del w:id="1420" w:author="Ivan" w:date="2014-06-02T23:02:00Z"/>
                      <w:noProof/>
                    </w:rPr>
                  </w:rPrChange>
                </w:rPr>
                <w:pPrChange w:id="1421" w:author="Ivan" w:date="2014-06-02T23:03:00Z">
                  <w:pPr>
                    <w:pStyle w:val="Bibliografia"/>
                  </w:pPr>
                </w:pPrChange>
              </w:pPr>
              <w:del w:id="1422" w:author="Ivan" w:date="2014-06-02T23:02:00Z">
                <w:r w:rsidRPr="0049439A" w:rsidDel="0049439A">
                  <w:rPr>
                    <w:noProof/>
                    <w:lang w:val="en-US"/>
                    <w:rPrChange w:id="1423" w:author="Ivan" w:date="2014-06-02T23:02:00Z">
                      <w:rPr>
                        <w:noProof/>
                      </w:rPr>
                    </w:rPrChange>
                  </w:rPr>
                  <w:delText xml:space="preserve">DAVIES, C. iPhone 4S Siri hack adds spoken settings control and battery status. </w:delText>
                </w:r>
                <w:r w:rsidDel="0049439A">
                  <w:rPr>
                    <w:i/>
                    <w:iCs/>
                    <w:noProof/>
                  </w:rPr>
                  <w:delText>Slash Gear</w:delText>
                </w:r>
                <w:r w:rsidDel="0049439A">
                  <w:rPr>
                    <w:noProof/>
                  </w:rPr>
                  <w:delText xml:space="preserve">, 2011. Disponivel em: &lt;http://www.slashgear.com/iphone-4s-siri-hack-adds-spoken-settings-control-and-battery-status-15202596/#jp-carousel-202598&gt;. </w:delText>
                </w:r>
                <w:r w:rsidRPr="0049439A" w:rsidDel="0049439A">
                  <w:rPr>
                    <w:noProof/>
                    <w:lang w:val="en-US"/>
                    <w:rPrChange w:id="1424" w:author="Ivan" w:date="2014-06-02T23:02:00Z">
                      <w:rPr>
                        <w:noProof/>
                      </w:rPr>
                    </w:rPrChange>
                  </w:rPr>
                  <w:delText>Acesso em: 15 Março 2014.</w:delText>
                </w:r>
              </w:del>
            </w:p>
            <w:p w14:paraId="60DB4112" w14:textId="77777777" w:rsidR="0049439A" w:rsidRPr="0049439A" w:rsidDel="0049439A" w:rsidRDefault="0049439A" w:rsidP="0049439A">
              <w:pPr>
                <w:pStyle w:val="Bibliografia"/>
                <w:ind w:firstLine="0"/>
                <w:rPr>
                  <w:del w:id="1425" w:author="Ivan" w:date="2014-06-02T23:02:00Z"/>
                  <w:noProof/>
                  <w:lang w:val="en-US"/>
                  <w:rPrChange w:id="1426" w:author="Ivan" w:date="2014-06-02T23:02:00Z">
                    <w:rPr>
                      <w:del w:id="1427" w:author="Ivan" w:date="2014-06-02T23:02:00Z"/>
                      <w:noProof/>
                    </w:rPr>
                  </w:rPrChange>
                </w:rPr>
                <w:pPrChange w:id="1428" w:author="Ivan" w:date="2014-06-02T23:03:00Z">
                  <w:pPr>
                    <w:pStyle w:val="Bibliografia"/>
                  </w:pPr>
                </w:pPrChange>
              </w:pPr>
              <w:del w:id="1429" w:author="Ivan" w:date="2014-06-02T23:02:00Z">
                <w:r w:rsidRPr="0049439A" w:rsidDel="0049439A">
                  <w:rPr>
                    <w:noProof/>
                    <w:lang w:val="en-US"/>
                    <w:rPrChange w:id="1430" w:author="Ivan" w:date="2014-06-02T23:02:00Z">
                      <w:rPr>
                        <w:noProof/>
                      </w:rPr>
                    </w:rPrChange>
                  </w:rPr>
                  <w:delText xml:space="preserve">DELANEY, K. Inside Microsoft SQL Server 2005: The Storage Engine. </w:delText>
                </w:r>
                <w:r w:rsidRPr="0049439A" w:rsidDel="0049439A">
                  <w:rPr>
                    <w:i/>
                    <w:iCs/>
                    <w:noProof/>
                    <w:lang w:val="en-US"/>
                    <w:rPrChange w:id="1431" w:author="Ivan" w:date="2014-06-02T23:02:00Z">
                      <w:rPr>
                        <w:i/>
                        <w:iCs/>
                        <w:noProof/>
                      </w:rPr>
                    </w:rPrChange>
                  </w:rPr>
                  <w:delText>Itzik Ben-Gan's Website</w:delText>
                </w:r>
                <w:r w:rsidRPr="0049439A" w:rsidDel="0049439A">
                  <w:rPr>
                    <w:noProof/>
                    <w:lang w:val="en-US"/>
                    <w:rPrChange w:id="1432" w:author="Ivan" w:date="2014-06-02T23:02:00Z">
                      <w:rPr>
                        <w:noProof/>
                      </w:rPr>
                    </w:rPrChange>
                  </w:rPr>
                  <w:delText xml:space="preserve">, 2006. </w:delText>
                </w:r>
                <w:r w:rsidDel="0049439A">
                  <w:rPr>
                    <w:noProof/>
                  </w:rPr>
                  <w:delText xml:space="preserve">Disponivel em: &lt;http://www.sql.co.il/books/insidetsql2005/Inside%20Microsoft%20SQL%20Server%202005%20T-SQL%20Programming%20(0-7356-2197-7)%20-%20Chapter%2003%20-%20Cursors.pdf&gt;. </w:delText>
                </w:r>
                <w:r w:rsidRPr="0049439A" w:rsidDel="0049439A">
                  <w:rPr>
                    <w:noProof/>
                    <w:lang w:val="en-US"/>
                    <w:rPrChange w:id="1433" w:author="Ivan" w:date="2014-06-02T23:02:00Z">
                      <w:rPr>
                        <w:noProof/>
                      </w:rPr>
                    </w:rPrChange>
                  </w:rPr>
                  <w:delText>Acesso em: 29 Março 2014.</w:delText>
                </w:r>
              </w:del>
            </w:p>
            <w:p w14:paraId="565C336B" w14:textId="77777777" w:rsidR="0049439A" w:rsidRPr="0049439A" w:rsidDel="0049439A" w:rsidRDefault="0049439A" w:rsidP="0049439A">
              <w:pPr>
                <w:pStyle w:val="Bibliografia"/>
                <w:ind w:firstLine="0"/>
                <w:rPr>
                  <w:del w:id="1434" w:author="Ivan" w:date="2014-06-02T23:02:00Z"/>
                  <w:noProof/>
                  <w:lang w:val="en-US"/>
                  <w:rPrChange w:id="1435" w:author="Ivan" w:date="2014-06-02T23:02:00Z">
                    <w:rPr>
                      <w:del w:id="1436" w:author="Ivan" w:date="2014-06-02T23:02:00Z"/>
                      <w:noProof/>
                    </w:rPr>
                  </w:rPrChange>
                </w:rPr>
                <w:pPrChange w:id="1437" w:author="Ivan" w:date="2014-06-02T23:03:00Z">
                  <w:pPr>
                    <w:pStyle w:val="Bibliografia"/>
                  </w:pPr>
                </w:pPrChange>
              </w:pPr>
              <w:del w:id="1438" w:author="Ivan" w:date="2014-06-02T23:02:00Z">
                <w:r w:rsidRPr="0049439A" w:rsidDel="0049439A">
                  <w:rPr>
                    <w:noProof/>
                    <w:lang w:val="en-US"/>
                    <w:rPrChange w:id="1439" w:author="Ivan" w:date="2014-06-02T23:02:00Z">
                      <w:rPr>
                        <w:noProof/>
                      </w:rPr>
                    </w:rPrChange>
                  </w:rPr>
                  <w:delText xml:space="preserve">EDUCAUSE. 7 things you should know about QR Codes. </w:delText>
                </w:r>
                <w:r w:rsidDel="0049439A">
                  <w:rPr>
                    <w:i/>
                    <w:iCs/>
                    <w:noProof/>
                  </w:rPr>
                  <w:delText>Educause</w:delText>
                </w:r>
                <w:r w:rsidDel="0049439A">
                  <w:rPr>
                    <w:noProof/>
                  </w:rPr>
                  <w:delText xml:space="preserve">, 2009. Disponivel em: &lt;http://net.educause.edu/ir/library/pdf/ELi7046.pdf&gt;. </w:delText>
                </w:r>
                <w:r w:rsidRPr="0049439A" w:rsidDel="0049439A">
                  <w:rPr>
                    <w:noProof/>
                    <w:lang w:val="en-US"/>
                    <w:rPrChange w:id="1440" w:author="Ivan" w:date="2014-06-02T23:02:00Z">
                      <w:rPr>
                        <w:noProof/>
                      </w:rPr>
                    </w:rPrChange>
                  </w:rPr>
                  <w:delText>Acesso em: 2014 Junho 02.</w:delText>
                </w:r>
              </w:del>
            </w:p>
            <w:p w14:paraId="2A2D6E95" w14:textId="77777777" w:rsidR="0049439A" w:rsidRPr="0049439A" w:rsidDel="0049439A" w:rsidRDefault="0049439A" w:rsidP="0049439A">
              <w:pPr>
                <w:pStyle w:val="Bibliografia"/>
                <w:ind w:firstLine="0"/>
                <w:rPr>
                  <w:del w:id="1441" w:author="Ivan" w:date="2014-06-02T23:02:00Z"/>
                  <w:noProof/>
                  <w:lang w:val="en-US"/>
                  <w:rPrChange w:id="1442" w:author="Ivan" w:date="2014-06-02T23:02:00Z">
                    <w:rPr>
                      <w:del w:id="1443" w:author="Ivan" w:date="2014-06-02T23:02:00Z"/>
                      <w:noProof/>
                    </w:rPr>
                  </w:rPrChange>
                </w:rPr>
                <w:pPrChange w:id="1444" w:author="Ivan" w:date="2014-06-02T23:03:00Z">
                  <w:pPr>
                    <w:pStyle w:val="Bibliografia"/>
                  </w:pPr>
                </w:pPrChange>
              </w:pPr>
              <w:del w:id="1445" w:author="Ivan" w:date="2014-06-02T23:02:00Z">
                <w:r w:rsidRPr="0049439A" w:rsidDel="0049439A">
                  <w:rPr>
                    <w:noProof/>
                    <w:lang w:val="en-US"/>
                    <w:rPrChange w:id="1446" w:author="Ivan" w:date="2014-06-02T23:02:00Z">
                      <w:rPr>
                        <w:noProof/>
                      </w:rPr>
                    </w:rPrChange>
                  </w:rPr>
                  <w:delText xml:space="preserve">FINKENZELLER, K. </w:delText>
                </w:r>
                <w:r w:rsidRPr="0049439A" w:rsidDel="0049439A">
                  <w:rPr>
                    <w:i/>
                    <w:iCs/>
                    <w:noProof/>
                    <w:lang w:val="en-US"/>
                    <w:rPrChange w:id="1447" w:author="Ivan" w:date="2014-06-02T23:02:00Z">
                      <w:rPr>
                        <w:i/>
                        <w:iCs/>
                        <w:noProof/>
                      </w:rPr>
                    </w:rPrChange>
                  </w:rPr>
                  <w:delText>RFID Handbook:</w:delText>
                </w:r>
                <w:r w:rsidRPr="0049439A" w:rsidDel="0049439A">
                  <w:rPr>
                    <w:noProof/>
                    <w:lang w:val="en-US"/>
                    <w:rPrChange w:id="1448" w:author="Ivan" w:date="2014-06-02T23:02:00Z">
                      <w:rPr>
                        <w:noProof/>
                      </w:rPr>
                    </w:rPrChange>
                  </w:rPr>
                  <w:delText xml:space="preserve"> Fundamentals and Applications in Contactless Smart Cards, Radio Frequency Identification and Near-Field Communication, 3rd Ed. Chichester: John Wiley &amp; Sons, Ltd, 2010.</w:delText>
                </w:r>
              </w:del>
            </w:p>
            <w:p w14:paraId="2BF81462" w14:textId="77777777" w:rsidR="0049439A" w:rsidDel="0049439A" w:rsidRDefault="0049439A" w:rsidP="0049439A">
              <w:pPr>
                <w:pStyle w:val="Bibliografia"/>
                <w:ind w:firstLine="0"/>
                <w:rPr>
                  <w:del w:id="1449" w:author="Ivan" w:date="2014-06-02T23:02:00Z"/>
                  <w:noProof/>
                </w:rPr>
                <w:pPrChange w:id="1450" w:author="Ivan" w:date="2014-06-02T23:03:00Z">
                  <w:pPr>
                    <w:pStyle w:val="Bibliografia"/>
                  </w:pPr>
                </w:pPrChange>
              </w:pPr>
              <w:del w:id="1451" w:author="Ivan" w:date="2014-06-02T23:02:00Z">
                <w:r w:rsidRPr="0049439A" w:rsidDel="0049439A">
                  <w:rPr>
                    <w:noProof/>
                    <w:lang w:val="en-US"/>
                    <w:rPrChange w:id="1452" w:author="Ivan" w:date="2014-06-02T23:02:00Z">
                      <w:rPr>
                        <w:noProof/>
                      </w:rPr>
                    </w:rPrChange>
                  </w:rPr>
                  <w:delText xml:space="preserve">GRIFFIN, J. The Fundamentals of Backscatter Part II. </w:delText>
                </w:r>
                <w:r w:rsidDel="0049439A">
                  <w:rPr>
                    <w:i/>
                    <w:iCs/>
                    <w:noProof/>
                  </w:rPr>
                  <w:delText>Wireless VirginiaTech</w:delText>
                </w:r>
                <w:r w:rsidDel="0049439A">
                  <w:rPr>
                    <w:noProof/>
                  </w:rPr>
                  <w:delText>, 2009. Disponivel em: &lt;https://wireless.vt.edu/symposium/2009/2009Tutorials/Fundamentals%20of%20Backscatter_Part%202_Griffin.pdf&gt;. Acesso em: 07 Março 2014.</w:delText>
                </w:r>
              </w:del>
            </w:p>
            <w:p w14:paraId="6732CDAA" w14:textId="77777777" w:rsidR="0049439A" w:rsidDel="0049439A" w:rsidRDefault="0049439A" w:rsidP="0049439A">
              <w:pPr>
                <w:pStyle w:val="Bibliografia"/>
                <w:ind w:firstLine="0"/>
                <w:rPr>
                  <w:del w:id="1453" w:author="Ivan" w:date="2014-06-02T23:02:00Z"/>
                  <w:noProof/>
                </w:rPr>
                <w:pPrChange w:id="1454" w:author="Ivan" w:date="2014-06-02T23:03:00Z">
                  <w:pPr>
                    <w:pStyle w:val="Bibliografia"/>
                  </w:pPr>
                </w:pPrChange>
              </w:pPr>
              <w:del w:id="1455" w:author="Ivan" w:date="2014-06-02T23:02:00Z">
                <w:r w:rsidRPr="0049439A" w:rsidDel="0049439A">
                  <w:rPr>
                    <w:noProof/>
                    <w:lang w:val="en-US"/>
                    <w:rPrChange w:id="1456" w:author="Ivan" w:date="2014-06-02T23:02:00Z">
                      <w:rPr>
                        <w:noProof/>
                      </w:rPr>
                    </w:rPrChange>
                  </w:rPr>
                  <w:delText xml:space="preserve">HOLLOWAY, S. RFID: An Introduction. </w:delText>
                </w:r>
                <w:r w:rsidDel="0049439A">
                  <w:rPr>
                    <w:i/>
                    <w:iCs/>
                    <w:noProof/>
                  </w:rPr>
                  <w:delText>Microsoft MSDN</w:delText>
                </w:r>
                <w:r w:rsidDel="0049439A">
                  <w:rPr>
                    <w:noProof/>
                  </w:rPr>
                  <w:delText>, 2006. Disponivel em: &lt;http://msdn.microsoft.com/en-us/library/aa479355.aspx#rfidintro_topic1&gt;. Acesso em: 2014 fev. 01.</w:delText>
                </w:r>
              </w:del>
            </w:p>
            <w:p w14:paraId="2308D956" w14:textId="77777777" w:rsidR="0049439A" w:rsidRPr="0049439A" w:rsidDel="0049439A" w:rsidRDefault="0049439A" w:rsidP="0049439A">
              <w:pPr>
                <w:pStyle w:val="Bibliografia"/>
                <w:ind w:firstLine="0"/>
                <w:rPr>
                  <w:del w:id="1457" w:author="Ivan" w:date="2014-06-02T23:02:00Z"/>
                  <w:noProof/>
                  <w:lang w:val="en-US"/>
                  <w:rPrChange w:id="1458" w:author="Ivan" w:date="2014-06-02T23:02:00Z">
                    <w:rPr>
                      <w:del w:id="1459" w:author="Ivan" w:date="2014-06-02T23:02:00Z"/>
                      <w:noProof/>
                    </w:rPr>
                  </w:rPrChange>
                </w:rPr>
                <w:pPrChange w:id="1460" w:author="Ivan" w:date="2014-06-02T23:03:00Z">
                  <w:pPr>
                    <w:pStyle w:val="Bibliografia"/>
                  </w:pPr>
                </w:pPrChange>
              </w:pPr>
              <w:del w:id="1461" w:author="Ivan" w:date="2014-06-02T23:02:00Z">
                <w:r w:rsidDel="0049439A">
                  <w:rPr>
                    <w:noProof/>
                  </w:rPr>
                  <w:delText xml:space="preserve">INTERMEC. </w:delText>
                </w:r>
                <w:r w:rsidDel="0049439A">
                  <w:rPr>
                    <w:i/>
                    <w:iCs/>
                    <w:noProof/>
                  </w:rPr>
                  <w:delText>Intermec Chile</w:delText>
                </w:r>
                <w:r w:rsidDel="0049439A">
                  <w:rPr>
                    <w:noProof/>
                  </w:rPr>
                  <w:delText xml:space="preserve">, Fevereiro 2007. Disponivel em: &lt;http://www.intermec.cl/descargas/WP_INTERMEC_SupplyChainRFID_wp_web.pdf&gt;. </w:delText>
                </w:r>
                <w:r w:rsidRPr="0049439A" w:rsidDel="0049439A">
                  <w:rPr>
                    <w:noProof/>
                    <w:lang w:val="en-US"/>
                    <w:rPrChange w:id="1462" w:author="Ivan" w:date="2014-06-02T23:02:00Z">
                      <w:rPr>
                        <w:noProof/>
                      </w:rPr>
                    </w:rPrChange>
                  </w:rPr>
                  <w:delText>Acesso em: 23 Fevereiro 2014.</w:delText>
                </w:r>
              </w:del>
            </w:p>
            <w:p w14:paraId="25868545" w14:textId="77777777" w:rsidR="0049439A" w:rsidDel="0049439A" w:rsidRDefault="0049439A" w:rsidP="0049439A">
              <w:pPr>
                <w:pStyle w:val="Bibliografia"/>
                <w:ind w:firstLine="0"/>
                <w:rPr>
                  <w:del w:id="1463" w:author="Ivan" w:date="2014-06-02T23:02:00Z"/>
                  <w:noProof/>
                </w:rPr>
                <w:pPrChange w:id="1464" w:author="Ivan" w:date="2014-06-02T23:03:00Z">
                  <w:pPr>
                    <w:pStyle w:val="Bibliografia"/>
                  </w:pPr>
                </w:pPrChange>
              </w:pPr>
              <w:del w:id="1465" w:author="Ivan" w:date="2014-06-02T23:02:00Z">
                <w:r w:rsidRPr="0049439A" w:rsidDel="0049439A">
                  <w:rPr>
                    <w:noProof/>
                    <w:lang w:val="en-US"/>
                    <w:rPrChange w:id="1466" w:author="Ivan" w:date="2014-06-02T23:02:00Z">
                      <w:rPr>
                        <w:noProof/>
                      </w:rPr>
                    </w:rPrChange>
                  </w:rPr>
                  <w:delText xml:space="preserve">KAUR, M. et al. RFID Technology Principles, Advantages, Limitations and Its Applications, Fevereiro 2001. </w:delText>
                </w:r>
                <w:r w:rsidDel="0049439A">
                  <w:rPr>
                    <w:noProof/>
                  </w:rPr>
                  <w:delText>Disponivel em: &lt;http://www.ijcee.org/papers/306-E794.pdf&gt;. Acesso em: 17 Abril 2014.</w:delText>
                </w:r>
              </w:del>
            </w:p>
            <w:p w14:paraId="34B3776B" w14:textId="77777777" w:rsidR="0049439A" w:rsidDel="0049439A" w:rsidRDefault="0049439A" w:rsidP="0049439A">
              <w:pPr>
                <w:pStyle w:val="Bibliografia"/>
                <w:ind w:firstLine="0"/>
                <w:rPr>
                  <w:del w:id="1467" w:author="Ivan" w:date="2014-06-02T23:02:00Z"/>
                  <w:noProof/>
                </w:rPr>
                <w:pPrChange w:id="1468" w:author="Ivan" w:date="2014-06-02T23:03:00Z">
                  <w:pPr>
                    <w:pStyle w:val="Bibliografia"/>
                  </w:pPr>
                </w:pPrChange>
              </w:pPr>
              <w:del w:id="1469" w:author="Ivan" w:date="2014-06-02T23:02:00Z">
                <w:r w:rsidDel="0049439A">
                  <w:rPr>
                    <w:noProof/>
                  </w:rPr>
                  <w:delText xml:space="preserve">LEAL, C. RFID e o Retalho. </w:delText>
                </w:r>
                <w:r w:rsidDel="0049439A">
                  <w:rPr>
                    <w:i/>
                    <w:iCs/>
                    <w:noProof/>
                  </w:rPr>
                  <w:delText>Instituto Superior de Encenharia do Porto</w:delText>
                </w:r>
                <w:r w:rsidDel="0049439A">
                  <w:rPr>
                    <w:noProof/>
                  </w:rPr>
                  <w:delText>, Porto, p. 105, 2004. Disponivel em: &lt;www.dei.isep.ipp.pt/~paf/proj/Set2004/i980379%20-%20RFID.pdf&gt;. Acesso em: 27 Abril 2014.</w:delText>
                </w:r>
              </w:del>
            </w:p>
            <w:p w14:paraId="63F9050F" w14:textId="77777777" w:rsidR="0049439A" w:rsidRPr="0049439A" w:rsidDel="0049439A" w:rsidRDefault="0049439A" w:rsidP="0049439A">
              <w:pPr>
                <w:pStyle w:val="Bibliografia"/>
                <w:ind w:firstLine="0"/>
                <w:rPr>
                  <w:del w:id="1470" w:author="Ivan" w:date="2014-06-02T23:02:00Z"/>
                  <w:noProof/>
                  <w:lang w:val="en-US"/>
                  <w:rPrChange w:id="1471" w:author="Ivan" w:date="2014-06-02T23:02:00Z">
                    <w:rPr>
                      <w:del w:id="1472" w:author="Ivan" w:date="2014-06-02T23:02:00Z"/>
                      <w:noProof/>
                    </w:rPr>
                  </w:rPrChange>
                </w:rPr>
                <w:pPrChange w:id="1473" w:author="Ivan" w:date="2014-06-02T23:03:00Z">
                  <w:pPr>
                    <w:pStyle w:val="Bibliografia"/>
                  </w:pPr>
                </w:pPrChange>
              </w:pPr>
              <w:del w:id="1474" w:author="Ivan" w:date="2014-06-02T23:02:00Z">
                <w:r w:rsidDel="0049439A">
                  <w:rPr>
                    <w:noProof/>
                  </w:rPr>
                  <w:delText xml:space="preserve">LIMA, E.; REIS, E. C# e.Net - Guia do Desenvolvedor. </w:delText>
                </w:r>
                <w:r w:rsidDel="0049439A">
                  <w:rPr>
                    <w:i/>
                    <w:iCs/>
                    <w:noProof/>
                  </w:rPr>
                  <w:delText>Ete Lauro Gomes</w:delText>
                </w:r>
                <w:r w:rsidDel="0049439A">
                  <w:rPr>
                    <w:noProof/>
                  </w:rPr>
                  <w:delText xml:space="preserve">, Rio de Janeiro, 2002. Disponivel em: &lt;http://www.etelg.com.br/paginaete/downloads/informatica/apostila2.pdf&gt;. </w:delText>
                </w:r>
                <w:r w:rsidRPr="0049439A" w:rsidDel="0049439A">
                  <w:rPr>
                    <w:noProof/>
                    <w:lang w:val="en-US"/>
                    <w:rPrChange w:id="1475" w:author="Ivan" w:date="2014-06-02T23:02:00Z">
                      <w:rPr>
                        <w:noProof/>
                      </w:rPr>
                    </w:rPrChange>
                  </w:rPr>
                  <w:delText>Acesso em: 15 Março 2014.</w:delText>
                </w:r>
              </w:del>
            </w:p>
            <w:p w14:paraId="6343EB56" w14:textId="77777777" w:rsidR="0049439A" w:rsidRPr="0049439A" w:rsidDel="0049439A" w:rsidRDefault="0049439A" w:rsidP="0049439A">
              <w:pPr>
                <w:pStyle w:val="Bibliografia"/>
                <w:ind w:firstLine="0"/>
                <w:rPr>
                  <w:del w:id="1476" w:author="Ivan" w:date="2014-06-02T23:02:00Z"/>
                  <w:noProof/>
                  <w:lang w:val="en-US"/>
                  <w:rPrChange w:id="1477" w:author="Ivan" w:date="2014-06-02T23:02:00Z">
                    <w:rPr>
                      <w:del w:id="1478" w:author="Ivan" w:date="2014-06-02T23:02:00Z"/>
                      <w:noProof/>
                    </w:rPr>
                  </w:rPrChange>
                </w:rPr>
                <w:pPrChange w:id="1479" w:author="Ivan" w:date="2014-06-02T23:03:00Z">
                  <w:pPr>
                    <w:pStyle w:val="Bibliografia"/>
                  </w:pPr>
                </w:pPrChange>
              </w:pPr>
              <w:del w:id="1480" w:author="Ivan" w:date="2014-06-02T23:02:00Z">
                <w:r w:rsidRPr="0049439A" w:rsidDel="0049439A">
                  <w:rPr>
                    <w:noProof/>
                    <w:lang w:val="en-US"/>
                    <w:rPrChange w:id="1481" w:author="Ivan" w:date="2014-06-02T23:02:00Z">
                      <w:rPr>
                        <w:noProof/>
                      </w:rPr>
                    </w:rPrChange>
                  </w:rPr>
                  <w:delText xml:space="preserve">LIU, C.; CHAN, Y. An Anti-Collision protocol of RFID Based on Divide and Conquer Algorithm. </w:delText>
                </w:r>
                <w:r w:rsidRPr="0049439A" w:rsidDel="0049439A">
                  <w:rPr>
                    <w:i/>
                    <w:iCs/>
                    <w:noProof/>
                    <w:lang w:val="en-US"/>
                    <w:rPrChange w:id="1482" w:author="Ivan" w:date="2014-06-02T23:02:00Z">
                      <w:rPr>
                        <w:i/>
                        <w:iCs/>
                        <w:noProof/>
                      </w:rPr>
                    </w:rPrChange>
                  </w:rPr>
                  <w:delText>Lab of Parallel Engineering</w:delText>
                </w:r>
                <w:r w:rsidRPr="0049439A" w:rsidDel="0049439A">
                  <w:rPr>
                    <w:noProof/>
                    <w:lang w:val="en-US"/>
                    <w:rPrChange w:id="1483" w:author="Ivan" w:date="2014-06-02T23:02:00Z">
                      <w:rPr>
                        <w:noProof/>
                      </w:rPr>
                    </w:rPrChange>
                  </w:rPr>
                  <w:delText>, Penghu, p. 244-250, 2009. Disponivel em: &lt;http://par.cse.nsysu.edu.tw/~algo/paper/paper09/D2-2.pdf&gt;. Acesso em: 17 Março 2014.</w:delText>
                </w:r>
              </w:del>
            </w:p>
            <w:p w14:paraId="3FA828BF" w14:textId="77777777" w:rsidR="0049439A" w:rsidRPr="0049439A" w:rsidDel="0049439A" w:rsidRDefault="0049439A" w:rsidP="0049439A">
              <w:pPr>
                <w:pStyle w:val="Bibliografia"/>
                <w:ind w:firstLine="0"/>
                <w:rPr>
                  <w:del w:id="1484" w:author="Ivan" w:date="2014-06-02T23:02:00Z"/>
                  <w:noProof/>
                  <w:lang w:val="en-US"/>
                  <w:rPrChange w:id="1485" w:author="Ivan" w:date="2014-06-02T23:02:00Z">
                    <w:rPr>
                      <w:del w:id="1486" w:author="Ivan" w:date="2014-06-02T23:02:00Z"/>
                      <w:noProof/>
                    </w:rPr>
                  </w:rPrChange>
                </w:rPr>
                <w:pPrChange w:id="1487" w:author="Ivan" w:date="2014-06-02T23:03:00Z">
                  <w:pPr>
                    <w:pStyle w:val="Bibliografia"/>
                  </w:pPr>
                </w:pPrChange>
              </w:pPr>
              <w:del w:id="1488" w:author="Ivan" w:date="2014-06-02T23:02:00Z">
                <w:r w:rsidRPr="0049439A" w:rsidDel="0049439A">
                  <w:rPr>
                    <w:noProof/>
                    <w:lang w:val="en-US"/>
                    <w:rPrChange w:id="1489" w:author="Ivan" w:date="2014-06-02T23:02:00Z">
                      <w:rPr>
                        <w:noProof/>
                      </w:rPr>
                    </w:rPrChange>
                  </w:rPr>
                  <w:delText xml:space="preserve">LIU, H. The Approaches in Solving Passive RFID Tag Collision Problems. </w:delText>
                </w:r>
                <w:r w:rsidDel="0049439A">
                  <w:rPr>
                    <w:i/>
                    <w:iCs/>
                    <w:noProof/>
                  </w:rPr>
                  <w:delText>Intechweb</w:delText>
                </w:r>
                <w:r w:rsidDel="0049439A">
                  <w:rPr>
                    <w:noProof/>
                  </w:rPr>
                  <w:delText xml:space="preserve">, Taiwan, p. 9, 2010. ISSN ISBN: 978-953-7619-73-2. Disponivel em: &lt;http://cdn.intechweb.org/pdfs/8475.pdf&gt;. </w:delText>
                </w:r>
                <w:r w:rsidRPr="0049439A" w:rsidDel="0049439A">
                  <w:rPr>
                    <w:noProof/>
                    <w:lang w:val="en-US"/>
                    <w:rPrChange w:id="1490" w:author="Ivan" w:date="2014-06-02T23:02:00Z">
                      <w:rPr>
                        <w:noProof/>
                      </w:rPr>
                    </w:rPrChange>
                  </w:rPr>
                  <w:delText>Acesso em: 23 Março 2014.</w:delText>
                </w:r>
              </w:del>
            </w:p>
            <w:p w14:paraId="312FED72" w14:textId="77777777" w:rsidR="0049439A" w:rsidDel="0049439A" w:rsidRDefault="0049439A" w:rsidP="0049439A">
              <w:pPr>
                <w:pStyle w:val="Bibliografia"/>
                <w:ind w:firstLine="0"/>
                <w:rPr>
                  <w:del w:id="1491" w:author="Ivan" w:date="2014-06-02T23:02:00Z"/>
                  <w:noProof/>
                </w:rPr>
                <w:pPrChange w:id="1492" w:author="Ivan" w:date="2014-06-02T23:03:00Z">
                  <w:pPr>
                    <w:pStyle w:val="Bibliografia"/>
                  </w:pPr>
                </w:pPrChange>
              </w:pPr>
              <w:del w:id="1493" w:author="Ivan" w:date="2014-06-02T23:02:00Z">
                <w:r w:rsidRPr="0049439A" w:rsidDel="0049439A">
                  <w:rPr>
                    <w:noProof/>
                    <w:lang w:val="en-US"/>
                    <w:rPrChange w:id="1494" w:author="Ivan" w:date="2014-06-02T23:02:00Z">
                      <w:rPr>
                        <w:noProof/>
                      </w:rPr>
                    </w:rPrChange>
                  </w:rPr>
                  <w:delText xml:space="preserve">MAINA, J. Y. et al. Application of CDMA for anti-collision and increased read efficiency of multiple RFID tags. </w:delText>
                </w:r>
                <w:r w:rsidDel="0049439A">
                  <w:rPr>
                    <w:i/>
                    <w:iCs/>
                    <w:noProof/>
                  </w:rPr>
                  <w:delText>Journal of Manufacturing Systems</w:delText>
                </w:r>
                <w:r w:rsidDel="0049439A">
                  <w:rPr>
                    <w:noProof/>
                  </w:rPr>
                  <w:delText>, Janeiro 2007. 37-43.</w:delText>
                </w:r>
              </w:del>
            </w:p>
            <w:p w14:paraId="16B501E3" w14:textId="77777777" w:rsidR="0049439A" w:rsidDel="0049439A" w:rsidRDefault="0049439A" w:rsidP="0049439A">
              <w:pPr>
                <w:pStyle w:val="Bibliografia"/>
                <w:ind w:firstLine="0"/>
                <w:rPr>
                  <w:del w:id="1495" w:author="Ivan" w:date="2014-06-02T23:02:00Z"/>
                  <w:noProof/>
                </w:rPr>
                <w:pPrChange w:id="1496" w:author="Ivan" w:date="2014-06-02T23:03:00Z">
                  <w:pPr>
                    <w:pStyle w:val="Bibliografia"/>
                  </w:pPr>
                </w:pPrChange>
              </w:pPr>
              <w:del w:id="1497" w:author="Ivan" w:date="2014-06-02T23:02:00Z">
                <w:r w:rsidDel="0049439A">
                  <w:rPr>
                    <w:noProof/>
                  </w:rPr>
                  <w:delText xml:space="preserve">MIGUEL, A. J. H. </w:delText>
                </w:r>
                <w:r w:rsidDel="0049439A">
                  <w:rPr>
                    <w:i/>
                    <w:iCs/>
                    <w:noProof/>
                  </w:rPr>
                  <w:delText>A Aplicação da Tecnologia RFID nas Diferentes Áreas do Corpo de Bombeiros Militar de Santa Catarina-CBMSC</w:delText>
                </w:r>
                <w:r w:rsidDel="0049439A">
                  <w:rPr>
                    <w:noProof/>
                  </w:rPr>
                  <w:delText>. Santa Catarina. 2011.</w:delText>
                </w:r>
              </w:del>
            </w:p>
            <w:p w14:paraId="39162247" w14:textId="77777777" w:rsidR="0049439A" w:rsidDel="0049439A" w:rsidRDefault="0049439A" w:rsidP="0049439A">
              <w:pPr>
                <w:pStyle w:val="Bibliografia"/>
                <w:ind w:firstLine="0"/>
                <w:rPr>
                  <w:del w:id="1498" w:author="Ivan" w:date="2014-06-02T23:02:00Z"/>
                  <w:noProof/>
                </w:rPr>
                <w:pPrChange w:id="1499" w:author="Ivan" w:date="2014-06-02T23:03:00Z">
                  <w:pPr>
                    <w:pStyle w:val="Bibliografia"/>
                  </w:pPr>
                </w:pPrChange>
              </w:pPr>
              <w:del w:id="1500" w:author="Ivan" w:date="2014-06-02T23:02:00Z">
                <w:r w:rsidDel="0049439A">
                  <w:rPr>
                    <w:noProof/>
                  </w:rPr>
                  <w:delText xml:space="preserve">RAFIQ, M. </w:delText>
                </w:r>
                <w:r w:rsidDel="0049439A">
                  <w:rPr>
                    <w:i/>
                    <w:iCs/>
                    <w:noProof/>
                  </w:rPr>
                  <w:delText>eprints e-Lis</w:delText>
                </w:r>
                <w:r w:rsidDel="0049439A">
                  <w:rPr>
                    <w:noProof/>
                  </w:rPr>
                  <w:delText>, 2005. Disponivel em: &lt;http://eprints.rclis.org/6179/1/RFID.pdf&gt;. Acesso em: 24 Fevereiro 2014.</w:delText>
                </w:r>
              </w:del>
            </w:p>
            <w:p w14:paraId="212DDC34" w14:textId="77777777" w:rsidR="0049439A" w:rsidDel="0049439A" w:rsidRDefault="0049439A" w:rsidP="0049439A">
              <w:pPr>
                <w:pStyle w:val="Bibliografia"/>
                <w:ind w:firstLine="0"/>
                <w:rPr>
                  <w:del w:id="1501" w:author="Ivan" w:date="2014-06-02T23:02:00Z"/>
                  <w:noProof/>
                </w:rPr>
                <w:pPrChange w:id="1502" w:author="Ivan" w:date="2014-06-02T23:03:00Z">
                  <w:pPr>
                    <w:pStyle w:val="Bibliografia"/>
                  </w:pPr>
                </w:pPrChange>
              </w:pPr>
              <w:del w:id="1503" w:author="Ivan" w:date="2014-06-02T23:02:00Z">
                <w:r w:rsidDel="0049439A">
                  <w:rPr>
                    <w:noProof/>
                  </w:rPr>
                  <w:delText xml:space="preserve">REI, J. L. RFID versus Código de Barras: Da produção à Grande Distribuição (versão provisória). </w:delText>
                </w:r>
                <w:r w:rsidDel="0049439A">
                  <w:rPr>
                    <w:i/>
                    <w:iCs/>
                    <w:noProof/>
                  </w:rPr>
                  <w:delText>Universidade do Porto</w:delText>
                </w:r>
                <w:r w:rsidDel="0049439A">
                  <w:rPr>
                    <w:noProof/>
                  </w:rPr>
                  <w:delText>, Porto, 2010. Disponivel em: &lt;http://www.dcc.fc.up.pt/~tiago.vinhoza/docs/JR_PDI_FINAL.pdf&gt;. Acesso em: 05 Abril 2014.</w:delText>
                </w:r>
              </w:del>
            </w:p>
            <w:p w14:paraId="77658BA2" w14:textId="77777777" w:rsidR="0049439A" w:rsidRPr="0049439A" w:rsidDel="0049439A" w:rsidRDefault="0049439A" w:rsidP="0049439A">
              <w:pPr>
                <w:pStyle w:val="Bibliografia"/>
                <w:ind w:firstLine="0"/>
                <w:rPr>
                  <w:del w:id="1504" w:author="Ivan" w:date="2014-06-02T23:02:00Z"/>
                  <w:noProof/>
                  <w:lang w:val="en-US"/>
                  <w:rPrChange w:id="1505" w:author="Ivan" w:date="2014-06-02T23:02:00Z">
                    <w:rPr>
                      <w:del w:id="1506" w:author="Ivan" w:date="2014-06-02T23:02:00Z"/>
                      <w:noProof/>
                    </w:rPr>
                  </w:rPrChange>
                </w:rPr>
                <w:pPrChange w:id="1507" w:author="Ivan" w:date="2014-06-02T23:03:00Z">
                  <w:pPr>
                    <w:pStyle w:val="Bibliografia"/>
                  </w:pPr>
                </w:pPrChange>
              </w:pPr>
              <w:del w:id="1508" w:author="Ivan" w:date="2014-06-02T23:02:00Z">
                <w:r w:rsidDel="0049439A">
                  <w:rPr>
                    <w:noProof/>
                  </w:rPr>
                  <w:delText xml:space="preserve">RIBEIRO, J. A. J. Interface Serial. </w:delText>
                </w:r>
                <w:r w:rsidDel="0049439A">
                  <w:rPr>
                    <w:i/>
                    <w:iCs/>
                    <w:noProof/>
                  </w:rPr>
                  <w:delText>Embedded Systems Group, Universidade Federal de Santa Catarina</w:delText>
                </w:r>
                <w:r w:rsidDel="0049439A">
                  <w:rPr>
                    <w:noProof/>
                  </w:rPr>
                  <w:delText xml:space="preserve">, 2006. Disponivel em: &lt;http://gse.ufsc.br/~bezerra/disciplinas/ProgPerif/sem06.1/trabalhos/tp1/g3/SmartCard/interface%20serial.pdf&gt;. </w:delText>
                </w:r>
                <w:r w:rsidRPr="0049439A" w:rsidDel="0049439A">
                  <w:rPr>
                    <w:noProof/>
                    <w:lang w:val="en-US"/>
                    <w:rPrChange w:id="1509" w:author="Ivan" w:date="2014-06-02T23:02:00Z">
                      <w:rPr>
                        <w:noProof/>
                      </w:rPr>
                    </w:rPrChange>
                  </w:rPr>
                  <w:delText>Acesso em: 04 Abril 2014.</w:delText>
                </w:r>
              </w:del>
            </w:p>
            <w:p w14:paraId="0DAAB067" w14:textId="77777777" w:rsidR="0049439A" w:rsidRPr="0049439A" w:rsidDel="0049439A" w:rsidRDefault="0049439A" w:rsidP="0049439A">
              <w:pPr>
                <w:pStyle w:val="Bibliografia"/>
                <w:ind w:firstLine="0"/>
                <w:rPr>
                  <w:del w:id="1510" w:author="Ivan" w:date="2014-06-02T23:02:00Z"/>
                  <w:noProof/>
                  <w:lang w:val="en-US"/>
                  <w:rPrChange w:id="1511" w:author="Ivan" w:date="2014-06-02T23:02:00Z">
                    <w:rPr>
                      <w:del w:id="1512" w:author="Ivan" w:date="2014-06-02T23:02:00Z"/>
                      <w:noProof/>
                    </w:rPr>
                  </w:rPrChange>
                </w:rPr>
                <w:pPrChange w:id="1513" w:author="Ivan" w:date="2014-06-02T23:03:00Z">
                  <w:pPr>
                    <w:pStyle w:val="Bibliografia"/>
                  </w:pPr>
                </w:pPrChange>
              </w:pPr>
              <w:del w:id="1514" w:author="Ivan" w:date="2014-06-02T23:02:00Z">
                <w:r w:rsidRPr="0049439A" w:rsidDel="0049439A">
                  <w:rPr>
                    <w:noProof/>
                    <w:lang w:val="en-US"/>
                    <w:rPrChange w:id="1515" w:author="Ivan" w:date="2014-06-02T23:02:00Z">
                      <w:rPr>
                        <w:noProof/>
                      </w:rPr>
                    </w:rPrChange>
                  </w:rPr>
                  <w:delText xml:space="preserve">SARANGAN, V. et al. A framework for fast RFID tag reading in static and mobile environments. </w:delText>
                </w:r>
                <w:r w:rsidRPr="0049439A" w:rsidDel="0049439A">
                  <w:rPr>
                    <w:i/>
                    <w:iCs/>
                    <w:noProof/>
                    <w:lang w:val="en-US"/>
                    <w:rPrChange w:id="1516" w:author="Ivan" w:date="2014-06-02T23:02:00Z">
                      <w:rPr>
                        <w:i/>
                        <w:iCs/>
                        <w:noProof/>
                      </w:rPr>
                    </w:rPrChange>
                  </w:rPr>
                  <w:delText>Guangdong University of Technology</w:delText>
                </w:r>
                <w:r w:rsidRPr="0049439A" w:rsidDel="0049439A">
                  <w:rPr>
                    <w:noProof/>
                    <w:lang w:val="en-US"/>
                    <w:rPrChange w:id="1517" w:author="Ivan" w:date="2014-06-02T23:02:00Z">
                      <w:rPr>
                        <w:noProof/>
                      </w:rPr>
                    </w:rPrChange>
                  </w:rPr>
                  <w:delText>, p. 3307-3452, 22 Dezembro 2008. Disponivel em: &lt;http://gdauto.gdut.edu.cn/lab1/lwfy_files/A framework for fast RFID tag reading in static and.pdf&gt;. Acesso em: 14 Abril 2014.</w:delText>
                </w:r>
              </w:del>
            </w:p>
            <w:p w14:paraId="683E1E48" w14:textId="77777777" w:rsidR="0049439A" w:rsidRPr="0049439A" w:rsidDel="0049439A" w:rsidRDefault="0049439A" w:rsidP="0049439A">
              <w:pPr>
                <w:pStyle w:val="Bibliografia"/>
                <w:ind w:firstLine="0"/>
                <w:rPr>
                  <w:del w:id="1518" w:author="Ivan" w:date="2014-06-02T23:02:00Z"/>
                  <w:noProof/>
                  <w:lang w:val="en-US"/>
                  <w:rPrChange w:id="1519" w:author="Ivan" w:date="2014-06-02T23:02:00Z">
                    <w:rPr>
                      <w:del w:id="1520" w:author="Ivan" w:date="2014-06-02T23:02:00Z"/>
                      <w:noProof/>
                    </w:rPr>
                  </w:rPrChange>
                </w:rPr>
                <w:pPrChange w:id="1521" w:author="Ivan" w:date="2014-06-02T23:03:00Z">
                  <w:pPr>
                    <w:pStyle w:val="Bibliografia"/>
                  </w:pPr>
                </w:pPrChange>
              </w:pPr>
              <w:del w:id="1522" w:author="Ivan" w:date="2014-06-02T23:02:00Z">
                <w:r w:rsidRPr="0049439A" w:rsidDel="0049439A">
                  <w:rPr>
                    <w:noProof/>
                    <w:lang w:val="en-US"/>
                    <w:rPrChange w:id="1523" w:author="Ivan" w:date="2014-06-02T23:02:00Z">
                      <w:rPr>
                        <w:noProof/>
                      </w:rPr>
                    </w:rPrChange>
                  </w:rPr>
                  <w:delText xml:space="preserve">SCHUSTER, E. W. Auto-ID Technology: Creating an Intelligent Infrastructure for Business. </w:delText>
                </w:r>
                <w:r w:rsidDel="0049439A">
                  <w:rPr>
                    <w:i/>
                    <w:iCs/>
                    <w:noProof/>
                  </w:rPr>
                  <w:delText>Site do MIT</w:delText>
                </w:r>
                <w:r w:rsidDel="0049439A">
                  <w:rPr>
                    <w:noProof/>
                  </w:rPr>
                  <w:delText xml:space="preserve">, Nashua, 2005. Disponivel em: &lt;www.schuster.us.com/CutterAutoIDReportV2.pdf&gt;. </w:delText>
                </w:r>
                <w:r w:rsidRPr="0049439A" w:rsidDel="0049439A">
                  <w:rPr>
                    <w:noProof/>
                    <w:lang w:val="en-US"/>
                    <w:rPrChange w:id="1524" w:author="Ivan" w:date="2014-06-02T23:02:00Z">
                      <w:rPr>
                        <w:noProof/>
                      </w:rPr>
                    </w:rPrChange>
                  </w:rPr>
                  <w:delText>Acesso em: 05 Maio 2014.</w:delText>
                </w:r>
              </w:del>
            </w:p>
            <w:p w14:paraId="321C9935" w14:textId="77777777" w:rsidR="0049439A" w:rsidDel="0049439A" w:rsidRDefault="0049439A" w:rsidP="0049439A">
              <w:pPr>
                <w:pStyle w:val="Bibliografia"/>
                <w:ind w:firstLine="0"/>
                <w:rPr>
                  <w:del w:id="1525" w:author="Ivan" w:date="2014-06-02T23:02:00Z"/>
                  <w:noProof/>
                </w:rPr>
                <w:pPrChange w:id="1526" w:author="Ivan" w:date="2014-06-02T23:03:00Z">
                  <w:pPr>
                    <w:pStyle w:val="Bibliografia"/>
                  </w:pPr>
                </w:pPrChange>
              </w:pPr>
              <w:del w:id="1527" w:author="Ivan" w:date="2014-06-02T23:02:00Z">
                <w:r w:rsidRPr="0049439A" w:rsidDel="0049439A">
                  <w:rPr>
                    <w:noProof/>
                    <w:lang w:val="en-US"/>
                    <w:rPrChange w:id="1528" w:author="Ivan" w:date="2014-06-02T23:02:00Z">
                      <w:rPr>
                        <w:noProof/>
                      </w:rPr>
                    </w:rPrChange>
                  </w:rPr>
                  <w:delText xml:space="preserve">SMART CARD ALLIANCE. Smart Card Technology. </w:delText>
                </w:r>
                <w:r w:rsidRPr="0049439A" w:rsidDel="0049439A">
                  <w:rPr>
                    <w:i/>
                    <w:iCs/>
                    <w:noProof/>
                    <w:lang w:val="en-US"/>
                    <w:rPrChange w:id="1529" w:author="Ivan" w:date="2014-06-02T23:02:00Z">
                      <w:rPr>
                        <w:i/>
                        <w:iCs/>
                        <w:noProof/>
                      </w:rPr>
                    </w:rPrChange>
                  </w:rPr>
                  <w:delText>Smart Card Alliance</w:delText>
                </w:r>
                <w:r w:rsidRPr="0049439A" w:rsidDel="0049439A">
                  <w:rPr>
                    <w:noProof/>
                    <w:lang w:val="en-US"/>
                    <w:rPrChange w:id="1530" w:author="Ivan" w:date="2014-06-02T23:02:00Z">
                      <w:rPr>
                        <w:noProof/>
                      </w:rPr>
                    </w:rPrChange>
                  </w:rPr>
                  <w:delText xml:space="preserve">, Princeton Junction, 2012. </w:delText>
                </w:r>
                <w:r w:rsidDel="0049439A">
                  <w:rPr>
                    <w:noProof/>
                  </w:rPr>
                  <w:delText>Disponivel em: &lt;www.schuster.us.com/CutterAutoIDReportV2.pdf&gt;. Acesso em: 23 Fevereiro 2014.</w:delText>
                </w:r>
              </w:del>
            </w:p>
            <w:p w14:paraId="0E2E530F" w14:textId="77777777" w:rsidR="0049439A" w:rsidDel="0049439A" w:rsidRDefault="0049439A" w:rsidP="0049439A">
              <w:pPr>
                <w:pStyle w:val="Bibliografia"/>
                <w:ind w:firstLine="0"/>
                <w:rPr>
                  <w:del w:id="1531" w:author="Ivan" w:date="2014-06-02T23:02:00Z"/>
                  <w:noProof/>
                </w:rPr>
                <w:pPrChange w:id="1532" w:author="Ivan" w:date="2014-06-02T23:03:00Z">
                  <w:pPr>
                    <w:pStyle w:val="Bibliografia"/>
                  </w:pPr>
                </w:pPrChange>
              </w:pPr>
              <w:del w:id="1533" w:author="Ivan" w:date="2014-06-02T23:02:00Z">
                <w:r w:rsidRPr="0049439A" w:rsidDel="0049439A">
                  <w:rPr>
                    <w:noProof/>
                    <w:lang w:val="en-US"/>
                    <w:rPrChange w:id="1534" w:author="Ivan" w:date="2014-06-02T23:02:00Z">
                      <w:rPr>
                        <w:noProof/>
                      </w:rPr>
                    </w:rPrChange>
                  </w:rPr>
                  <w:delText xml:space="preserve">TEC-IT DATENVERARBEITUNG GMBH. TEC-IT Barcode Software: Barcode Overview. </w:delText>
                </w:r>
                <w:r w:rsidDel="0049439A">
                  <w:rPr>
                    <w:i/>
                    <w:iCs/>
                    <w:noProof/>
                  </w:rPr>
                  <w:delText>TEC-IT Datenverarbeitung GmbH</w:delText>
                </w:r>
                <w:r w:rsidDel="0049439A">
                  <w:rPr>
                    <w:noProof/>
                  </w:rPr>
                  <w:delText>, Steyr, p. 104, 2013. Disponivel em: &lt;http://www.tec-it.com/Download/PDF/Barcode_Reference_EN.pdf&gt;. Acesso em: 03 Março 2014.</w:delText>
                </w:r>
              </w:del>
            </w:p>
            <w:p w14:paraId="223520E5" w14:textId="77777777" w:rsidR="0049439A" w:rsidDel="0049439A" w:rsidRDefault="0049439A" w:rsidP="0049439A">
              <w:pPr>
                <w:pStyle w:val="Bibliografia"/>
                <w:ind w:firstLine="0"/>
                <w:rPr>
                  <w:del w:id="1535" w:author="Ivan" w:date="2014-06-02T23:02:00Z"/>
                  <w:noProof/>
                </w:rPr>
                <w:pPrChange w:id="1536" w:author="Ivan" w:date="2014-06-02T23:03:00Z">
                  <w:pPr>
                    <w:pStyle w:val="Bibliografia"/>
                  </w:pPr>
                </w:pPrChange>
              </w:pPr>
              <w:del w:id="1537" w:author="Ivan" w:date="2014-06-02T23:02:00Z">
                <w:r w:rsidDel="0049439A">
                  <w:rPr>
                    <w:noProof/>
                  </w:rPr>
                  <w:delText xml:space="preserve">UNB. Tubo de Raios Catódicos. </w:delText>
                </w:r>
                <w:r w:rsidDel="0049439A">
                  <w:rPr>
                    <w:i/>
                    <w:iCs/>
                    <w:noProof/>
                  </w:rPr>
                  <w:delText>Grupo de Ensino de Física</w:delText>
                </w:r>
                <w:r w:rsidDel="0049439A">
                  <w:rPr>
                    <w:noProof/>
                  </w:rPr>
                  <w:delText>. Disponivel em: &lt;http://www.fis.unb.br/gefis/index.php?option=com_content&amp;view=article&amp;id=115&amp;Itemid=227&amp;lang=pt&gt;. Acesso em: 02 Abril 2014.</w:delText>
                </w:r>
              </w:del>
            </w:p>
            <w:p w14:paraId="6B3BBEBD" w14:textId="77777777" w:rsidR="0049439A" w:rsidDel="0049439A" w:rsidRDefault="0049439A" w:rsidP="0049439A">
              <w:pPr>
                <w:pStyle w:val="Bibliografia"/>
                <w:ind w:firstLine="0"/>
                <w:rPr>
                  <w:del w:id="1538" w:author="Ivan" w:date="2014-06-02T23:02:00Z"/>
                  <w:noProof/>
                </w:rPr>
                <w:pPrChange w:id="1539" w:author="Ivan" w:date="2014-06-02T23:03:00Z">
                  <w:pPr>
                    <w:pStyle w:val="Bibliografia"/>
                  </w:pPr>
                </w:pPrChange>
              </w:pPr>
              <w:del w:id="1540" w:author="Ivan" w:date="2014-06-02T23:02:00Z">
                <w:r w:rsidDel="0049439A">
                  <w:rPr>
                    <w:noProof/>
                  </w:rPr>
                  <w:delText xml:space="preserve">VAMBERTO, C. </w:delText>
                </w:r>
                <w:r w:rsidDel="0049439A">
                  <w:rPr>
                    <w:i/>
                    <w:iCs/>
                    <w:noProof/>
                  </w:rPr>
                  <w:delText>Curso de C#</w:delText>
                </w:r>
                <w:r w:rsidDel="0049439A">
                  <w:rPr>
                    <w:noProof/>
                  </w:rPr>
                  <w:delText>, 2012. Disponivel em: &lt;http://www.etelg.com.br/paginaete/downloads/informatica/apostila.pdf&gt;. Acesso em: 03 Abril 2014.</w:delText>
                </w:r>
              </w:del>
            </w:p>
            <w:p w14:paraId="6E1158C9" w14:textId="77777777" w:rsidR="0049439A" w:rsidRPr="0049439A" w:rsidDel="0049439A" w:rsidRDefault="0049439A" w:rsidP="0049439A">
              <w:pPr>
                <w:pStyle w:val="Bibliografia"/>
                <w:ind w:firstLine="0"/>
                <w:rPr>
                  <w:del w:id="1541" w:author="Ivan" w:date="2014-06-02T23:02:00Z"/>
                  <w:noProof/>
                  <w:lang w:val="en-US"/>
                  <w:rPrChange w:id="1542" w:author="Ivan" w:date="2014-06-02T23:02:00Z">
                    <w:rPr>
                      <w:del w:id="1543" w:author="Ivan" w:date="2014-06-02T23:02:00Z"/>
                      <w:noProof/>
                    </w:rPr>
                  </w:rPrChange>
                </w:rPr>
                <w:pPrChange w:id="1544" w:author="Ivan" w:date="2014-06-02T23:03:00Z">
                  <w:pPr>
                    <w:pStyle w:val="Bibliografia"/>
                  </w:pPr>
                </w:pPrChange>
              </w:pPr>
              <w:del w:id="1545" w:author="Ivan" w:date="2014-06-02T23:02:00Z">
                <w:r w:rsidDel="0049439A">
                  <w:rPr>
                    <w:noProof/>
                  </w:rPr>
                  <w:delText xml:space="preserve">VILADOMAT, A. B. Global Traceability, Catalunha, 2010. Disponivel em: &lt;https://upcommons.upc.edu/pfc/handle/2099.1/11514&gt;. </w:delText>
                </w:r>
                <w:r w:rsidRPr="0049439A" w:rsidDel="0049439A">
                  <w:rPr>
                    <w:noProof/>
                    <w:lang w:val="en-US"/>
                    <w:rPrChange w:id="1546" w:author="Ivan" w:date="2014-06-02T23:02:00Z">
                      <w:rPr>
                        <w:noProof/>
                      </w:rPr>
                    </w:rPrChange>
                  </w:rPr>
                  <w:delText>Acesso em: 16 Março 2014.</w:delText>
                </w:r>
              </w:del>
            </w:p>
            <w:p w14:paraId="2A88083D" w14:textId="77777777" w:rsidR="0049439A" w:rsidRPr="0049439A" w:rsidDel="0049439A" w:rsidRDefault="0049439A" w:rsidP="0049439A">
              <w:pPr>
                <w:pStyle w:val="Bibliografia"/>
                <w:ind w:firstLine="0"/>
                <w:rPr>
                  <w:del w:id="1547" w:author="Ivan" w:date="2014-06-02T23:02:00Z"/>
                  <w:noProof/>
                  <w:lang w:val="en-US"/>
                  <w:rPrChange w:id="1548" w:author="Ivan" w:date="2014-06-02T23:02:00Z">
                    <w:rPr>
                      <w:del w:id="1549" w:author="Ivan" w:date="2014-06-02T23:02:00Z"/>
                      <w:noProof/>
                    </w:rPr>
                  </w:rPrChange>
                </w:rPr>
                <w:pPrChange w:id="1550" w:author="Ivan" w:date="2014-06-02T23:03:00Z">
                  <w:pPr>
                    <w:pStyle w:val="Bibliografia"/>
                  </w:pPr>
                </w:pPrChange>
              </w:pPr>
              <w:del w:id="1551" w:author="Ivan" w:date="2014-06-02T23:02:00Z">
                <w:r w:rsidRPr="0049439A" w:rsidDel="0049439A">
                  <w:rPr>
                    <w:noProof/>
                    <w:lang w:val="en-US"/>
                    <w:rPrChange w:id="1552" w:author="Ivan" w:date="2014-06-02T23:02:00Z">
                      <w:rPr>
                        <w:noProof/>
                      </w:rPr>
                    </w:rPrChange>
                  </w:rPr>
                  <w:delText xml:space="preserve">WALTER, S. Stef Walter: Smart Card Icons. </w:delText>
                </w:r>
                <w:r w:rsidRPr="0049439A" w:rsidDel="0049439A">
                  <w:rPr>
                    <w:i/>
                    <w:iCs/>
                    <w:noProof/>
                    <w:lang w:val="en-US"/>
                    <w:rPrChange w:id="1553" w:author="Ivan" w:date="2014-06-02T23:02:00Z">
                      <w:rPr>
                        <w:i/>
                        <w:iCs/>
                        <w:noProof/>
                      </w:rPr>
                    </w:rPrChange>
                  </w:rPr>
                  <w:delText>Stef Walter</w:delText>
                </w:r>
                <w:r w:rsidRPr="0049439A" w:rsidDel="0049439A">
                  <w:rPr>
                    <w:noProof/>
                    <w:lang w:val="en-US"/>
                    <w:rPrChange w:id="1554" w:author="Ivan" w:date="2014-06-02T23:02:00Z">
                      <w:rPr>
                        <w:noProof/>
                      </w:rPr>
                    </w:rPrChange>
                  </w:rPr>
                  <w:delText xml:space="preserve">, 2011. </w:delText>
                </w:r>
                <w:r w:rsidDel="0049439A">
                  <w:rPr>
                    <w:noProof/>
                  </w:rPr>
                  <w:delText xml:space="preserve">Disponivel em: &lt;http://stef.thewalter.net/2011/09/smart-card-icons.html&gt;. </w:delText>
                </w:r>
                <w:r w:rsidRPr="0049439A" w:rsidDel="0049439A">
                  <w:rPr>
                    <w:noProof/>
                    <w:lang w:val="en-US"/>
                    <w:rPrChange w:id="1555" w:author="Ivan" w:date="2014-06-02T23:02:00Z">
                      <w:rPr>
                        <w:noProof/>
                      </w:rPr>
                    </w:rPrChange>
                  </w:rPr>
                  <w:delText>Acesso em: 14 Março 2014.</w:delText>
                </w:r>
              </w:del>
            </w:p>
            <w:p w14:paraId="3FB0D152" w14:textId="77777777" w:rsidR="0049439A" w:rsidRPr="0049439A" w:rsidDel="0049439A" w:rsidRDefault="0049439A" w:rsidP="0049439A">
              <w:pPr>
                <w:pStyle w:val="Bibliografia"/>
                <w:ind w:firstLine="0"/>
                <w:rPr>
                  <w:del w:id="1556" w:author="Ivan" w:date="2014-06-02T23:02:00Z"/>
                  <w:noProof/>
                  <w:lang w:val="en-US"/>
                  <w:rPrChange w:id="1557" w:author="Ivan" w:date="2014-06-02T23:02:00Z">
                    <w:rPr>
                      <w:del w:id="1558" w:author="Ivan" w:date="2014-06-02T23:02:00Z"/>
                      <w:noProof/>
                    </w:rPr>
                  </w:rPrChange>
                </w:rPr>
                <w:pPrChange w:id="1559" w:author="Ivan" w:date="2014-06-02T23:03:00Z">
                  <w:pPr>
                    <w:pStyle w:val="Bibliografia"/>
                  </w:pPr>
                </w:pPrChange>
              </w:pPr>
              <w:del w:id="1560" w:author="Ivan" w:date="2014-06-02T23:02:00Z">
                <w:r w:rsidRPr="0049439A" w:rsidDel="0049439A">
                  <w:rPr>
                    <w:noProof/>
                    <w:lang w:val="en-US"/>
                    <w:rPrChange w:id="1561" w:author="Ivan" w:date="2014-06-02T23:02:00Z">
                      <w:rPr>
                        <w:noProof/>
                      </w:rPr>
                    </w:rPrChange>
                  </w:rPr>
                  <w:delText xml:space="preserve">WANT, R. An Introduction to RFID Technology. </w:delText>
                </w:r>
                <w:r w:rsidDel="0049439A">
                  <w:rPr>
                    <w:i/>
                    <w:iCs/>
                    <w:noProof/>
                  </w:rPr>
                  <w:delText>Pervasive Computing</w:delText>
                </w:r>
                <w:r w:rsidDel="0049439A">
                  <w:rPr>
                    <w:noProof/>
                  </w:rPr>
                  <w:delText xml:space="preserve">, 2006. 25-33. Disponivel em: &lt;http://gtubicomp2013.pbworks.com/w/file/fetch/64846805/want-rfid.pdf&gt;. </w:delText>
                </w:r>
                <w:r w:rsidRPr="0049439A" w:rsidDel="0049439A">
                  <w:rPr>
                    <w:noProof/>
                    <w:lang w:val="en-US"/>
                    <w:rPrChange w:id="1562" w:author="Ivan" w:date="2014-06-02T23:02:00Z">
                      <w:rPr>
                        <w:noProof/>
                      </w:rPr>
                    </w:rPrChange>
                  </w:rPr>
                  <w:delText>Acesso em: 23 Fevereiro 2014.</w:delText>
                </w:r>
              </w:del>
            </w:p>
            <w:p w14:paraId="7D5B035D" w14:textId="77777777" w:rsidR="0049439A" w:rsidDel="0049439A" w:rsidRDefault="0049439A" w:rsidP="0049439A">
              <w:pPr>
                <w:pStyle w:val="Bibliografia"/>
                <w:ind w:firstLine="0"/>
                <w:rPr>
                  <w:del w:id="1563" w:author="Ivan" w:date="2014-06-02T23:02:00Z"/>
                  <w:noProof/>
                </w:rPr>
                <w:pPrChange w:id="1564" w:author="Ivan" w:date="2014-06-02T23:03:00Z">
                  <w:pPr>
                    <w:pStyle w:val="Bibliografia"/>
                  </w:pPr>
                </w:pPrChange>
              </w:pPr>
              <w:del w:id="1565" w:author="Ivan" w:date="2014-06-02T23:02:00Z">
                <w:r w:rsidRPr="0049439A" w:rsidDel="0049439A">
                  <w:rPr>
                    <w:noProof/>
                    <w:lang w:val="en-US"/>
                    <w:rPrChange w:id="1566" w:author="Ivan" w:date="2014-06-02T23:02:00Z">
                      <w:rPr>
                        <w:noProof/>
                      </w:rPr>
                    </w:rPrChange>
                  </w:rPr>
                  <w:delText xml:space="preserve">WEIS, S. A. RFID (Radio Frequency Identification): Principles and Applications, 2007. </w:delText>
                </w:r>
                <w:r w:rsidDel="0049439A">
                  <w:rPr>
                    <w:noProof/>
                  </w:rPr>
                  <w:delText>Disponivel em: &lt;http://citeseerx.ist.psu.edu/viewdoc/download?doi=10.1.1.182.5224&amp;rep=rep1&amp;type=pdf&gt;. Acesso em: 16 fev. 2014.</w:delText>
                </w:r>
              </w:del>
            </w:p>
            <w:p w14:paraId="4C97F76C" w14:textId="259313AB" w:rsidR="000C3DDB" w:rsidRPr="00B04CF6" w:rsidRDefault="000C3DDB" w:rsidP="0049439A">
              <w:pPr>
                <w:pStyle w:val="Bibliografia"/>
                <w:ind w:firstLine="0"/>
                <w:pPrChange w:id="1567" w:author="Ivan" w:date="2014-06-02T23:03:00Z">
                  <w:pPr>
                    <w:pStyle w:val="Bibliografia"/>
                  </w:pPr>
                </w:pPrChange>
              </w:pPr>
              <w:r w:rsidRPr="00B04CF6">
                <w:rPr>
                  <w:b/>
                  <w:bCs/>
                </w:rPr>
                <w:fldChar w:fldCharType="end"/>
              </w:r>
            </w:p>
          </w:sdtContent>
        </w:sdt>
      </w:sdtContent>
    </w:sdt>
    <w:p w14:paraId="6B0649D8" w14:textId="77777777" w:rsidR="00D054BA" w:rsidRPr="00B04CF6" w:rsidRDefault="00D054BA">
      <w:pPr>
        <w:spacing w:after="0" w:line="240" w:lineRule="auto"/>
        <w:ind w:firstLine="0"/>
        <w:jc w:val="left"/>
      </w:pPr>
      <w:bookmarkStart w:id="1568" w:name="_Ref383081982"/>
      <w:bookmarkEnd w:id="1198"/>
      <w:r w:rsidRPr="00B04CF6">
        <w:br w:type="page"/>
      </w:r>
    </w:p>
    <w:p w14:paraId="111FF1BB" w14:textId="179FDDA2" w:rsidR="001779A5" w:rsidRPr="00B04CF6" w:rsidRDefault="001779A5" w:rsidP="00913E82">
      <w:pPr>
        <w:pStyle w:val="Ttulo1"/>
        <w:numPr>
          <w:ilvl w:val="0"/>
          <w:numId w:val="0"/>
        </w:numPr>
      </w:pPr>
      <w:bookmarkStart w:id="1569" w:name="_Toc388730575"/>
      <w:r w:rsidRPr="00B04CF6">
        <w:lastRenderedPageBreak/>
        <w:t>Apêndices</w:t>
      </w:r>
      <w:bookmarkEnd w:id="1569"/>
    </w:p>
    <w:p w14:paraId="26E74AF6" w14:textId="00ABFC7A" w:rsidR="0016475D" w:rsidRPr="00B04CF6" w:rsidRDefault="0016475D" w:rsidP="006156F7">
      <w:pPr>
        <w:pStyle w:val="Ttulo2"/>
        <w:numPr>
          <w:ilvl w:val="0"/>
          <w:numId w:val="0"/>
        </w:numPr>
        <w:ind w:left="576" w:hanging="576"/>
      </w:pPr>
      <w:bookmarkStart w:id="1570" w:name="_Toc388730576"/>
      <w:r w:rsidRPr="00B04CF6">
        <w:t>Apendice</w:t>
      </w:r>
      <w:r w:rsidR="000C3DDB" w:rsidRPr="00B04CF6">
        <w:t xml:space="preserve"> A – Diagrama de Sequência para Pesagem</w:t>
      </w:r>
      <w:bookmarkEnd w:id="1568"/>
      <w:bookmarkEnd w:id="1570"/>
    </w:p>
    <w:p w14:paraId="50CD706E" w14:textId="610178CF" w:rsidR="000C3DDB" w:rsidRPr="00BA5013" w:rsidRDefault="005F5050" w:rsidP="000C3DDB">
      <w:pPr>
        <w:ind w:firstLine="0"/>
      </w:pPr>
      <w:r w:rsidRPr="00BA5013">
        <w:rPr>
          <w:noProof/>
          <w:lang w:eastAsia="pt-BR"/>
        </w:rPr>
        <w:drawing>
          <wp:anchor distT="0" distB="0" distL="114300" distR="114300" simplePos="0" relativeHeight="251659264" behindDoc="0" locked="0" layoutInCell="1" allowOverlap="1" wp14:anchorId="1EAB229C" wp14:editId="1E66851F">
            <wp:simplePos x="0" y="0"/>
            <wp:positionH relativeFrom="margin">
              <wp:posOffset>-384810</wp:posOffset>
            </wp:positionH>
            <wp:positionV relativeFrom="paragraph">
              <wp:posOffset>241935</wp:posOffset>
            </wp:positionV>
            <wp:extent cx="6343650" cy="6097905"/>
            <wp:effectExtent l="0" t="0" r="0" b="0"/>
            <wp:wrapSquare wrapText="bothSides"/>
            <wp:docPr id="16" name="Imagem 16" descr="D:\Documentos e Arquivos\Documents\Minhas Coisas\ADS\ADS 6\TCC\Processos\Utilizar 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 e Arquivos\Documents\Minhas Coisas\ADS\ADS 6\TCC\Processos\Utilizar Produto.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868" t="2984" r="1462" b="4180"/>
                    <a:stretch/>
                  </pic:blipFill>
                  <pic:spPr bwMode="auto">
                    <a:xfrm>
                      <a:off x="0" y="0"/>
                      <a:ext cx="6343650" cy="6097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031592" w14:textId="77777777" w:rsidR="001779A5" w:rsidRPr="00BA5013" w:rsidRDefault="001779A5">
      <w:pPr>
        <w:spacing w:after="0" w:line="240" w:lineRule="auto"/>
        <w:ind w:firstLine="0"/>
        <w:jc w:val="left"/>
      </w:pPr>
      <w:r w:rsidRPr="00BA5013">
        <w:br w:type="page"/>
      </w:r>
    </w:p>
    <w:p w14:paraId="5F4DD77E" w14:textId="062F3BF9" w:rsidR="001779A5" w:rsidRPr="00B04CF6" w:rsidRDefault="001779A5" w:rsidP="006156F7">
      <w:pPr>
        <w:pStyle w:val="Ttulo2"/>
        <w:numPr>
          <w:ilvl w:val="0"/>
          <w:numId w:val="0"/>
        </w:numPr>
        <w:ind w:left="576"/>
      </w:pPr>
      <w:bookmarkStart w:id="1571" w:name="_Ref384240688"/>
      <w:bookmarkStart w:id="1572" w:name="_Toc388730577"/>
      <w:r w:rsidRPr="00B04CF6">
        <w:lastRenderedPageBreak/>
        <w:t>Apêndice B – Fluxograma do processo geral para fabricação de medicamento</w:t>
      </w:r>
      <w:bookmarkEnd w:id="1571"/>
      <w:bookmarkEnd w:id="1572"/>
    </w:p>
    <w:p w14:paraId="3EF2DDAE" w14:textId="31DF44A8" w:rsidR="001779A5" w:rsidRPr="00BA5013" w:rsidRDefault="001779A5" w:rsidP="006156F7">
      <w:pPr>
        <w:ind w:firstLine="0"/>
        <w:jc w:val="center"/>
      </w:pPr>
      <w:bookmarkStart w:id="1573" w:name="_Toc384241457"/>
      <w:r w:rsidRPr="00BA5013">
        <w:rPr>
          <w:noProof/>
          <w:lang w:eastAsia="pt-BR"/>
        </w:rPr>
        <w:drawing>
          <wp:inline distT="0" distB="0" distL="0" distR="0" wp14:anchorId="37612076" wp14:editId="72010536">
            <wp:extent cx="8162440" cy="4219002"/>
            <wp:effectExtent l="0" t="9525" r="635" b="635"/>
            <wp:docPr id="21" name="Imagem 21" descr="E:\TCC\Processos\Processo G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TCC\Processos\Processo Gera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166156" cy="4220923"/>
                    </a:xfrm>
                    <a:prstGeom prst="rect">
                      <a:avLst/>
                    </a:prstGeom>
                    <a:noFill/>
                    <a:ln>
                      <a:noFill/>
                    </a:ln>
                  </pic:spPr>
                </pic:pic>
              </a:graphicData>
            </a:graphic>
          </wp:inline>
        </w:drawing>
      </w:r>
      <w:bookmarkEnd w:id="1573"/>
    </w:p>
    <w:p w14:paraId="456BFDEA" w14:textId="3265B17F" w:rsidR="00546FC0" w:rsidRPr="00BA5013" w:rsidRDefault="00546FC0" w:rsidP="000A5614">
      <w:pPr>
        <w:pStyle w:val="Ttulo2"/>
        <w:numPr>
          <w:ilvl w:val="0"/>
          <w:numId w:val="0"/>
        </w:numPr>
      </w:pPr>
      <w:bookmarkStart w:id="1574" w:name="_Toc388730578"/>
      <w:r w:rsidRPr="00BA5013">
        <w:lastRenderedPageBreak/>
        <w:t>Apêndice C – Código utilizado no PIC18F4520</w:t>
      </w:r>
      <w:bookmarkEnd w:id="1574"/>
    </w:p>
    <w:p w14:paraId="5E9DB1E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uart_rd;</w:t>
      </w:r>
    </w:p>
    <w:p w14:paraId="62C0039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temp;</w:t>
      </w:r>
    </w:p>
    <w:p w14:paraId="7B5611D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2FF847F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//Declaração das variáveis utilizadas pelo RFID Reader</w:t>
      </w:r>
    </w:p>
    <w:p w14:paraId="62EDB22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OUT at RB0_bit;</w:t>
      </w:r>
    </w:p>
    <w:p w14:paraId="53D8AA2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RDY_CLK at RB1_bit;</w:t>
      </w:r>
    </w:p>
    <w:p w14:paraId="3A04A38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SHD at RB2_bit;</w:t>
      </w:r>
    </w:p>
    <w:p w14:paraId="5F01B06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MOD at RB3_bit;</w:t>
      </w:r>
    </w:p>
    <w:p w14:paraId="5ED95B1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5389B03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OUT_Direction at TRISB0_bit;</w:t>
      </w:r>
    </w:p>
    <w:p w14:paraId="6439324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RDY_CLK_Direction at TRISB1_bit;</w:t>
      </w:r>
    </w:p>
    <w:p w14:paraId="014A858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SHD_Direction at TRISB2_bit;</w:t>
      </w:r>
    </w:p>
    <w:p w14:paraId="22F1DE5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sbit MOD_Direction at TRISB3_bit;</w:t>
      </w:r>
    </w:p>
    <w:p w14:paraId="33EC90D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157C910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FF"/>
          <w:sz w:val="19"/>
          <w:szCs w:val="19"/>
          <w:lang w:val="en-US" w:eastAsia="pt-BR"/>
        </w:rPr>
        <w:t>unsigned</w:t>
      </w:r>
      <w:r w:rsidRPr="00B04CF6">
        <w:rPr>
          <w:rFonts w:ascii="Consolas" w:hAnsi="Consolas" w:cs="Consolas"/>
          <w:color w:val="000000"/>
          <w:sz w:val="19"/>
          <w:szCs w:val="19"/>
          <w:lang w:val="en-US" w:eastAsia="pt-BR"/>
        </w:rPr>
        <w:t xml:space="preserve"> </w:t>
      </w:r>
      <w:r w:rsidRPr="00B04CF6">
        <w:rPr>
          <w:rFonts w:ascii="Consolas" w:hAnsi="Consolas" w:cs="Consolas"/>
          <w:color w:val="0000FF"/>
          <w:sz w:val="19"/>
          <w:szCs w:val="19"/>
          <w:lang w:val="en-US" w:eastAsia="pt-BR"/>
        </w:rPr>
        <w:t>short</w:t>
      </w:r>
      <w:r w:rsidRPr="00B04CF6">
        <w:rPr>
          <w:rFonts w:ascii="Consolas" w:hAnsi="Consolas" w:cs="Consolas"/>
          <w:color w:val="000000"/>
          <w:sz w:val="19"/>
          <w:szCs w:val="19"/>
          <w:lang w:val="en-US" w:eastAsia="pt-BR"/>
        </w:rPr>
        <w:t xml:space="preserve"> sync_flag,</w:t>
      </w:r>
    </w:p>
    <w:p w14:paraId="66D3CB3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one_seq,</w:t>
      </w:r>
    </w:p>
    <w:p w14:paraId="6627B1C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data_in,</w:t>
      </w:r>
    </w:p>
    <w:p w14:paraId="1BDB97F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cnt,</w:t>
      </w:r>
    </w:p>
    <w:p w14:paraId="526126C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cnt1, cnt2;</w:t>
      </w:r>
    </w:p>
    <w:p w14:paraId="7418C66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FF"/>
          <w:sz w:val="19"/>
          <w:szCs w:val="19"/>
          <w:lang w:val="en-US" w:eastAsia="pt-BR"/>
        </w:rPr>
        <w:t>unsigned</w:t>
      </w:r>
      <w:r w:rsidRPr="00B04CF6">
        <w:rPr>
          <w:rFonts w:ascii="Consolas" w:hAnsi="Consolas" w:cs="Consolas"/>
          <w:color w:val="000000"/>
          <w:sz w:val="19"/>
          <w:szCs w:val="19"/>
          <w:lang w:val="en-US" w:eastAsia="pt-BR"/>
        </w:rPr>
        <w:t xml:space="preserve"> </w:t>
      </w:r>
      <w:r w:rsidRPr="00B04CF6">
        <w:rPr>
          <w:rFonts w:ascii="Consolas" w:hAnsi="Consolas" w:cs="Consolas"/>
          <w:color w:val="0000FF"/>
          <w:sz w:val="19"/>
          <w:szCs w:val="19"/>
          <w:lang w:val="en-US" w:eastAsia="pt-BR"/>
        </w:rPr>
        <w:t>short</w:t>
      </w:r>
      <w:r w:rsidRPr="00B04CF6">
        <w:rPr>
          <w:rFonts w:ascii="Consolas" w:hAnsi="Consolas" w:cs="Consolas"/>
          <w:color w:val="000000"/>
          <w:sz w:val="19"/>
          <w:szCs w:val="19"/>
          <w:lang w:val="en-US" w:eastAsia="pt-BR"/>
        </w:rPr>
        <w:t xml:space="preserve"> data_index;</w:t>
      </w:r>
    </w:p>
    <w:p w14:paraId="757F5246" w14:textId="77777777" w:rsidR="005A2E35" w:rsidRPr="00757F2F"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757F2F">
        <w:rPr>
          <w:rFonts w:ascii="Consolas" w:hAnsi="Consolas" w:cs="Consolas"/>
          <w:color w:val="0000FF"/>
          <w:sz w:val="19"/>
          <w:szCs w:val="19"/>
          <w:lang w:val="en-US" w:eastAsia="pt-BR"/>
        </w:rPr>
        <w:t>char</w:t>
      </w:r>
      <w:r w:rsidRPr="00757F2F">
        <w:rPr>
          <w:rFonts w:ascii="Consolas" w:hAnsi="Consolas" w:cs="Consolas"/>
          <w:color w:val="000000"/>
          <w:sz w:val="19"/>
          <w:szCs w:val="19"/>
          <w:lang w:val="en-US" w:eastAsia="pt-BR"/>
        </w:rPr>
        <w:t xml:space="preserve"> i;</w:t>
      </w:r>
    </w:p>
    <w:p w14:paraId="30843BF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FF"/>
          <w:sz w:val="19"/>
          <w:szCs w:val="19"/>
          <w:lang w:eastAsia="pt-BR"/>
        </w:rPr>
        <w:t>char</w:t>
      </w:r>
      <w:r w:rsidRPr="00B04CF6">
        <w:rPr>
          <w:rFonts w:ascii="Consolas" w:hAnsi="Consolas" w:cs="Consolas"/>
          <w:color w:val="000000"/>
          <w:sz w:val="19"/>
          <w:szCs w:val="19"/>
          <w:lang w:eastAsia="pt-BR"/>
        </w:rPr>
        <w:t xml:space="preserve"> _data[256];</w:t>
      </w:r>
    </w:p>
    <w:p w14:paraId="5BFC77C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FF"/>
          <w:sz w:val="19"/>
          <w:szCs w:val="19"/>
          <w:lang w:eastAsia="pt-BR"/>
        </w:rPr>
        <w:t>char</w:t>
      </w:r>
      <w:r w:rsidRPr="00B04CF6">
        <w:rPr>
          <w:rFonts w:ascii="Consolas" w:hAnsi="Consolas" w:cs="Consolas"/>
          <w:color w:val="000000"/>
          <w:sz w:val="19"/>
          <w:szCs w:val="19"/>
          <w:lang w:eastAsia="pt-BR"/>
        </w:rPr>
        <w:t xml:space="preserve"> data_valid[64];</w:t>
      </w:r>
    </w:p>
    <w:p w14:paraId="7F8BBDF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FF"/>
          <w:sz w:val="19"/>
          <w:szCs w:val="19"/>
          <w:lang w:eastAsia="pt-BR"/>
        </w:rPr>
        <w:t>char</w:t>
      </w:r>
      <w:r w:rsidRPr="00B04CF6">
        <w:rPr>
          <w:rFonts w:ascii="Consolas" w:hAnsi="Consolas" w:cs="Consolas"/>
          <w:color w:val="000000"/>
          <w:sz w:val="19"/>
          <w:szCs w:val="19"/>
          <w:lang w:eastAsia="pt-BR"/>
        </w:rPr>
        <w:t xml:space="preserve"> bad_synch;</w:t>
      </w:r>
    </w:p>
    <w:p w14:paraId="2F04BC0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63AE0AA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procedimento para interrupção da comunicação, para recepção dos dados corretamente</w:t>
      </w:r>
    </w:p>
    <w:p w14:paraId="26DC2FD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FF"/>
          <w:sz w:val="19"/>
          <w:szCs w:val="19"/>
          <w:lang w:val="en-US" w:eastAsia="pt-BR"/>
        </w:rPr>
        <w:t>void</w:t>
      </w:r>
      <w:r w:rsidRPr="00B04CF6">
        <w:rPr>
          <w:rFonts w:ascii="Consolas" w:hAnsi="Consolas" w:cs="Consolas"/>
          <w:color w:val="000000"/>
          <w:sz w:val="19"/>
          <w:szCs w:val="19"/>
          <w:lang w:val="en-US" w:eastAsia="pt-BR"/>
        </w:rPr>
        <w:t xml:space="preserve"> Interrupt() {</w:t>
      </w:r>
    </w:p>
    <w:p w14:paraId="68233BC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2AB8BC0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(INT1IF_bit &amp;&amp; INT1IE_bit) {</w:t>
      </w:r>
    </w:p>
    <w:p w14:paraId="0C12FD2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cnt++;</w:t>
      </w:r>
    </w:p>
    <w:p w14:paraId="4F860D5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INT1IF_bit = 0;</w:t>
      </w:r>
    </w:p>
    <w:p w14:paraId="64B9C1F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w:t>
      </w:r>
    </w:p>
    <w:p w14:paraId="45528C3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0AD9633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else</w:t>
      </w:r>
      <w:r w:rsidRPr="00B04CF6">
        <w:rPr>
          <w:rFonts w:ascii="Consolas" w:hAnsi="Consolas" w:cs="Consolas"/>
          <w:color w:val="000000"/>
          <w:sz w:val="19"/>
          <w:szCs w:val="19"/>
          <w:lang w:val="en-US" w:eastAsia="pt-BR"/>
        </w:rPr>
        <w:t xml:space="preserve"> </w:t>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(INT0IF_bit &amp;&amp; INT0IE_bit) {</w:t>
      </w:r>
    </w:p>
    <w:p w14:paraId="50BFCA8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cnt = 0;</w:t>
      </w:r>
    </w:p>
    <w:p w14:paraId="68CAB5C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sync_flag = 1;</w:t>
      </w:r>
    </w:p>
    <w:p w14:paraId="43AC675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INT0IF_bit = 0;</w:t>
      </w:r>
    </w:p>
    <w:p w14:paraId="48062CF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INT0IE_bit = 0;</w:t>
      </w:r>
    </w:p>
    <w:p w14:paraId="2FF87CF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INT1IF_bit = 0;</w:t>
      </w:r>
    </w:p>
    <w:p w14:paraId="6ADFCDA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INT1IE_bit = 1;</w:t>
      </w:r>
    </w:p>
    <w:p w14:paraId="26E14E0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w:t>
      </w:r>
    </w:p>
    <w:p w14:paraId="2C7BD5D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w:t>
      </w:r>
    </w:p>
    <w:p w14:paraId="25C7446A"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68986FE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procedimento para validação dos dados recebidos</w:t>
      </w:r>
    </w:p>
    <w:p w14:paraId="3B0998C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CRC_Check(</w:t>
      </w: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*bit_array) {</w:t>
      </w:r>
    </w:p>
    <w:p w14:paraId="7A36FC6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2A7E142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row_count, row_bit, column_count;</w:t>
      </w:r>
    </w:p>
    <w:p w14:paraId="41D6CA4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row_sum, column_sum;</w:t>
      </w:r>
    </w:p>
    <w:p w14:paraId="681B81B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char</w:t>
      </w:r>
      <w:r w:rsidRPr="00B04CF6">
        <w:rPr>
          <w:rFonts w:ascii="Consolas" w:hAnsi="Consolas" w:cs="Consolas"/>
          <w:color w:val="000000"/>
          <w:sz w:val="19"/>
          <w:szCs w:val="19"/>
          <w:lang w:val="en-US" w:eastAsia="pt-BR"/>
        </w:rPr>
        <w:t xml:space="preserve"> row_check[5];</w:t>
      </w:r>
    </w:p>
    <w:p w14:paraId="024BA3C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eastAsia="pt-BR"/>
        </w:rPr>
        <w:t>char</w:t>
      </w:r>
      <w:r w:rsidRPr="00B04CF6">
        <w:rPr>
          <w:rFonts w:ascii="Consolas" w:hAnsi="Consolas" w:cs="Consolas"/>
          <w:color w:val="000000"/>
          <w:sz w:val="19"/>
          <w:szCs w:val="19"/>
          <w:lang w:eastAsia="pt-BR"/>
        </w:rPr>
        <w:t xml:space="preserve"> column_check[11];</w:t>
      </w:r>
    </w:p>
    <w:p w14:paraId="2AD76E9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25B9D05A" w14:textId="17BC053D"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verificação da paridade das linhas</w:t>
      </w:r>
    </w:p>
    <w:p w14:paraId="647ADA1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val="en-US" w:eastAsia="pt-BR"/>
        </w:rPr>
        <w:t>row_count = 9;</w:t>
      </w:r>
    </w:p>
    <w:p w14:paraId="580DBCE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(row_count &lt; 59) {</w:t>
      </w:r>
    </w:p>
    <w:p w14:paraId="2215099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column_count = 0;</w:t>
      </w:r>
    </w:p>
    <w:p w14:paraId="1C1DC29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(column_count &lt; 5) {</w:t>
      </w:r>
    </w:p>
    <w:p w14:paraId="3CBFFC4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row_check[column_count] = bit_array[row_count + column_count];</w:t>
      </w:r>
    </w:p>
    <w:p w14:paraId="2C3E9B5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column_count++;</w:t>
      </w:r>
    </w:p>
    <w:p w14:paraId="78DB41F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0E7F3C6A"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lastRenderedPageBreak/>
        <w:tab/>
      </w:r>
      <w:r w:rsidRPr="00B04CF6">
        <w:rPr>
          <w:rFonts w:ascii="Consolas" w:hAnsi="Consolas" w:cs="Consolas"/>
          <w:color w:val="000000"/>
          <w:sz w:val="19"/>
          <w:szCs w:val="19"/>
          <w:lang w:val="en-US" w:eastAsia="pt-BR"/>
        </w:rPr>
        <w:tab/>
        <w:t>row_bit = 0;</w:t>
      </w:r>
    </w:p>
    <w:p w14:paraId="423D564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row_sum = 0;</w:t>
      </w:r>
    </w:p>
    <w:p w14:paraId="4624666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(row_bit &lt; 4) {</w:t>
      </w:r>
    </w:p>
    <w:p w14:paraId="7D7900C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row_sum = row_sum + row_check[row_bit];</w:t>
      </w:r>
    </w:p>
    <w:p w14:paraId="262025E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row_bit++;</w:t>
      </w:r>
    </w:p>
    <w:p w14:paraId="3A5A73D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3B1BF5E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3AB541C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(row_sum.B0 != row_check[4].B0) {</w:t>
      </w:r>
    </w:p>
    <w:p w14:paraId="56A89B1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return</w:t>
      </w:r>
      <w:r w:rsidRPr="00B04CF6">
        <w:rPr>
          <w:rFonts w:ascii="Consolas" w:hAnsi="Consolas" w:cs="Consolas"/>
          <w:color w:val="000000"/>
          <w:sz w:val="19"/>
          <w:szCs w:val="19"/>
          <w:lang w:val="en-US" w:eastAsia="pt-BR"/>
        </w:rPr>
        <w:t xml:space="preserve"> 0;</w:t>
      </w:r>
    </w:p>
    <w:p w14:paraId="1D51FB7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6D28328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row_count = row_count + 5;</w:t>
      </w:r>
    </w:p>
    <w:p w14:paraId="3A28723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w:t>
      </w:r>
    </w:p>
    <w:p w14:paraId="3CB3635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48F761B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556B8FA7" w14:textId="11DAF37F"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verificação da paridade das colunas</w:t>
      </w:r>
    </w:p>
    <w:p w14:paraId="1A72D708"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75" w:author="Ivan" w:date="2014-06-02T23:03:00Z">
            <w:rPr>
              <w:rFonts w:ascii="Consolas" w:hAnsi="Consolas" w:cs="Consolas"/>
              <w:color w:val="000000"/>
              <w:sz w:val="19"/>
              <w:szCs w:val="19"/>
              <w:lang w:val="en-US" w:eastAsia="pt-BR"/>
            </w:rPr>
          </w:rPrChange>
        </w:rPr>
      </w:pPr>
      <w:r w:rsidRPr="00B04CF6">
        <w:rPr>
          <w:rFonts w:ascii="Consolas" w:hAnsi="Consolas" w:cs="Consolas"/>
          <w:color w:val="000000"/>
          <w:sz w:val="19"/>
          <w:szCs w:val="19"/>
          <w:lang w:eastAsia="pt-BR"/>
        </w:rPr>
        <w:tab/>
      </w:r>
      <w:r w:rsidRPr="0049439A">
        <w:rPr>
          <w:rFonts w:ascii="Consolas" w:hAnsi="Consolas" w:cs="Consolas"/>
          <w:color w:val="000000"/>
          <w:sz w:val="19"/>
          <w:szCs w:val="19"/>
          <w:lang w:eastAsia="pt-BR"/>
          <w:rPrChange w:id="1576" w:author="Ivan" w:date="2014-06-02T23:03:00Z">
            <w:rPr>
              <w:rFonts w:ascii="Consolas" w:hAnsi="Consolas" w:cs="Consolas"/>
              <w:color w:val="000000"/>
              <w:sz w:val="19"/>
              <w:szCs w:val="19"/>
              <w:lang w:val="en-US" w:eastAsia="pt-BR"/>
            </w:rPr>
          </w:rPrChange>
        </w:rPr>
        <w:t>column_count = 9;</w:t>
      </w:r>
    </w:p>
    <w:p w14:paraId="42B00DD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49439A">
        <w:rPr>
          <w:rFonts w:ascii="Consolas" w:hAnsi="Consolas" w:cs="Consolas"/>
          <w:color w:val="000000"/>
          <w:sz w:val="19"/>
          <w:szCs w:val="19"/>
          <w:lang w:eastAsia="pt-BR"/>
          <w:rPrChange w:id="1577" w:author="Ivan" w:date="2014-06-02T23:03:00Z">
            <w:rPr>
              <w:rFonts w:ascii="Consolas" w:hAnsi="Consolas" w:cs="Consolas"/>
              <w:color w:val="000000"/>
              <w:sz w:val="19"/>
              <w:szCs w:val="19"/>
              <w:lang w:val="en-US" w:eastAsia="pt-BR"/>
            </w:rPr>
          </w:rPrChange>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(column_count &lt; 13) {</w:t>
      </w:r>
    </w:p>
    <w:p w14:paraId="770F08C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row_bit = 0;</w:t>
      </w:r>
    </w:p>
    <w:p w14:paraId="16D1A6A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row_count = 0;</w:t>
      </w:r>
    </w:p>
    <w:p w14:paraId="03F3D44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(row_bit &lt; 11) {</w:t>
      </w:r>
    </w:p>
    <w:p w14:paraId="3C2264D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column_check[row_bit] = bit_array[column_count + row_count];</w:t>
      </w:r>
    </w:p>
    <w:p w14:paraId="0E83011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row_bit++;</w:t>
      </w:r>
    </w:p>
    <w:p w14:paraId="52CDB4A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row_count = row_count + 5;</w:t>
      </w:r>
    </w:p>
    <w:p w14:paraId="3898810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4D9B986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6532889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row_bit = 0;</w:t>
      </w:r>
    </w:p>
    <w:p w14:paraId="5EAF45F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column_sum = 0;</w:t>
      </w:r>
    </w:p>
    <w:p w14:paraId="051C4CF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(row_bit &lt; 10) {</w:t>
      </w:r>
    </w:p>
    <w:p w14:paraId="29C205C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column_sum = column_sum + column_check[row_bit];</w:t>
      </w:r>
    </w:p>
    <w:p w14:paraId="1363D5B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row_bit++;</w:t>
      </w:r>
    </w:p>
    <w:p w14:paraId="780BB3E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7402D6D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2BF8585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(column_sum.B0 != column_check[10].B0) {</w:t>
      </w:r>
    </w:p>
    <w:p w14:paraId="7162971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return</w:t>
      </w:r>
      <w:r w:rsidRPr="00B04CF6">
        <w:rPr>
          <w:rFonts w:ascii="Consolas" w:hAnsi="Consolas" w:cs="Consolas"/>
          <w:color w:val="000000"/>
          <w:sz w:val="19"/>
          <w:szCs w:val="19"/>
          <w:lang w:val="en-US" w:eastAsia="pt-BR"/>
        </w:rPr>
        <w:t xml:space="preserve"> 0;</w:t>
      </w:r>
    </w:p>
    <w:p w14:paraId="6E4A324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2F76C1C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column_count++;</w:t>
      </w:r>
    </w:p>
    <w:p w14:paraId="79F3D05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w:t>
      </w:r>
    </w:p>
    <w:p w14:paraId="198D9C6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68B54DB7" w14:textId="17C23E41"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8000"/>
          <w:sz w:val="19"/>
          <w:szCs w:val="19"/>
          <w:lang w:val="en-US" w:eastAsia="pt-BR"/>
        </w:rPr>
        <w:t>// verificão do bit de parada</w:t>
      </w:r>
    </w:p>
    <w:p w14:paraId="0E7357D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(bit_array[63] == 1) {</w:t>
      </w:r>
    </w:p>
    <w:p w14:paraId="79FCF42B"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78" w:author="Ivan" w:date="2014-06-02T23:03:00Z">
            <w:rPr>
              <w:rFonts w:ascii="Consolas" w:hAnsi="Consolas" w:cs="Consolas"/>
              <w:color w:val="000000"/>
              <w:sz w:val="19"/>
              <w:szCs w:val="19"/>
              <w:lang w:val="en-US" w:eastAsia="pt-BR"/>
            </w:rPr>
          </w:rPrChange>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49439A">
        <w:rPr>
          <w:rFonts w:ascii="Consolas" w:hAnsi="Consolas" w:cs="Consolas"/>
          <w:color w:val="0000FF"/>
          <w:sz w:val="19"/>
          <w:szCs w:val="19"/>
          <w:lang w:eastAsia="pt-BR"/>
          <w:rPrChange w:id="1579" w:author="Ivan" w:date="2014-06-02T23:03:00Z">
            <w:rPr>
              <w:rFonts w:ascii="Consolas" w:hAnsi="Consolas" w:cs="Consolas"/>
              <w:color w:val="0000FF"/>
              <w:sz w:val="19"/>
              <w:szCs w:val="19"/>
              <w:lang w:val="en-US" w:eastAsia="pt-BR"/>
            </w:rPr>
          </w:rPrChange>
        </w:rPr>
        <w:t>return</w:t>
      </w:r>
      <w:r w:rsidRPr="0049439A">
        <w:rPr>
          <w:rFonts w:ascii="Consolas" w:hAnsi="Consolas" w:cs="Consolas"/>
          <w:color w:val="000000"/>
          <w:sz w:val="19"/>
          <w:szCs w:val="19"/>
          <w:lang w:eastAsia="pt-BR"/>
          <w:rPrChange w:id="1580" w:author="Ivan" w:date="2014-06-02T23:03:00Z">
            <w:rPr>
              <w:rFonts w:ascii="Consolas" w:hAnsi="Consolas" w:cs="Consolas"/>
              <w:color w:val="000000"/>
              <w:sz w:val="19"/>
              <w:szCs w:val="19"/>
              <w:lang w:val="en-US" w:eastAsia="pt-BR"/>
            </w:rPr>
          </w:rPrChange>
        </w:rPr>
        <w:t xml:space="preserve"> 0;</w:t>
      </w:r>
    </w:p>
    <w:p w14:paraId="78301080"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81" w:author="Ivan" w:date="2014-06-02T23:03:00Z">
            <w:rPr>
              <w:rFonts w:ascii="Consolas" w:hAnsi="Consolas" w:cs="Consolas"/>
              <w:color w:val="000000"/>
              <w:sz w:val="19"/>
              <w:szCs w:val="19"/>
              <w:lang w:val="en-US" w:eastAsia="pt-BR"/>
            </w:rPr>
          </w:rPrChange>
        </w:rPr>
      </w:pPr>
      <w:r w:rsidRPr="0049439A">
        <w:rPr>
          <w:rFonts w:ascii="Consolas" w:hAnsi="Consolas" w:cs="Consolas"/>
          <w:color w:val="000000"/>
          <w:sz w:val="19"/>
          <w:szCs w:val="19"/>
          <w:lang w:eastAsia="pt-BR"/>
          <w:rPrChange w:id="1582" w:author="Ivan" w:date="2014-06-02T23:03:00Z">
            <w:rPr>
              <w:rFonts w:ascii="Consolas" w:hAnsi="Consolas" w:cs="Consolas"/>
              <w:color w:val="000000"/>
              <w:sz w:val="19"/>
              <w:szCs w:val="19"/>
              <w:lang w:val="en-US" w:eastAsia="pt-BR"/>
            </w:rPr>
          </w:rPrChange>
        </w:rPr>
        <w:tab/>
        <w:t>}</w:t>
      </w:r>
    </w:p>
    <w:p w14:paraId="66F5FA8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49439A">
        <w:rPr>
          <w:rFonts w:ascii="Consolas" w:hAnsi="Consolas" w:cs="Consolas"/>
          <w:color w:val="000000"/>
          <w:sz w:val="19"/>
          <w:szCs w:val="19"/>
          <w:lang w:eastAsia="pt-BR"/>
          <w:rPrChange w:id="1583" w:author="Ivan" w:date="2014-06-02T23:03:00Z">
            <w:rPr>
              <w:rFonts w:ascii="Consolas" w:hAnsi="Consolas" w:cs="Consolas"/>
              <w:color w:val="000000"/>
              <w:sz w:val="19"/>
              <w:szCs w:val="19"/>
              <w:lang w:val="en-US" w:eastAsia="pt-BR"/>
            </w:rPr>
          </w:rPrChange>
        </w:rPr>
        <w:tab/>
      </w:r>
      <w:r w:rsidRPr="00B04CF6">
        <w:rPr>
          <w:rFonts w:ascii="Consolas" w:hAnsi="Consolas" w:cs="Consolas"/>
          <w:color w:val="0000FF"/>
          <w:sz w:val="19"/>
          <w:szCs w:val="19"/>
          <w:lang w:eastAsia="pt-BR"/>
        </w:rPr>
        <w:t>return</w:t>
      </w:r>
      <w:r w:rsidRPr="00B04CF6">
        <w:rPr>
          <w:rFonts w:ascii="Consolas" w:hAnsi="Consolas" w:cs="Consolas"/>
          <w:color w:val="000000"/>
          <w:sz w:val="19"/>
          <w:szCs w:val="19"/>
          <w:lang w:eastAsia="pt-BR"/>
        </w:rPr>
        <w:t xml:space="preserve">  1;</w:t>
      </w:r>
    </w:p>
    <w:p w14:paraId="0598186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w:t>
      </w:r>
    </w:p>
    <w:p w14:paraId="36EC223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1BE8B3A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4940DF3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58BF264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FF"/>
          <w:sz w:val="19"/>
          <w:szCs w:val="19"/>
          <w:lang w:eastAsia="pt-BR"/>
        </w:rPr>
        <w:t>void</w:t>
      </w:r>
      <w:r w:rsidRPr="00B04CF6">
        <w:rPr>
          <w:rFonts w:ascii="Consolas" w:hAnsi="Consolas" w:cs="Consolas"/>
          <w:color w:val="000000"/>
          <w:sz w:val="19"/>
          <w:szCs w:val="19"/>
          <w:lang w:eastAsia="pt-BR"/>
        </w:rPr>
        <w:t xml:space="preserve"> main()</w:t>
      </w:r>
    </w:p>
    <w:p w14:paraId="382B621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w:t>
      </w:r>
    </w:p>
    <w:p w14:paraId="735E8AA1" w14:textId="1D8F266F"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declaração das variáveis utilizadas no procedimento de leitura de tags</w:t>
      </w:r>
    </w:p>
    <w:p w14:paraId="0CF93BE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507ABDB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TRISB = 0x00;</w:t>
      </w:r>
    </w:p>
    <w:p w14:paraId="0FCDF2C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PORTB = 0x00;</w:t>
      </w:r>
    </w:p>
    <w:p w14:paraId="6AE84E9A"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ADCON1 = 0x0F;</w:t>
      </w:r>
    </w:p>
    <w:p w14:paraId="6D1C699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760CE66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val="en-US" w:eastAsia="pt-BR"/>
        </w:rPr>
        <w:t>OUT_Direction = 1;</w:t>
      </w:r>
    </w:p>
    <w:p w14:paraId="67EF0D8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RDY_CLK_Direction = 1;</w:t>
      </w:r>
    </w:p>
    <w:p w14:paraId="58E7ACD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SHD_Direction = 0;</w:t>
      </w:r>
    </w:p>
    <w:p w14:paraId="4ADFA7E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MOD_Direction = 0;</w:t>
      </w:r>
    </w:p>
    <w:p w14:paraId="013907F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03F22C7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SHD = 0;</w:t>
      </w:r>
    </w:p>
    <w:p w14:paraId="7C9FFC5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MOD = 0;</w:t>
      </w:r>
    </w:p>
    <w:p w14:paraId="20A05C4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43019D29" w14:textId="1E3976CC"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laço que indica se o programa foi recebido pela micro controladora</w:t>
      </w:r>
    </w:p>
    <w:p w14:paraId="2FF707A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32EDA91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for</w:t>
      </w:r>
      <w:r w:rsidRPr="00B04CF6">
        <w:rPr>
          <w:rFonts w:ascii="Consolas" w:hAnsi="Consolas" w:cs="Consolas"/>
          <w:color w:val="000000"/>
          <w:sz w:val="19"/>
          <w:szCs w:val="19"/>
          <w:lang w:val="en-US" w:eastAsia="pt-BR"/>
        </w:rPr>
        <w:t xml:space="preserve"> (temp = 0; temp &lt;= 7; temp++)</w:t>
      </w:r>
    </w:p>
    <w:p w14:paraId="627D019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w:t>
      </w:r>
    </w:p>
    <w:p w14:paraId="70B2F21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PORTB.RB7 = ~PORTB.RB7;</w:t>
      </w:r>
    </w:p>
    <w:p w14:paraId="1BFD6BD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Delay_ms(250);</w:t>
      </w:r>
    </w:p>
    <w:p w14:paraId="641DEB4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w:t>
      </w:r>
    </w:p>
    <w:p w14:paraId="6AD8893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1013FAB0" w14:textId="4CBA32BE"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inicialização das variáveis</w:t>
      </w:r>
    </w:p>
    <w:p w14:paraId="6984FC5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2DD17D9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UART1_Init(9600);</w:t>
      </w:r>
    </w:p>
    <w:p w14:paraId="58CC81A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val="en-US" w:eastAsia="pt-BR"/>
        </w:rPr>
        <w:t>Delay_ms(100);</w:t>
      </w:r>
    </w:p>
    <w:p w14:paraId="389664B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7CA2AF2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sync_flag = 0;</w:t>
      </w:r>
    </w:p>
    <w:p w14:paraId="0826298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one_seq = 0;</w:t>
      </w:r>
    </w:p>
    <w:p w14:paraId="3B133ED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data_in = 0;</w:t>
      </w:r>
    </w:p>
    <w:p w14:paraId="6C5F679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data_index = 0;</w:t>
      </w:r>
    </w:p>
    <w:p w14:paraId="23152A3A"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cnt = 0;</w:t>
      </w:r>
    </w:p>
    <w:p w14:paraId="7E01B2F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cnt1 = 0;</w:t>
      </w:r>
    </w:p>
    <w:p w14:paraId="223C451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cnt2 = 0;</w:t>
      </w:r>
    </w:p>
    <w:p w14:paraId="7D3256A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0F32DDFF" w14:textId="1142DA3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xml:space="preserve">// variáveis de interrupção </w:t>
      </w:r>
    </w:p>
    <w:p w14:paraId="2D7B426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INTEDG0_bit = 0;</w:t>
      </w:r>
    </w:p>
    <w:p w14:paraId="6CAF16D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val="en-US" w:eastAsia="pt-BR"/>
        </w:rPr>
        <w:t>INTEDG1_bit = 1;</w:t>
      </w:r>
    </w:p>
    <w:p w14:paraId="140B795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INT0IF_bit = 0;</w:t>
      </w:r>
    </w:p>
    <w:p w14:paraId="173ACC9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INT1IF_bit = 0;</w:t>
      </w:r>
    </w:p>
    <w:p w14:paraId="45C8338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2C6D4DA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INT0IE_bit = 0;</w:t>
      </w:r>
    </w:p>
    <w:p w14:paraId="784905C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INT1IE_bit = 0;</w:t>
      </w:r>
    </w:p>
    <w:p w14:paraId="246FF57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t>GIE_bit = 1;</w:t>
      </w:r>
    </w:p>
    <w:p w14:paraId="7628C36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5EC6F21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0028CCCD" w14:textId="2EC53675"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laço infinito de leitura</w:t>
      </w:r>
    </w:p>
    <w:p w14:paraId="3845904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FF"/>
          <w:sz w:val="19"/>
          <w:szCs w:val="19"/>
          <w:lang w:eastAsia="pt-BR"/>
        </w:rPr>
        <w:t>while</w:t>
      </w:r>
      <w:r w:rsidRPr="00B04CF6">
        <w:rPr>
          <w:rFonts w:ascii="Consolas" w:hAnsi="Consolas" w:cs="Consolas"/>
          <w:color w:val="000000"/>
          <w:sz w:val="19"/>
          <w:szCs w:val="19"/>
          <w:lang w:eastAsia="pt-BR"/>
        </w:rPr>
        <w:t xml:space="preserve"> (1)</w:t>
      </w:r>
    </w:p>
    <w:p w14:paraId="5FBC589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w:t>
      </w:r>
    </w:p>
    <w:p w14:paraId="579FA9EA" w14:textId="07FDCD9A"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xml:space="preserve">// reset de variáveis de interrupção para seus valores iniciais </w:t>
      </w:r>
    </w:p>
    <w:p w14:paraId="2346690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val="en-US" w:eastAsia="pt-BR"/>
        </w:rPr>
        <w:t>bad_synch = 0;</w:t>
      </w:r>
    </w:p>
    <w:p w14:paraId="5F37DE0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cnt = 0;</w:t>
      </w:r>
    </w:p>
    <w:p w14:paraId="7D4E6E8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sync_flag = 0;</w:t>
      </w:r>
    </w:p>
    <w:p w14:paraId="44F296F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INT1IF_bit = 0;</w:t>
      </w:r>
    </w:p>
    <w:p w14:paraId="299679D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INT1IE_bit = 0;</w:t>
      </w:r>
    </w:p>
    <w:p w14:paraId="0CCD0D7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INT0IF_bit = 0;</w:t>
      </w:r>
    </w:p>
    <w:p w14:paraId="318A585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INT0IE_bit = 1;</w:t>
      </w:r>
    </w:p>
    <w:p w14:paraId="236BA75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7400AFF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(sync_flag == 0) {</w:t>
      </w:r>
    </w:p>
    <w:p w14:paraId="596B895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asm nop</w:t>
      </w:r>
    </w:p>
    <w:p w14:paraId="0D81D80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494A630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45C7055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(cnt != 16) {</w:t>
      </w:r>
    </w:p>
    <w:p w14:paraId="7F250B6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asm nop</w:t>
      </w:r>
    </w:p>
    <w:p w14:paraId="4B3494F0"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84" w:author="Ivan" w:date="2014-06-02T23:03:00Z">
            <w:rPr>
              <w:rFonts w:ascii="Consolas" w:hAnsi="Consolas" w:cs="Consolas"/>
              <w:color w:val="000000"/>
              <w:sz w:val="19"/>
              <w:szCs w:val="19"/>
              <w:lang w:val="en-US" w:eastAsia="pt-BR"/>
            </w:rPr>
          </w:rPrChange>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49439A">
        <w:rPr>
          <w:rFonts w:ascii="Consolas" w:hAnsi="Consolas" w:cs="Consolas"/>
          <w:color w:val="000000"/>
          <w:sz w:val="19"/>
          <w:szCs w:val="19"/>
          <w:lang w:eastAsia="pt-BR"/>
          <w:rPrChange w:id="1585" w:author="Ivan" w:date="2014-06-02T23:03:00Z">
            <w:rPr>
              <w:rFonts w:ascii="Consolas" w:hAnsi="Consolas" w:cs="Consolas"/>
              <w:color w:val="000000"/>
              <w:sz w:val="19"/>
              <w:szCs w:val="19"/>
              <w:lang w:val="en-US" w:eastAsia="pt-BR"/>
            </w:rPr>
          </w:rPrChange>
        </w:rPr>
        <w:t>}</w:t>
      </w:r>
    </w:p>
    <w:p w14:paraId="3B429F84"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86" w:author="Ivan" w:date="2014-06-02T23:03:00Z">
            <w:rPr>
              <w:rFonts w:ascii="Consolas" w:hAnsi="Consolas" w:cs="Consolas"/>
              <w:color w:val="000000"/>
              <w:sz w:val="19"/>
              <w:szCs w:val="19"/>
              <w:lang w:val="en-US" w:eastAsia="pt-BR"/>
            </w:rPr>
          </w:rPrChange>
        </w:rPr>
      </w:pPr>
    </w:p>
    <w:p w14:paraId="05EE6D1D"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87" w:author="Ivan" w:date="2014-06-02T23:03:00Z">
            <w:rPr>
              <w:rFonts w:ascii="Consolas" w:hAnsi="Consolas" w:cs="Consolas"/>
              <w:color w:val="000000"/>
              <w:sz w:val="19"/>
              <w:szCs w:val="19"/>
              <w:lang w:val="en-US" w:eastAsia="pt-BR"/>
            </w:rPr>
          </w:rPrChange>
        </w:rPr>
      </w:pPr>
      <w:r w:rsidRPr="0049439A">
        <w:rPr>
          <w:rFonts w:ascii="Consolas" w:hAnsi="Consolas" w:cs="Consolas"/>
          <w:color w:val="000000"/>
          <w:sz w:val="19"/>
          <w:szCs w:val="19"/>
          <w:lang w:eastAsia="pt-BR"/>
          <w:rPrChange w:id="1588" w:author="Ivan" w:date="2014-06-02T23:03:00Z">
            <w:rPr>
              <w:rFonts w:ascii="Consolas" w:hAnsi="Consolas" w:cs="Consolas"/>
              <w:color w:val="000000"/>
              <w:sz w:val="19"/>
              <w:szCs w:val="19"/>
              <w:lang w:val="en-US" w:eastAsia="pt-BR"/>
            </w:rPr>
          </w:rPrChange>
        </w:rPr>
        <w:tab/>
      </w:r>
      <w:r w:rsidRPr="0049439A">
        <w:rPr>
          <w:rFonts w:ascii="Consolas" w:hAnsi="Consolas" w:cs="Consolas"/>
          <w:color w:val="000000"/>
          <w:sz w:val="19"/>
          <w:szCs w:val="19"/>
          <w:lang w:eastAsia="pt-BR"/>
          <w:rPrChange w:id="1589" w:author="Ivan" w:date="2014-06-02T23:03:00Z">
            <w:rPr>
              <w:rFonts w:ascii="Consolas" w:hAnsi="Consolas" w:cs="Consolas"/>
              <w:color w:val="000000"/>
              <w:sz w:val="19"/>
              <w:szCs w:val="19"/>
              <w:lang w:val="en-US" w:eastAsia="pt-BR"/>
            </w:rPr>
          </w:rPrChange>
        </w:rPr>
        <w:tab/>
        <w:t>cnt = 0;</w:t>
      </w:r>
    </w:p>
    <w:p w14:paraId="26DCA311"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90" w:author="Ivan" w:date="2014-06-02T23:03:00Z">
            <w:rPr>
              <w:rFonts w:ascii="Consolas" w:hAnsi="Consolas" w:cs="Consolas"/>
              <w:color w:val="000000"/>
              <w:sz w:val="19"/>
              <w:szCs w:val="19"/>
              <w:lang w:val="en-US" w:eastAsia="pt-BR"/>
            </w:rPr>
          </w:rPrChange>
        </w:rPr>
      </w:pPr>
      <w:r w:rsidRPr="0049439A">
        <w:rPr>
          <w:rFonts w:ascii="Consolas" w:hAnsi="Consolas" w:cs="Consolas"/>
          <w:color w:val="000000"/>
          <w:sz w:val="19"/>
          <w:szCs w:val="19"/>
          <w:lang w:eastAsia="pt-BR"/>
          <w:rPrChange w:id="1591" w:author="Ivan" w:date="2014-06-02T23:03:00Z">
            <w:rPr>
              <w:rFonts w:ascii="Consolas" w:hAnsi="Consolas" w:cs="Consolas"/>
              <w:color w:val="000000"/>
              <w:sz w:val="19"/>
              <w:szCs w:val="19"/>
              <w:lang w:val="en-US" w:eastAsia="pt-BR"/>
            </w:rPr>
          </w:rPrChange>
        </w:rPr>
        <w:tab/>
      </w:r>
      <w:r w:rsidRPr="0049439A">
        <w:rPr>
          <w:rFonts w:ascii="Consolas" w:hAnsi="Consolas" w:cs="Consolas"/>
          <w:color w:val="000000"/>
          <w:sz w:val="19"/>
          <w:szCs w:val="19"/>
          <w:lang w:eastAsia="pt-BR"/>
          <w:rPrChange w:id="1592" w:author="Ivan" w:date="2014-06-02T23:03:00Z">
            <w:rPr>
              <w:rFonts w:ascii="Consolas" w:hAnsi="Consolas" w:cs="Consolas"/>
              <w:color w:val="000000"/>
              <w:sz w:val="19"/>
              <w:szCs w:val="19"/>
              <w:lang w:val="en-US" w:eastAsia="pt-BR"/>
            </w:rPr>
          </w:rPrChange>
        </w:rPr>
        <w:tab/>
        <w:t>_data[0] = OUT &amp; 1;</w:t>
      </w:r>
    </w:p>
    <w:p w14:paraId="7968791F"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93" w:author="Ivan" w:date="2014-06-02T23:03:00Z">
            <w:rPr>
              <w:rFonts w:ascii="Consolas" w:hAnsi="Consolas" w:cs="Consolas"/>
              <w:color w:val="000000"/>
              <w:sz w:val="19"/>
              <w:szCs w:val="19"/>
              <w:lang w:val="en-US" w:eastAsia="pt-BR"/>
            </w:rPr>
          </w:rPrChange>
        </w:rPr>
      </w:pPr>
    </w:p>
    <w:p w14:paraId="37FB9213" w14:textId="1C9B2C43"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laço de leitura dos 128 bits recebidos pelo micro controlador</w:t>
      </w:r>
    </w:p>
    <w:p w14:paraId="491FA77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for</w:t>
      </w:r>
      <w:r w:rsidRPr="00B04CF6">
        <w:rPr>
          <w:rFonts w:ascii="Consolas" w:hAnsi="Consolas" w:cs="Consolas"/>
          <w:color w:val="000000"/>
          <w:sz w:val="19"/>
          <w:szCs w:val="19"/>
          <w:lang w:val="en-US" w:eastAsia="pt-BR"/>
        </w:rPr>
        <w:t xml:space="preserve"> (data_index = 1; data_index != 0; data_index++) {</w:t>
      </w:r>
    </w:p>
    <w:p w14:paraId="5E683B6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while</w:t>
      </w:r>
      <w:r w:rsidRPr="00B04CF6">
        <w:rPr>
          <w:rFonts w:ascii="Consolas" w:hAnsi="Consolas" w:cs="Consolas"/>
          <w:color w:val="000000"/>
          <w:sz w:val="19"/>
          <w:szCs w:val="19"/>
          <w:lang w:val="en-US" w:eastAsia="pt-BR"/>
        </w:rPr>
        <w:t xml:space="preserve"> (cnt != 32) {</w:t>
      </w:r>
    </w:p>
    <w:p w14:paraId="5FBC8B1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asm nop</w:t>
      </w:r>
    </w:p>
    <w:p w14:paraId="5F3161B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047EEB0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cnt = 0;</w:t>
      </w:r>
    </w:p>
    <w:p w14:paraId="140AFF7A"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lastRenderedPageBreak/>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_data[data_index] = OUT &amp; 1;</w:t>
      </w:r>
    </w:p>
    <w:p w14:paraId="04F7AAF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(data_index &amp; 1)</w:t>
      </w:r>
    </w:p>
    <w:p w14:paraId="2C6574D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(!(_data[data_index] ^ _data[data_index - 1]))</w:t>
      </w:r>
    </w:p>
    <w:p w14:paraId="4B3FD95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6B81766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bad_synch = 1;</w:t>
      </w:r>
    </w:p>
    <w:p w14:paraId="60A95105" w14:textId="712E69BB"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eastAsia="pt-BR"/>
        </w:rPr>
        <w:t>break</w:t>
      </w:r>
      <w:r w:rsidRPr="00B04CF6">
        <w:rPr>
          <w:rFonts w:ascii="Consolas" w:hAnsi="Consolas" w:cs="Consolas"/>
          <w:color w:val="000000"/>
          <w:sz w:val="19"/>
          <w:szCs w:val="19"/>
          <w:lang w:eastAsia="pt-BR"/>
        </w:rPr>
        <w:t xml:space="preserve">;               </w:t>
      </w:r>
      <w:r w:rsidRPr="00B04CF6">
        <w:rPr>
          <w:rFonts w:ascii="Consolas" w:hAnsi="Consolas" w:cs="Consolas"/>
          <w:color w:val="008000"/>
          <w:sz w:val="19"/>
          <w:szCs w:val="19"/>
          <w:lang w:eastAsia="pt-BR"/>
        </w:rPr>
        <w:t>// quebra em caso de má sincronização</w:t>
      </w:r>
    </w:p>
    <w:p w14:paraId="5A961EC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val="en-US" w:eastAsia="pt-BR"/>
        </w:rPr>
        <w:t>}</w:t>
      </w:r>
    </w:p>
    <w:p w14:paraId="4C27C30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2C72FF9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52C37E2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INT1IE_bit = 0;</w:t>
      </w:r>
    </w:p>
    <w:p w14:paraId="30CC3AA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(bad_synch)</w:t>
      </w:r>
    </w:p>
    <w:p w14:paraId="25F3A669"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94" w:author="Ivan" w:date="2014-06-02T23:03:00Z">
            <w:rPr>
              <w:rFonts w:ascii="Consolas" w:hAnsi="Consolas" w:cs="Consolas"/>
              <w:color w:val="000000"/>
              <w:sz w:val="19"/>
              <w:szCs w:val="19"/>
              <w:lang w:val="en-US" w:eastAsia="pt-BR"/>
            </w:rPr>
          </w:rPrChange>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49439A">
        <w:rPr>
          <w:rFonts w:ascii="Consolas" w:hAnsi="Consolas" w:cs="Consolas"/>
          <w:color w:val="0000FF"/>
          <w:sz w:val="19"/>
          <w:szCs w:val="19"/>
          <w:lang w:eastAsia="pt-BR"/>
          <w:rPrChange w:id="1595" w:author="Ivan" w:date="2014-06-02T23:03:00Z">
            <w:rPr>
              <w:rFonts w:ascii="Consolas" w:hAnsi="Consolas" w:cs="Consolas"/>
              <w:color w:val="0000FF"/>
              <w:sz w:val="19"/>
              <w:szCs w:val="19"/>
              <w:lang w:val="en-US" w:eastAsia="pt-BR"/>
            </w:rPr>
          </w:rPrChange>
        </w:rPr>
        <w:t>continue</w:t>
      </w:r>
      <w:r w:rsidRPr="0049439A">
        <w:rPr>
          <w:rFonts w:ascii="Consolas" w:hAnsi="Consolas" w:cs="Consolas"/>
          <w:color w:val="000000"/>
          <w:sz w:val="19"/>
          <w:szCs w:val="19"/>
          <w:lang w:eastAsia="pt-BR"/>
          <w:rPrChange w:id="1596" w:author="Ivan" w:date="2014-06-02T23:03:00Z">
            <w:rPr>
              <w:rFonts w:ascii="Consolas" w:hAnsi="Consolas" w:cs="Consolas"/>
              <w:color w:val="000000"/>
              <w:sz w:val="19"/>
              <w:szCs w:val="19"/>
              <w:lang w:val="en-US" w:eastAsia="pt-BR"/>
            </w:rPr>
          </w:rPrChange>
        </w:rPr>
        <w:t>;</w:t>
      </w:r>
    </w:p>
    <w:p w14:paraId="0F43E064" w14:textId="77777777" w:rsidR="005A2E35" w:rsidRPr="0049439A"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Change w:id="1597" w:author="Ivan" w:date="2014-06-02T23:03:00Z">
            <w:rPr>
              <w:rFonts w:ascii="Consolas" w:hAnsi="Consolas" w:cs="Consolas"/>
              <w:color w:val="000000"/>
              <w:sz w:val="19"/>
              <w:szCs w:val="19"/>
              <w:lang w:val="en-US" w:eastAsia="pt-BR"/>
            </w:rPr>
          </w:rPrChange>
        </w:rPr>
      </w:pPr>
      <w:r w:rsidRPr="0049439A">
        <w:rPr>
          <w:rFonts w:ascii="Consolas" w:hAnsi="Consolas" w:cs="Consolas"/>
          <w:color w:val="000000"/>
          <w:sz w:val="19"/>
          <w:szCs w:val="19"/>
          <w:lang w:eastAsia="pt-BR"/>
          <w:rPrChange w:id="1598" w:author="Ivan" w:date="2014-06-02T23:03:00Z">
            <w:rPr>
              <w:rFonts w:ascii="Consolas" w:hAnsi="Consolas" w:cs="Consolas"/>
              <w:color w:val="000000"/>
              <w:sz w:val="19"/>
              <w:szCs w:val="19"/>
              <w:lang w:val="en-US" w:eastAsia="pt-BR"/>
            </w:rPr>
          </w:rPrChange>
        </w:rPr>
        <w:tab/>
      </w:r>
      <w:r w:rsidRPr="0049439A">
        <w:rPr>
          <w:rFonts w:ascii="Consolas" w:hAnsi="Consolas" w:cs="Consolas"/>
          <w:color w:val="000000"/>
          <w:sz w:val="19"/>
          <w:szCs w:val="19"/>
          <w:lang w:eastAsia="pt-BR"/>
          <w:rPrChange w:id="1599" w:author="Ivan" w:date="2014-06-02T23:03:00Z">
            <w:rPr>
              <w:rFonts w:ascii="Consolas" w:hAnsi="Consolas" w:cs="Consolas"/>
              <w:color w:val="000000"/>
              <w:sz w:val="19"/>
              <w:szCs w:val="19"/>
              <w:lang w:val="en-US" w:eastAsia="pt-BR"/>
            </w:rPr>
          </w:rPrChange>
        </w:rPr>
        <w:tab/>
        <w:t>cnt1 = 0;</w:t>
      </w:r>
    </w:p>
    <w:p w14:paraId="3A04126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49439A">
        <w:rPr>
          <w:rFonts w:ascii="Consolas" w:hAnsi="Consolas" w:cs="Consolas"/>
          <w:color w:val="000000"/>
          <w:sz w:val="19"/>
          <w:szCs w:val="19"/>
          <w:lang w:eastAsia="pt-BR"/>
          <w:rPrChange w:id="1600" w:author="Ivan" w:date="2014-06-02T23:03:00Z">
            <w:rPr>
              <w:rFonts w:ascii="Consolas" w:hAnsi="Consolas" w:cs="Consolas"/>
              <w:color w:val="000000"/>
              <w:sz w:val="19"/>
              <w:szCs w:val="19"/>
              <w:lang w:val="en-US" w:eastAsia="pt-BR"/>
            </w:rPr>
          </w:rPrChange>
        </w:rPr>
        <w:tab/>
      </w:r>
      <w:r w:rsidRPr="0049439A">
        <w:rPr>
          <w:rFonts w:ascii="Consolas" w:hAnsi="Consolas" w:cs="Consolas"/>
          <w:color w:val="000000"/>
          <w:sz w:val="19"/>
          <w:szCs w:val="19"/>
          <w:lang w:eastAsia="pt-BR"/>
          <w:rPrChange w:id="1601" w:author="Ivan" w:date="2014-06-02T23:03:00Z">
            <w:rPr>
              <w:rFonts w:ascii="Consolas" w:hAnsi="Consolas" w:cs="Consolas"/>
              <w:color w:val="000000"/>
              <w:sz w:val="19"/>
              <w:szCs w:val="19"/>
              <w:lang w:val="en-US" w:eastAsia="pt-BR"/>
            </w:rPr>
          </w:rPrChange>
        </w:rPr>
        <w:tab/>
      </w:r>
      <w:r w:rsidRPr="00B04CF6">
        <w:rPr>
          <w:rFonts w:ascii="Consolas" w:hAnsi="Consolas" w:cs="Consolas"/>
          <w:color w:val="000000"/>
          <w:sz w:val="19"/>
          <w:szCs w:val="19"/>
          <w:lang w:eastAsia="pt-BR"/>
        </w:rPr>
        <w:t>one_seq = 0;</w:t>
      </w:r>
    </w:p>
    <w:p w14:paraId="4943BEF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470285CA" w14:textId="06B64DA4"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laço para verificação dos dados e escrita no header da tag</w:t>
      </w:r>
    </w:p>
    <w:p w14:paraId="46D371B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for</w:t>
      </w:r>
      <w:r w:rsidRPr="00B04CF6">
        <w:rPr>
          <w:rFonts w:ascii="Consolas" w:hAnsi="Consolas" w:cs="Consolas"/>
          <w:color w:val="000000"/>
          <w:sz w:val="19"/>
          <w:szCs w:val="19"/>
          <w:lang w:val="en-US" w:eastAsia="pt-BR"/>
        </w:rPr>
        <w:t xml:space="preserve"> (cnt1 = 0; cnt1 &lt;= 127; cnt1++) {</w:t>
      </w:r>
    </w:p>
    <w:p w14:paraId="38BE89C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(_data[cnt1 &lt;&lt; 1] == 1) {</w:t>
      </w:r>
    </w:p>
    <w:p w14:paraId="00B90472"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one_seq++;</w:t>
      </w:r>
    </w:p>
    <w:p w14:paraId="54EC38C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054AAF9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else</w:t>
      </w:r>
      <w:r w:rsidRPr="00B04CF6">
        <w:rPr>
          <w:rFonts w:ascii="Consolas" w:hAnsi="Consolas" w:cs="Consolas"/>
          <w:color w:val="000000"/>
          <w:sz w:val="19"/>
          <w:szCs w:val="19"/>
          <w:lang w:val="en-US" w:eastAsia="pt-BR"/>
        </w:rPr>
        <w:t xml:space="preserve"> {</w:t>
      </w:r>
    </w:p>
    <w:p w14:paraId="1D3FFB5F"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one_seq = 0;</w:t>
      </w:r>
    </w:p>
    <w:p w14:paraId="3A9B1D1D" w14:textId="77777777" w:rsidR="005A2E35" w:rsidRPr="00757F2F"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757F2F">
        <w:rPr>
          <w:rFonts w:ascii="Consolas" w:hAnsi="Consolas" w:cs="Consolas"/>
          <w:color w:val="000000"/>
          <w:sz w:val="19"/>
          <w:szCs w:val="19"/>
          <w:lang w:eastAsia="pt-BR"/>
        </w:rPr>
        <w:t>}</w:t>
      </w:r>
    </w:p>
    <w:p w14:paraId="6BB8C4D0" w14:textId="77777777" w:rsidR="005A2E35" w:rsidRPr="00757F2F"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2A635341" w14:textId="77777777" w:rsidR="005A2E35" w:rsidRPr="00757F2F"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757F2F">
        <w:rPr>
          <w:rFonts w:ascii="Consolas" w:hAnsi="Consolas" w:cs="Consolas"/>
          <w:color w:val="000000"/>
          <w:sz w:val="19"/>
          <w:szCs w:val="19"/>
          <w:lang w:eastAsia="pt-BR"/>
        </w:rPr>
        <w:tab/>
      </w:r>
      <w:r w:rsidRPr="00757F2F">
        <w:rPr>
          <w:rFonts w:ascii="Consolas" w:hAnsi="Consolas" w:cs="Consolas"/>
          <w:color w:val="000000"/>
          <w:sz w:val="19"/>
          <w:szCs w:val="19"/>
          <w:lang w:eastAsia="pt-BR"/>
        </w:rPr>
        <w:tab/>
      </w:r>
      <w:r w:rsidRPr="00757F2F">
        <w:rPr>
          <w:rFonts w:ascii="Consolas" w:hAnsi="Consolas" w:cs="Consolas"/>
          <w:color w:val="000000"/>
          <w:sz w:val="19"/>
          <w:szCs w:val="19"/>
          <w:lang w:eastAsia="pt-BR"/>
        </w:rPr>
        <w:tab/>
      </w:r>
      <w:r w:rsidRPr="00757F2F">
        <w:rPr>
          <w:rFonts w:ascii="Consolas" w:hAnsi="Consolas" w:cs="Consolas"/>
          <w:color w:val="0000FF"/>
          <w:sz w:val="19"/>
          <w:szCs w:val="19"/>
          <w:lang w:eastAsia="pt-BR"/>
        </w:rPr>
        <w:t>if</w:t>
      </w:r>
      <w:r w:rsidRPr="00757F2F">
        <w:rPr>
          <w:rFonts w:ascii="Consolas" w:hAnsi="Consolas" w:cs="Consolas"/>
          <w:color w:val="000000"/>
          <w:sz w:val="19"/>
          <w:szCs w:val="19"/>
          <w:lang w:eastAsia="pt-BR"/>
        </w:rPr>
        <w:t xml:space="preserve"> (one_seq == 9) {                  </w:t>
      </w:r>
    </w:p>
    <w:p w14:paraId="3F7DA97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757F2F">
        <w:rPr>
          <w:rFonts w:ascii="Consolas" w:hAnsi="Consolas" w:cs="Consolas"/>
          <w:color w:val="000000"/>
          <w:sz w:val="19"/>
          <w:szCs w:val="19"/>
          <w:lang w:eastAsia="pt-BR"/>
        </w:rPr>
        <w:tab/>
      </w:r>
      <w:r w:rsidRPr="00757F2F">
        <w:rPr>
          <w:rFonts w:ascii="Consolas" w:hAnsi="Consolas" w:cs="Consolas"/>
          <w:color w:val="000000"/>
          <w:sz w:val="19"/>
          <w:szCs w:val="19"/>
          <w:lang w:eastAsia="pt-BR"/>
        </w:rPr>
        <w:tab/>
      </w:r>
      <w:r w:rsidRPr="00757F2F">
        <w:rPr>
          <w:rFonts w:ascii="Consolas" w:hAnsi="Consolas" w:cs="Consolas"/>
          <w:color w:val="000000"/>
          <w:sz w:val="19"/>
          <w:szCs w:val="19"/>
          <w:lang w:eastAsia="pt-BR"/>
        </w:rPr>
        <w:tab/>
      </w:r>
      <w:r w:rsidRPr="00757F2F">
        <w:rPr>
          <w:rFonts w:ascii="Consolas" w:hAnsi="Consolas" w:cs="Consolas"/>
          <w:color w:val="000000"/>
          <w:sz w:val="19"/>
          <w:szCs w:val="19"/>
          <w:lang w:eastAsia="pt-BR"/>
        </w:rPr>
        <w:tab/>
      </w:r>
      <w:r w:rsidRPr="00B04CF6">
        <w:rPr>
          <w:rFonts w:ascii="Consolas" w:hAnsi="Consolas" w:cs="Consolas"/>
          <w:color w:val="0000FF"/>
          <w:sz w:val="19"/>
          <w:szCs w:val="19"/>
          <w:lang w:eastAsia="pt-BR"/>
        </w:rPr>
        <w:t>break</w:t>
      </w:r>
      <w:r w:rsidRPr="00B04CF6">
        <w:rPr>
          <w:rFonts w:ascii="Consolas" w:hAnsi="Consolas" w:cs="Consolas"/>
          <w:color w:val="000000"/>
          <w:sz w:val="19"/>
          <w:szCs w:val="19"/>
          <w:lang w:eastAsia="pt-BR"/>
        </w:rPr>
        <w:t>;</w:t>
      </w:r>
    </w:p>
    <w:p w14:paraId="52DB5E06"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w:t>
      </w:r>
    </w:p>
    <w:p w14:paraId="44B2E89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 xml:space="preserve">}                                    </w:t>
      </w:r>
    </w:p>
    <w:p w14:paraId="1E90DB1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p>
    <w:p w14:paraId="3631E815" w14:textId="3C9B27C3"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se o laço correr bem, a header da tag é escrita como valida, ou seja 111111111</w:t>
      </w:r>
    </w:p>
    <w:p w14:paraId="33A1489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((one_seq == 9) &amp;&amp; (cnt1 &lt; 73)) {   </w:t>
      </w:r>
    </w:p>
    <w:p w14:paraId="4D6AB65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 xml:space="preserve">data_valid[0] = 1;                  </w:t>
      </w:r>
    </w:p>
    <w:p w14:paraId="11E1767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 xml:space="preserve">data_valid[1] = 1;                  </w:t>
      </w:r>
    </w:p>
    <w:p w14:paraId="118A13FD"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data_valid[2] = 1;</w:t>
      </w:r>
    </w:p>
    <w:p w14:paraId="792D8E3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data_valid[3] = 1;</w:t>
      </w:r>
    </w:p>
    <w:p w14:paraId="63B52AB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data_valid[4] = 1;</w:t>
      </w:r>
    </w:p>
    <w:p w14:paraId="3833C55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data_valid[5] = 1;</w:t>
      </w:r>
    </w:p>
    <w:p w14:paraId="352713F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data_valid[6] = 1;</w:t>
      </w:r>
    </w:p>
    <w:p w14:paraId="3735D7C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data_valid[7] = 1;</w:t>
      </w:r>
    </w:p>
    <w:p w14:paraId="27A2C59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data_valid[8] = 1;</w:t>
      </w:r>
    </w:p>
    <w:p w14:paraId="2A83918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1472565D" w14:textId="382D1BB0"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xml:space="preserve">// laço para copiar os dados validados da tag para dentro do array que será transmitido ao computador </w:t>
      </w:r>
    </w:p>
    <w:p w14:paraId="0167E65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for</w:t>
      </w:r>
      <w:r w:rsidRPr="00B04CF6">
        <w:rPr>
          <w:rFonts w:ascii="Consolas" w:hAnsi="Consolas" w:cs="Consolas"/>
          <w:color w:val="000000"/>
          <w:sz w:val="19"/>
          <w:szCs w:val="19"/>
          <w:lang w:val="en-US" w:eastAsia="pt-BR"/>
        </w:rPr>
        <w:t xml:space="preserve"> (cnt2 = 9; cnt2 &lt;= 63; cnt2++) {      </w:t>
      </w:r>
    </w:p>
    <w:p w14:paraId="09FD103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cnt1++;</w:t>
      </w:r>
    </w:p>
    <w:p w14:paraId="4C64020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data_valid[cnt2] = _data[cnt1 &lt;&lt; 1];</w:t>
      </w:r>
    </w:p>
    <w:p w14:paraId="33AF533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w:t>
      </w:r>
    </w:p>
    <w:p w14:paraId="68179C9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p>
    <w:p w14:paraId="6CDF87F3" w14:textId="547EF22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caso os dados estejam corretos a mensagem CRC CHECK OK! é enviada antes da tag</w:t>
      </w:r>
    </w:p>
    <w:p w14:paraId="566F647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(CRC_Check(data_valid) == 1) {        </w:t>
      </w:r>
    </w:p>
    <w:p w14:paraId="0A6E3EB7"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4268B44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UART1_Write_Text(</w:t>
      </w:r>
      <w:r w:rsidRPr="00B04CF6">
        <w:rPr>
          <w:rFonts w:ascii="Consolas" w:hAnsi="Consolas" w:cs="Consolas"/>
          <w:color w:val="A31515"/>
          <w:sz w:val="19"/>
          <w:szCs w:val="19"/>
          <w:lang w:val="en-US" w:eastAsia="pt-BR"/>
        </w:rPr>
        <w:t>"CRC CHECK OK!"</w:t>
      </w:r>
      <w:r w:rsidRPr="00B04CF6">
        <w:rPr>
          <w:rFonts w:ascii="Consolas" w:hAnsi="Consolas" w:cs="Consolas"/>
          <w:color w:val="000000"/>
          <w:sz w:val="19"/>
          <w:szCs w:val="19"/>
          <w:lang w:val="en-US" w:eastAsia="pt-BR"/>
        </w:rPr>
        <w:t xml:space="preserve">);         </w:t>
      </w:r>
    </w:p>
    <w:p w14:paraId="45D880F9" w14:textId="59B5DB10"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 xml:space="preserve">UART1_Write(13);                          </w:t>
      </w:r>
      <w:r w:rsidRPr="00B04CF6">
        <w:rPr>
          <w:rFonts w:ascii="Consolas" w:hAnsi="Consolas" w:cs="Consolas"/>
          <w:color w:val="008000"/>
          <w:sz w:val="19"/>
          <w:szCs w:val="19"/>
          <w:lang w:val="en-US" w:eastAsia="pt-BR"/>
        </w:rPr>
        <w:t>// Cariage return</w:t>
      </w:r>
    </w:p>
    <w:p w14:paraId="1DD8BC5B" w14:textId="4E5E81DA"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 xml:space="preserve">UART1_Write(10);                          </w:t>
      </w:r>
      <w:r w:rsidRPr="00B04CF6">
        <w:rPr>
          <w:rFonts w:ascii="Consolas" w:hAnsi="Consolas" w:cs="Consolas"/>
          <w:color w:val="008000"/>
          <w:sz w:val="19"/>
          <w:szCs w:val="19"/>
          <w:lang w:val="en-US" w:eastAsia="pt-BR"/>
        </w:rPr>
        <w:t>// Line Feed</w:t>
      </w:r>
    </w:p>
    <w:p w14:paraId="1EBEB81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p>
    <w:p w14:paraId="15AA0E33" w14:textId="25B9E7C4"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8000"/>
          <w:sz w:val="19"/>
          <w:szCs w:val="19"/>
          <w:lang w:eastAsia="pt-BR"/>
        </w:rPr>
        <w:t>// laço para que a porta serial envie a ID específica da tag para o computador</w:t>
      </w:r>
    </w:p>
    <w:p w14:paraId="37EF6FF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r>
      <w:r w:rsidRPr="00B04CF6">
        <w:rPr>
          <w:rFonts w:ascii="Consolas" w:hAnsi="Consolas" w:cs="Consolas"/>
          <w:color w:val="0000FF"/>
          <w:sz w:val="19"/>
          <w:szCs w:val="19"/>
          <w:lang w:val="en-US" w:eastAsia="pt-BR"/>
        </w:rPr>
        <w:t>for</w:t>
      </w:r>
      <w:r w:rsidRPr="00B04CF6">
        <w:rPr>
          <w:rFonts w:ascii="Consolas" w:hAnsi="Consolas" w:cs="Consolas"/>
          <w:color w:val="000000"/>
          <w:sz w:val="19"/>
          <w:szCs w:val="19"/>
          <w:lang w:val="en-US" w:eastAsia="pt-BR"/>
        </w:rPr>
        <w:t xml:space="preserve"> (i = 0; i &lt;= 64; i++){                 </w:t>
      </w:r>
    </w:p>
    <w:p w14:paraId="77A6AAA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if</w:t>
      </w:r>
      <w:r w:rsidRPr="00B04CF6">
        <w:rPr>
          <w:rFonts w:ascii="Consolas" w:hAnsi="Consolas" w:cs="Consolas"/>
          <w:color w:val="000000"/>
          <w:sz w:val="19"/>
          <w:szCs w:val="19"/>
          <w:lang w:val="en-US" w:eastAsia="pt-BR"/>
        </w:rPr>
        <w:t xml:space="preserve"> (data_valid[i] == 0) {</w:t>
      </w:r>
    </w:p>
    <w:p w14:paraId="4FEE69D1"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Uart1_Write(</w:t>
      </w:r>
      <w:r w:rsidRPr="00B04CF6">
        <w:rPr>
          <w:rFonts w:ascii="Consolas" w:hAnsi="Consolas" w:cs="Consolas"/>
          <w:color w:val="A31515"/>
          <w:sz w:val="19"/>
          <w:szCs w:val="19"/>
          <w:lang w:val="en-US" w:eastAsia="pt-BR"/>
        </w:rPr>
        <w:t>'0'</w:t>
      </w:r>
      <w:r w:rsidRPr="00B04CF6">
        <w:rPr>
          <w:rFonts w:ascii="Consolas" w:hAnsi="Consolas" w:cs="Consolas"/>
          <w:color w:val="000000"/>
          <w:sz w:val="19"/>
          <w:szCs w:val="19"/>
          <w:lang w:val="en-US" w:eastAsia="pt-BR"/>
        </w:rPr>
        <w:t>);</w:t>
      </w:r>
    </w:p>
    <w:p w14:paraId="085E4EF8"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250843F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FF"/>
          <w:sz w:val="19"/>
          <w:szCs w:val="19"/>
          <w:lang w:val="en-US" w:eastAsia="pt-BR"/>
        </w:rPr>
        <w:t>else</w:t>
      </w:r>
      <w:r w:rsidRPr="00B04CF6">
        <w:rPr>
          <w:rFonts w:ascii="Consolas" w:hAnsi="Consolas" w:cs="Consolas"/>
          <w:color w:val="000000"/>
          <w:sz w:val="19"/>
          <w:szCs w:val="19"/>
          <w:lang w:val="en-US" w:eastAsia="pt-BR"/>
        </w:rPr>
        <w:t xml:space="preserve"> {</w:t>
      </w:r>
    </w:p>
    <w:p w14:paraId="4924BD63"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Uart1_Write(</w:t>
      </w:r>
      <w:r w:rsidRPr="00B04CF6">
        <w:rPr>
          <w:rFonts w:ascii="Consolas" w:hAnsi="Consolas" w:cs="Consolas"/>
          <w:color w:val="A31515"/>
          <w:sz w:val="19"/>
          <w:szCs w:val="19"/>
          <w:lang w:val="en-US" w:eastAsia="pt-BR"/>
        </w:rPr>
        <w:t>'1'</w:t>
      </w:r>
      <w:r w:rsidRPr="00B04CF6">
        <w:rPr>
          <w:rFonts w:ascii="Consolas" w:hAnsi="Consolas" w:cs="Consolas"/>
          <w:color w:val="000000"/>
          <w:sz w:val="19"/>
          <w:szCs w:val="19"/>
          <w:lang w:val="en-US" w:eastAsia="pt-BR"/>
        </w:rPr>
        <w:t xml:space="preserve">);                    </w:t>
      </w:r>
    </w:p>
    <w:p w14:paraId="21826A90"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lastRenderedPageBreak/>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w:t>
      </w:r>
    </w:p>
    <w:p w14:paraId="233EE9DC"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 xml:space="preserve">}                                          </w:t>
      </w:r>
    </w:p>
    <w:p w14:paraId="3F9E64B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 xml:space="preserve">UART1_Write(13);                           </w:t>
      </w:r>
    </w:p>
    <w:p w14:paraId="3A8A27AE"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 xml:space="preserve">UART1_Write(10);                           </w:t>
      </w:r>
    </w:p>
    <w:p w14:paraId="61211354"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val="en-US"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t>Delay_ms(500);</w:t>
      </w:r>
    </w:p>
    <w:p w14:paraId="4CEF648B"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val="en-US" w:eastAsia="pt-BR"/>
        </w:rPr>
        <w:tab/>
      </w:r>
      <w:r w:rsidRPr="00B04CF6">
        <w:rPr>
          <w:rFonts w:ascii="Consolas" w:hAnsi="Consolas" w:cs="Consolas"/>
          <w:color w:val="000000"/>
          <w:sz w:val="19"/>
          <w:szCs w:val="19"/>
          <w:lang w:eastAsia="pt-BR"/>
        </w:rPr>
        <w:t>}</w:t>
      </w:r>
    </w:p>
    <w:p w14:paraId="16F0F8F9"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r>
      <w:r w:rsidRPr="00B04CF6">
        <w:rPr>
          <w:rFonts w:ascii="Consolas" w:hAnsi="Consolas" w:cs="Consolas"/>
          <w:color w:val="000000"/>
          <w:sz w:val="19"/>
          <w:szCs w:val="19"/>
          <w:lang w:eastAsia="pt-BR"/>
        </w:rPr>
        <w:tab/>
        <w:t>}</w:t>
      </w:r>
    </w:p>
    <w:p w14:paraId="358C1F15" w14:textId="77777777" w:rsidR="005A2E35" w:rsidRPr="00B04CF6" w:rsidRDefault="005A2E35" w:rsidP="005A2E35">
      <w:pPr>
        <w:autoSpaceDE w:val="0"/>
        <w:autoSpaceDN w:val="0"/>
        <w:adjustRightInd w:val="0"/>
        <w:spacing w:after="0" w:line="240" w:lineRule="auto"/>
        <w:ind w:firstLine="0"/>
        <w:jc w:val="left"/>
        <w:rPr>
          <w:rFonts w:ascii="Consolas" w:hAnsi="Consolas" w:cs="Consolas"/>
          <w:color w:val="000000"/>
          <w:sz w:val="19"/>
          <w:szCs w:val="19"/>
          <w:lang w:eastAsia="pt-BR"/>
        </w:rPr>
      </w:pPr>
      <w:r w:rsidRPr="00B04CF6">
        <w:rPr>
          <w:rFonts w:ascii="Consolas" w:hAnsi="Consolas" w:cs="Consolas"/>
          <w:color w:val="000000"/>
          <w:sz w:val="19"/>
          <w:szCs w:val="19"/>
          <w:lang w:eastAsia="pt-BR"/>
        </w:rPr>
        <w:tab/>
        <w:t>}</w:t>
      </w:r>
    </w:p>
    <w:p w14:paraId="4D64E302" w14:textId="5B912C10" w:rsidR="00546FC0" w:rsidRPr="005D672B" w:rsidRDefault="005A2E35" w:rsidP="000A5614">
      <w:pPr>
        <w:ind w:firstLine="0"/>
      </w:pPr>
      <w:r w:rsidRPr="00B04CF6">
        <w:rPr>
          <w:rFonts w:ascii="Consolas" w:hAnsi="Consolas" w:cs="Consolas"/>
          <w:color w:val="000000"/>
          <w:sz w:val="19"/>
          <w:szCs w:val="19"/>
          <w:lang w:eastAsia="pt-BR"/>
        </w:rPr>
        <w:t>}</w:t>
      </w:r>
    </w:p>
    <w:bookmarkEnd w:id="1199"/>
    <w:bookmarkEnd w:id="1200"/>
    <w:bookmarkEnd w:id="1201"/>
    <w:p w14:paraId="4439A712" w14:textId="77777777" w:rsidR="0016475D" w:rsidRPr="00D3679B" w:rsidRDefault="0016475D" w:rsidP="00C46094">
      <w:pPr>
        <w:ind w:firstLine="0"/>
      </w:pPr>
    </w:p>
    <w:sectPr w:rsidR="0016475D" w:rsidRPr="00D3679B" w:rsidSect="00E0045F">
      <w:footerReference w:type="default" r:id="rId44"/>
      <w:pgSz w:w="11906" w:h="16838"/>
      <w:pgMar w:top="1701" w:right="1134" w:bottom="1134" w:left="1701" w:header="1134"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88FA8" w14:textId="77777777" w:rsidR="006654B6" w:rsidRDefault="006654B6" w:rsidP="009E115D">
      <w:r>
        <w:separator/>
      </w:r>
    </w:p>
  </w:endnote>
  <w:endnote w:type="continuationSeparator" w:id="0">
    <w:p w14:paraId="22126E44" w14:textId="77777777" w:rsidR="006654B6" w:rsidRDefault="006654B6" w:rsidP="009E1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0EA"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1CDAA" w14:textId="77777777" w:rsidR="0049439A" w:rsidRDefault="0049439A" w:rsidP="009E115D">
    <w:pPr>
      <w:pStyle w:val="Rodap"/>
    </w:pPr>
  </w:p>
  <w:p w14:paraId="7D5BE0AD" w14:textId="77777777" w:rsidR="0049439A" w:rsidRDefault="0049439A" w:rsidP="009E115D">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1289621"/>
      <w:docPartObj>
        <w:docPartGallery w:val="Page Numbers (Bottom of Page)"/>
        <w:docPartUnique/>
      </w:docPartObj>
    </w:sdtPr>
    <w:sdtContent>
      <w:p w14:paraId="1DD5E0A6" w14:textId="77777777" w:rsidR="0049439A" w:rsidRDefault="0049439A">
        <w:pPr>
          <w:pStyle w:val="Rodap"/>
          <w:jc w:val="right"/>
        </w:pPr>
        <w:r>
          <w:fldChar w:fldCharType="begin"/>
        </w:r>
        <w:r>
          <w:instrText>PAGE   \* MERGEFORMAT</w:instrText>
        </w:r>
        <w:r>
          <w:fldChar w:fldCharType="separate"/>
        </w:r>
        <w:r w:rsidR="000975FC">
          <w:rPr>
            <w:noProof/>
          </w:rPr>
          <w:t>5</w:t>
        </w:r>
        <w:r>
          <w:fldChar w:fldCharType="end"/>
        </w:r>
      </w:p>
    </w:sdtContent>
  </w:sdt>
  <w:p w14:paraId="311802B1" w14:textId="77777777" w:rsidR="0049439A" w:rsidRDefault="0049439A" w:rsidP="009E115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3AB830" w14:textId="77777777" w:rsidR="006654B6" w:rsidRDefault="006654B6" w:rsidP="009E115D">
      <w:r>
        <w:separator/>
      </w:r>
    </w:p>
  </w:footnote>
  <w:footnote w:type="continuationSeparator" w:id="0">
    <w:p w14:paraId="6C2B380C" w14:textId="77777777" w:rsidR="006654B6" w:rsidRDefault="006654B6" w:rsidP="009E115D">
      <w:r>
        <w:continuationSeparator/>
      </w:r>
    </w:p>
  </w:footnote>
  <w:footnote w:id="1">
    <w:p w14:paraId="1A2F4C01" w14:textId="0E439B11" w:rsidR="0049439A" w:rsidRDefault="0049439A">
      <w:pPr>
        <w:pStyle w:val="Textodenotaderodap"/>
      </w:pPr>
      <w:r>
        <w:rPr>
          <w:rStyle w:val="Refdenotaderodap"/>
        </w:rPr>
        <w:footnoteRef/>
      </w:r>
      <w:r>
        <w:t xml:space="preserve"> O Fórmula Certa é um sistema proprietário para gerenciamento de farmácias de manipulação, desenvolvido pela empresa Alternate </w:t>
      </w:r>
      <w:sdt>
        <w:sdtPr>
          <w:id w:val="822854141"/>
          <w:citation/>
        </w:sdtPr>
        <w:sdtContent>
          <w:r>
            <w:fldChar w:fldCharType="begin"/>
          </w:r>
          <w:r>
            <w:instrText xml:space="preserve"> CITATION Alt14 \l 1046 </w:instrText>
          </w:r>
          <w:r>
            <w:fldChar w:fldCharType="separate"/>
          </w:r>
          <w:r>
            <w:rPr>
              <w:noProof/>
            </w:rPr>
            <w:t>(ALTERNATE TECHNOLOGIES, 2014)</w:t>
          </w:r>
          <w:r>
            <w:fldChar w:fldCharType="end"/>
          </w:r>
        </w:sdtContent>
      </w:sdt>
      <w:r w:rsidRPr="00223E76">
        <w:t xml:space="preserve"> .</w:t>
      </w:r>
    </w:p>
  </w:footnote>
  <w:footnote w:id="2">
    <w:p w14:paraId="79DF4139" w14:textId="554928FC" w:rsidR="0049439A" w:rsidRDefault="0049439A">
      <w:pPr>
        <w:pStyle w:val="Textodenotaderodap"/>
      </w:pPr>
      <w:r w:rsidRPr="00AC4E6A">
        <w:rPr>
          <w:rStyle w:val="Refdenotaderodap"/>
        </w:rPr>
        <w:footnoteRef/>
      </w:r>
      <w:r w:rsidRPr="00AC4E6A">
        <w:t xml:space="preserve"> Raio de Cátodo é a mancha luminosa que se forma atrás do cátodo em tubos de vidro, quando uma corrente passa através de um gás à baixíssima pressão, cerca de 0,01% da pressão atmosférica. </w:t>
      </w:r>
      <w:sdt>
        <w:sdtPr>
          <w:id w:val="-1058473507"/>
          <w:citation/>
        </w:sdtPr>
        <w:sdtContent>
          <w:r w:rsidRPr="00AC4E6A">
            <w:fldChar w:fldCharType="begin"/>
          </w:r>
          <w:r w:rsidRPr="00AC4E6A">
            <w:instrText xml:space="preserve"> CITATION UnB14 \l 1046 </w:instrText>
          </w:r>
          <w:r w:rsidRPr="00AC4E6A">
            <w:fldChar w:fldCharType="separate"/>
          </w:r>
          <w:r>
            <w:rPr>
              <w:noProof/>
            </w:rPr>
            <w:t>(UNB)</w:t>
          </w:r>
          <w:r w:rsidRPr="00AC4E6A">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3DD927" w14:textId="77777777" w:rsidR="0049439A" w:rsidRDefault="0049439A" w:rsidP="009E115D">
    <w:pPr>
      <w:pStyle w:val="Cabealho"/>
    </w:pPr>
  </w:p>
  <w:p w14:paraId="60C095D7" w14:textId="77777777" w:rsidR="0049439A" w:rsidRDefault="0049439A" w:rsidP="009E115D">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rPr>
        <w:rFonts w:cs="Times New Roman"/>
      </w:rPr>
    </w:lvl>
  </w:abstractNum>
  <w:abstractNum w:abstractNumId="1">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5"/>
    <w:multiLevelType w:val="multilevel"/>
    <w:tmpl w:val="00000015"/>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3">
    <w:nsid w:val="008B019B"/>
    <w:multiLevelType w:val="multilevel"/>
    <w:tmpl w:val="D7324D04"/>
    <w:lvl w:ilvl="0">
      <w:start w:val="5"/>
      <w:numFmt w:val="decimal"/>
      <w:lvlText w:val="%1."/>
      <w:lvlJc w:val="left"/>
      <w:pPr>
        <w:ind w:left="720" w:hanging="360"/>
      </w:pPr>
      <w:rPr>
        <w:rFonts w:hint="default"/>
      </w:rPr>
    </w:lvl>
    <w:lvl w:ilvl="1">
      <w:start w:val="1"/>
      <w:numFmt w:val="decimal"/>
      <w:isLgl/>
      <w:lvlText w:val="%1.%2"/>
      <w:lvlJc w:val="left"/>
      <w:pPr>
        <w:ind w:left="1273" w:hanging="705"/>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15D6D85"/>
    <w:multiLevelType w:val="hybridMultilevel"/>
    <w:tmpl w:val="C63A46F4"/>
    <w:lvl w:ilvl="0" w:tplc="DF1CAFDA">
      <w:start w:val="4"/>
      <w:numFmt w:val="decimal"/>
      <w:lvlText w:val="%1.5"/>
      <w:lvlJc w:val="left"/>
      <w:pPr>
        <w:ind w:left="1414" w:hanging="360"/>
      </w:pPr>
      <w:rPr>
        <w:rFonts w:ascii="Arial" w:hAnsi="Arial" w:hint="default"/>
        <w:b/>
        <w:i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4BF3DF0"/>
    <w:multiLevelType w:val="hybridMultilevel"/>
    <w:tmpl w:val="CE3E9AD4"/>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7574E00"/>
    <w:multiLevelType w:val="multilevel"/>
    <w:tmpl w:val="4EBA8968"/>
    <w:lvl w:ilvl="0">
      <w:start w:val="6"/>
      <w:numFmt w:val="decimal"/>
      <w:lvlText w:val="%1"/>
      <w:lvlJc w:val="left"/>
      <w:pPr>
        <w:ind w:left="465" w:hanging="465"/>
      </w:pPr>
      <w:rPr>
        <w:rFonts w:hint="default"/>
      </w:rPr>
    </w:lvl>
    <w:lvl w:ilvl="1">
      <w:start w:val="11"/>
      <w:numFmt w:val="decimal"/>
      <w:lvlText w:val="%1.%2"/>
      <w:lvlJc w:val="left"/>
      <w:pPr>
        <w:ind w:left="1033" w:hanging="465"/>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abstractNum w:abstractNumId="7">
    <w:nsid w:val="075E4FF6"/>
    <w:multiLevelType w:val="hybridMultilevel"/>
    <w:tmpl w:val="95960C5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0B307500"/>
    <w:multiLevelType w:val="hybridMultilevel"/>
    <w:tmpl w:val="77AC9E66"/>
    <w:lvl w:ilvl="0" w:tplc="04160001">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0BC418E1"/>
    <w:multiLevelType w:val="multilevel"/>
    <w:tmpl w:val="48D6B182"/>
    <w:lvl w:ilvl="0">
      <w:start w:val="2"/>
      <w:numFmt w:val="decimal"/>
      <w:lvlText w:val="%1."/>
      <w:lvlJc w:val="left"/>
      <w:pPr>
        <w:ind w:left="786" w:hanging="360"/>
      </w:pPr>
      <w:rPr>
        <w:rFonts w:hint="default"/>
      </w:rPr>
    </w:lvl>
    <w:lvl w:ilvl="1">
      <w:start w:val="1"/>
      <w:numFmt w:val="decimal"/>
      <w:isLgl/>
      <w:lvlText w:val="%1.%2"/>
      <w:lvlJc w:val="left"/>
      <w:pPr>
        <w:ind w:left="1273" w:hanging="705"/>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0C5F4267"/>
    <w:multiLevelType w:val="hybridMultilevel"/>
    <w:tmpl w:val="6804BFE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nsid w:val="0DA81715"/>
    <w:multiLevelType w:val="multilevel"/>
    <w:tmpl w:val="4D947472"/>
    <w:lvl w:ilvl="0">
      <w:start w:val="6"/>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abstractNum w:abstractNumId="12">
    <w:nsid w:val="0F13006C"/>
    <w:multiLevelType w:val="hybridMultilevel"/>
    <w:tmpl w:val="988CAEA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126C5A30"/>
    <w:multiLevelType w:val="hybridMultilevel"/>
    <w:tmpl w:val="73B0B08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nsid w:val="18844721"/>
    <w:multiLevelType w:val="hybridMultilevel"/>
    <w:tmpl w:val="E0BC2FBA"/>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15">
    <w:nsid w:val="18954A27"/>
    <w:multiLevelType w:val="hybridMultilevel"/>
    <w:tmpl w:val="FD6A70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C3840C3"/>
    <w:multiLevelType w:val="hybridMultilevel"/>
    <w:tmpl w:val="74EE55B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7">
    <w:nsid w:val="1D07565E"/>
    <w:multiLevelType w:val="hybridMultilevel"/>
    <w:tmpl w:val="DC4AAA9C"/>
    <w:lvl w:ilvl="0" w:tplc="FFFFFFFF">
      <w:start w:val="1"/>
      <w:numFmt w:val="bullet"/>
      <w:lvlText w:val=""/>
      <w:legacy w:legacy="1" w:legacySpace="0" w:legacyIndent="283"/>
      <w:lvlJc w:val="left"/>
      <w:pPr>
        <w:ind w:left="991" w:hanging="283"/>
      </w:pPr>
      <w:rPr>
        <w:rFonts w:ascii="Symbol" w:hAnsi="Symbol" w:hint="default"/>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1D3665C4"/>
    <w:multiLevelType w:val="multilevel"/>
    <w:tmpl w:val="BFDCF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FA415BB"/>
    <w:multiLevelType w:val="hybridMultilevel"/>
    <w:tmpl w:val="BF6E7EA8"/>
    <w:lvl w:ilvl="0" w:tplc="04160001">
      <w:start w:val="1"/>
      <w:numFmt w:val="bullet"/>
      <w:lvlText w:val=""/>
      <w:lvlJc w:val="left"/>
      <w:pPr>
        <w:ind w:left="2143" w:hanging="360"/>
      </w:pPr>
      <w:rPr>
        <w:rFonts w:ascii="Symbol" w:hAnsi="Symbol" w:hint="default"/>
      </w:rPr>
    </w:lvl>
    <w:lvl w:ilvl="1" w:tplc="04160003" w:tentative="1">
      <w:start w:val="1"/>
      <w:numFmt w:val="bullet"/>
      <w:lvlText w:val="o"/>
      <w:lvlJc w:val="left"/>
      <w:pPr>
        <w:ind w:left="2863" w:hanging="360"/>
      </w:pPr>
      <w:rPr>
        <w:rFonts w:ascii="Courier New" w:hAnsi="Courier New" w:hint="default"/>
      </w:rPr>
    </w:lvl>
    <w:lvl w:ilvl="2" w:tplc="04160005" w:tentative="1">
      <w:start w:val="1"/>
      <w:numFmt w:val="bullet"/>
      <w:lvlText w:val=""/>
      <w:lvlJc w:val="left"/>
      <w:pPr>
        <w:ind w:left="3583" w:hanging="360"/>
      </w:pPr>
      <w:rPr>
        <w:rFonts w:ascii="Wingdings" w:hAnsi="Wingdings" w:hint="default"/>
      </w:rPr>
    </w:lvl>
    <w:lvl w:ilvl="3" w:tplc="04160001" w:tentative="1">
      <w:start w:val="1"/>
      <w:numFmt w:val="bullet"/>
      <w:lvlText w:val=""/>
      <w:lvlJc w:val="left"/>
      <w:pPr>
        <w:ind w:left="4303" w:hanging="360"/>
      </w:pPr>
      <w:rPr>
        <w:rFonts w:ascii="Symbol" w:hAnsi="Symbol" w:hint="default"/>
      </w:rPr>
    </w:lvl>
    <w:lvl w:ilvl="4" w:tplc="04160003" w:tentative="1">
      <w:start w:val="1"/>
      <w:numFmt w:val="bullet"/>
      <w:lvlText w:val="o"/>
      <w:lvlJc w:val="left"/>
      <w:pPr>
        <w:ind w:left="5023" w:hanging="360"/>
      </w:pPr>
      <w:rPr>
        <w:rFonts w:ascii="Courier New" w:hAnsi="Courier New" w:hint="default"/>
      </w:rPr>
    </w:lvl>
    <w:lvl w:ilvl="5" w:tplc="04160005" w:tentative="1">
      <w:start w:val="1"/>
      <w:numFmt w:val="bullet"/>
      <w:lvlText w:val=""/>
      <w:lvlJc w:val="left"/>
      <w:pPr>
        <w:ind w:left="5743" w:hanging="360"/>
      </w:pPr>
      <w:rPr>
        <w:rFonts w:ascii="Wingdings" w:hAnsi="Wingdings" w:hint="default"/>
      </w:rPr>
    </w:lvl>
    <w:lvl w:ilvl="6" w:tplc="04160001" w:tentative="1">
      <w:start w:val="1"/>
      <w:numFmt w:val="bullet"/>
      <w:lvlText w:val=""/>
      <w:lvlJc w:val="left"/>
      <w:pPr>
        <w:ind w:left="6463" w:hanging="360"/>
      </w:pPr>
      <w:rPr>
        <w:rFonts w:ascii="Symbol" w:hAnsi="Symbol" w:hint="default"/>
      </w:rPr>
    </w:lvl>
    <w:lvl w:ilvl="7" w:tplc="04160003" w:tentative="1">
      <w:start w:val="1"/>
      <w:numFmt w:val="bullet"/>
      <w:lvlText w:val="o"/>
      <w:lvlJc w:val="left"/>
      <w:pPr>
        <w:ind w:left="7183" w:hanging="360"/>
      </w:pPr>
      <w:rPr>
        <w:rFonts w:ascii="Courier New" w:hAnsi="Courier New" w:hint="default"/>
      </w:rPr>
    </w:lvl>
    <w:lvl w:ilvl="8" w:tplc="04160005" w:tentative="1">
      <w:start w:val="1"/>
      <w:numFmt w:val="bullet"/>
      <w:lvlText w:val=""/>
      <w:lvlJc w:val="left"/>
      <w:pPr>
        <w:ind w:left="7903" w:hanging="360"/>
      </w:pPr>
      <w:rPr>
        <w:rFonts w:ascii="Wingdings" w:hAnsi="Wingdings" w:hint="default"/>
      </w:rPr>
    </w:lvl>
  </w:abstractNum>
  <w:abstractNum w:abstractNumId="20">
    <w:nsid w:val="2B187490"/>
    <w:multiLevelType w:val="hybridMultilevel"/>
    <w:tmpl w:val="FB9045AA"/>
    <w:lvl w:ilvl="0" w:tplc="04160005">
      <w:start w:val="1"/>
      <w:numFmt w:val="bullet"/>
      <w:lvlText w:val=""/>
      <w:lvlJc w:val="left"/>
      <w:pPr>
        <w:ind w:left="1068" w:hanging="360"/>
      </w:pPr>
      <w:rPr>
        <w:rFonts w:ascii="Wingdings" w:hAnsi="Wingdings"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1">
    <w:nsid w:val="2C310A82"/>
    <w:multiLevelType w:val="multilevel"/>
    <w:tmpl w:val="77A0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4014579"/>
    <w:multiLevelType w:val="hybridMultilevel"/>
    <w:tmpl w:val="F54E6C96"/>
    <w:lvl w:ilvl="0" w:tplc="04160001">
      <w:start w:val="1"/>
      <w:numFmt w:val="bullet"/>
      <w:lvlText w:val=""/>
      <w:lvlJc w:val="left"/>
      <w:pPr>
        <w:ind w:left="1425" w:hanging="360"/>
      </w:pPr>
      <w:rPr>
        <w:rFonts w:ascii="Symbol" w:hAnsi="Symbol" w:hint="default"/>
      </w:rPr>
    </w:lvl>
    <w:lvl w:ilvl="1" w:tplc="04160003">
      <w:start w:val="1"/>
      <w:numFmt w:val="bullet"/>
      <w:lvlText w:val="o"/>
      <w:lvlJc w:val="left"/>
      <w:pPr>
        <w:ind w:left="2145" w:hanging="360"/>
      </w:pPr>
      <w:rPr>
        <w:rFonts w:ascii="Courier New" w:hAnsi="Courier New" w:cs="Courier New" w:hint="default"/>
      </w:rPr>
    </w:lvl>
    <w:lvl w:ilvl="2" w:tplc="04160005">
      <w:start w:val="1"/>
      <w:numFmt w:val="bullet"/>
      <w:lvlText w:val=""/>
      <w:lvlJc w:val="left"/>
      <w:pPr>
        <w:ind w:left="2865" w:hanging="360"/>
      </w:pPr>
      <w:rPr>
        <w:rFonts w:ascii="Wingdings" w:hAnsi="Wingdings" w:hint="default"/>
      </w:rPr>
    </w:lvl>
    <w:lvl w:ilvl="3" w:tplc="04160001">
      <w:start w:val="1"/>
      <w:numFmt w:val="bullet"/>
      <w:lvlText w:val=""/>
      <w:lvlJc w:val="left"/>
      <w:pPr>
        <w:ind w:left="3585" w:hanging="360"/>
      </w:pPr>
      <w:rPr>
        <w:rFonts w:ascii="Symbol" w:hAnsi="Symbol" w:hint="default"/>
      </w:rPr>
    </w:lvl>
    <w:lvl w:ilvl="4" w:tplc="04160003">
      <w:start w:val="1"/>
      <w:numFmt w:val="bullet"/>
      <w:lvlText w:val="o"/>
      <w:lvlJc w:val="left"/>
      <w:pPr>
        <w:ind w:left="4305" w:hanging="360"/>
      </w:pPr>
      <w:rPr>
        <w:rFonts w:ascii="Courier New" w:hAnsi="Courier New" w:cs="Courier New" w:hint="default"/>
      </w:rPr>
    </w:lvl>
    <w:lvl w:ilvl="5" w:tplc="04160005">
      <w:start w:val="1"/>
      <w:numFmt w:val="bullet"/>
      <w:lvlText w:val=""/>
      <w:lvlJc w:val="left"/>
      <w:pPr>
        <w:ind w:left="5025" w:hanging="360"/>
      </w:pPr>
      <w:rPr>
        <w:rFonts w:ascii="Wingdings" w:hAnsi="Wingdings" w:hint="default"/>
      </w:rPr>
    </w:lvl>
    <w:lvl w:ilvl="6" w:tplc="04160001">
      <w:start w:val="1"/>
      <w:numFmt w:val="bullet"/>
      <w:lvlText w:val=""/>
      <w:lvlJc w:val="left"/>
      <w:pPr>
        <w:ind w:left="5745" w:hanging="360"/>
      </w:pPr>
      <w:rPr>
        <w:rFonts w:ascii="Symbol" w:hAnsi="Symbol" w:hint="default"/>
      </w:rPr>
    </w:lvl>
    <w:lvl w:ilvl="7" w:tplc="04160003">
      <w:start w:val="1"/>
      <w:numFmt w:val="bullet"/>
      <w:lvlText w:val="o"/>
      <w:lvlJc w:val="left"/>
      <w:pPr>
        <w:ind w:left="6465" w:hanging="360"/>
      </w:pPr>
      <w:rPr>
        <w:rFonts w:ascii="Courier New" w:hAnsi="Courier New" w:cs="Courier New" w:hint="default"/>
      </w:rPr>
    </w:lvl>
    <w:lvl w:ilvl="8" w:tplc="04160005">
      <w:start w:val="1"/>
      <w:numFmt w:val="bullet"/>
      <w:lvlText w:val=""/>
      <w:lvlJc w:val="left"/>
      <w:pPr>
        <w:ind w:left="7185" w:hanging="360"/>
      </w:pPr>
      <w:rPr>
        <w:rFonts w:ascii="Wingdings" w:hAnsi="Wingdings" w:hint="default"/>
      </w:rPr>
    </w:lvl>
  </w:abstractNum>
  <w:abstractNum w:abstractNumId="23">
    <w:nsid w:val="35EB2A5F"/>
    <w:multiLevelType w:val="hybridMultilevel"/>
    <w:tmpl w:val="8034D01C"/>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36A773A8"/>
    <w:multiLevelType w:val="hybridMultilevel"/>
    <w:tmpl w:val="68F2A95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38EB4196"/>
    <w:multiLevelType w:val="multilevel"/>
    <w:tmpl w:val="F2625D3E"/>
    <w:lvl w:ilvl="0">
      <w:start w:val="1"/>
      <w:numFmt w:val="decimal"/>
      <w:lvlText w:val="%1"/>
      <w:lvlJc w:val="left"/>
      <w:pPr>
        <w:ind w:left="705" w:hanging="705"/>
      </w:pPr>
      <w:rPr>
        <w:rFonts w:hint="default"/>
      </w:rPr>
    </w:lvl>
    <w:lvl w:ilvl="1">
      <w:start w:val="1"/>
      <w:numFmt w:val="decimal"/>
      <w:pStyle w:val="Ari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3A840D3B"/>
    <w:multiLevelType w:val="multilevel"/>
    <w:tmpl w:val="56DE140A"/>
    <w:lvl w:ilvl="0">
      <w:start w:val="1"/>
      <w:numFmt w:val="decimal"/>
      <w:lvlText w:val="%1."/>
      <w:lvlJc w:val="left"/>
      <w:pPr>
        <w:ind w:left="720" w:hanging="360"/>
      </w:pPr>
      <w:rPr>
        <w:rFonts w:hint="default"/>
      </w:rPr>
    </w:lvl>
    <w:lvl w:ilvl="1">
      <w:start w:val="4"/>
      <w:numFmt w:val="decimal"/>
      <w:isLgl/>
      <w:lvlText w:val="%1.%2"/>
      <w:lvlJc w:val="left"/>
      <w:pPr>
        <w:ind w:left="70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3C001DB8"/>
    <w:multiLevelType w:val="hybridMultilevel"/>
    <w:tmpl w:val="00A2C89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8">
    <w:nsid w:val="3DA051D1"/>
    <w:multiLevelType w:val="hybridMultilevel"/>
    <w:tmpl w:val="7D4C44CC"/>
    <w:lvl w:ilvl="0" w:tplc="1B6A3964">
      <w:start w:val="1"/>
      <w:numFmt w:val="decimal"/>
      <w:lvlText w:val="%1"/>
      <w:lvlJc w:val="left"/>
      <w:pPr>
        <w:ind w:left="786" w:hanging="360"/>
      </w:pPr>
      <w:rPr>
        <w:rFonts w:hint="default"/>
      </w:rPr>
    </w:lvl>
    <w:lvl w:ilvl="1" w:tplc="04160019" w:tentative="1">
      <w:start w:val="1"/>
      <w:numFmt w:val="lowerLetter"/>
      <w:lvlText w:val="%2."/>
      <w:lvlJc w:val="left"/>
      <w:pPr>
        <w:ind w:left="1506" w:hanging="360"/>
      </w:pPr>
    </w:lvl>
    <w:lvl w:ilvl="2" w:tplc="0416001B" w:tentative="1">
      <w:start w:val="1"/>
      <w:numFmt w:val="lowerRoman"/>
      <w:lvlText w:val="%3."/>
      <w:lvlJc w:val="right"/>
      <w:pPr>
        <w:ind w:left="2226" w:hanging="180"/>
      </w:pPr>
    </w:lvl>
    <w:lvl w:ilvl="3" w:tplc="0416000F" w:tentative="1">
      <w:start w:val="1"/>
      <w:numFmt w:val="decimal"/>
      <w:lvlText w:val="%4."/>
      <w:lvlJc w:val="left"/>
      <w:pPr>
        <w:ind w:left="2946" w:hanging="360"/>
      </w:pPr>
    </w:lvl>
    <w:lvl w:ilvl="4" w:tplc="04160019" w:tentative="1">
      <w:start w:val="1"/>
      <w:numFmt w:val="lowerLetter"/>
      <w:lvlText w:val="%5."/>
      <w:lvlJc w:val="left"/>
      <w:pPr>
        <w:ind w:left="3666" w:hanging="360"/>
      </w:pPr>
    </w:lvl>
    <w:lvl w:ilvl="5" w:tplc="0416001B" w:tentative="1">
      <w:start w:val="1"/>
      <w:numFmt w:val="lowerRoman"/>
      <w:lvlText w:val="%6."/>
      <w:lvlJc w:val="right"/>
      <w:pPr>
        <w:ind w:left="4386" w:hanging="180"/>
      </w:pPr>
    </w:lvl>
    <w:lvl w:ilvl="6" w:tplc="0416000F" w:tentative="1">
      <w:start w:val="1"/>
      <w:numFmt w:val="decimal"/>
      <w:lvlText w:val="%7."/>
      <w:lvlJc w:val="left"/>
      <w:pPr>
        <w:ind w:left="5106" w:hanging="360"/>
      </w:pPr>
    </w:lvl>
    <w:lvl w:ilvl="7" w:tplc="04160019" w:tentative="1">
      <w:start w:val="1"/>
      <w:numFmt w:val="lowerLetter"/>
      <w:lvlText w:val="%8."/>
      <w:lvlJc w:val="left"/>
      <w:pPr>
        <w:ind w:left="5826" w:hanging="360"/>
      </w:pPr>
    </w:lvl>
    <w:lvl w:ilvl="8" w:tplc="0416001B" w:tentative="1">
      <w:start w:val="1"/>
      <w:numFmt w:val="lowerRoman"/>
      <w:lvlText w:val="%9."/>
      <w:lvlJc w:val="right"/>
      <w:pPr>
        <w:ind w:left="6546" w:hanging="180"/>
      </w:pPr>
    </w:lvl>
  </w:abstractNum>
  <w:abstractNum w:abstractNumId="29">
    <w:nsid w:val="3DB211BC"/>
    <w:multiLevelType w:val="hybridMultilevel"/>
    <w:tmpl w:val="C2E0B3CE"/>
    <w:lvl w:ilvl="0" w:tplc="7CE49B66">
      <w:start w:val="1"/>
      <w:numFmt w:val="decimal"/>
      <w:lvlText w:val="%1."/>
      <w:lvlJc w:val="left"/>
      <w:pPr>
        <w:ind w:left="1495" w:hanging="360"/>
      </w:pPr>
      <w:rPr>
        <w:b w:val="0"/>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30">
    <w:nsid w:val="3DEA7886"/>
    <w:multiLevelType w:val="hybridMultilevel"/>
    <w:tmpl w:val="10F6E9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40B75D08"/>
    <w:multiLevelType w:val="hybridMultilevel"/>
    <w:tmpl w:val="B6AA09E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4447272B"/>
    <w:multiLevelType w:val="hybridMultilevel"/>
    <w:tmpl w:val="B1A6CF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46144210"/>
    <w:multiLevelType w:val="hybridMultilevel"/>
    <w:tmpl w:val="6052828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nsid w:val="4720653B"/>
    <w:multiLevelType w:val="hybridMultilevel"/>
    <w:tmpl w:val="C48CAFE2"/>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478F0A8F"/>
    <w:multiLevelType w:val="hybridMultilevel"/>
    <w:tmpl w:val="52781948"/>
    <w:lvl w:ilvl="0" w:tplc="04160001">
      <w:start w:val="1"/>
      <w:numFmt w:val="bullet"/>
      <w:lvlText w:val=""/>
      <w:lvlJc w:val="left"/>
      <w:pPr>
        <w:ind w:left="720" w:hanging="360"/>
      </w:pPr>
      <w:rPr>
        <w:rFonts w:ascii="Symbol" w:hAnsi="Symbol" w:hint="default"/>
      </w:rPr>
    </w:lvl>
    <w:lvl w:ilvl="1" w:tplc="04160001">
      <w:start w:val="1"/>
      <w:numFmt w:val="bullet"/>
      <w:lvlText w:val=""/>
      <w:lvlJc w:val="left"/>
      <w:pPr>
        <w:ind w:left="1440" w:hanging="360"/>
      </w:pPr>
      <w:rPr>
        <w:rFonts w:ascii="Symbol" w:hAnsi="Symbo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48D85646"/>
    <w:multiLevelType w:val="hybridMultilevel"/>
    <w:tmpl w:val="051A0496"/>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7">
    <w:nsid w:val="4C145A0C"/>
    <w:multiLevelType w:val="multilevel"/>
    <w:tmpl w:val="1EA4C0F2"/>
    <w:lvl w:ilvl="0">
      <w:start w:val="1"/>
      <w:numFmt w:val="decimal"/>
      <w:lvlText w:val="%1"/>
      <w:lvlJc w:val="left"/>
      <w:pPr>
        <w:ind w:left="705" w:hanging="705"/>
      </w:pPr>
      <w:rPr>
        <w:rFonts w:cs="Times New Roman"/>
        <w:i w:val="0"/>
      </w:rPr>
    </w:lvl>
    <w:lvl w:ilvl="1">
      <w:start w:val="2"/>
      <w:numFmt w:val="decimal"/>
      <w:lvlText w:val="%1.%2"/>
      <w:lvlJc w:val="left"/>
      <w:pPr>
        <w:ind w:left="705" w:hanging="705"/>
      </w:pPr>
      <w:rPr>
        <w:rFonts w:cs="Times New Roman"/>
      </w:rPr>
    </w:lvl>
    <w:lvl w:ilvl="2">
      <w:start w:val="1"/>
      <w:numFmt w:val="decimal"/>
      <w:lvlText w:val="%1.%2.%3"/>
      <w:lvlJc w:val="left"/>
      <w:pPr>
        <w:ind w:left="720" w:hanging="720"/>
      </w:pPr>
      <w:rPr>
        <w:rFonts w:cs="Times New Roman"/>
        <w:i w:val="0"/>
      </w:rPr>
    </w:lvl>
    <w:lvl w:ilvl="3">
      <w:start w:val="1"/>
      <w:numFmt w:val="decimal"/>
      <w:lvlText w:val="%1.%2.%3.%4"/>
      <w:lvlJc w:val="left"/>
      <w:pPr>
        <w:ind w:left="720" w:hanging="720"/>
      </w:pPr>
      <w:rPr>
        <w:rFonts w:cs="Times New Roman"/>
        <w:i w:val="0"/>
      </w:rPr>
    </w:lvl>
    <w:lvl w:ilvl="4">
      <w:start w:val="1"/>
      <w:numFmt w:val="decimal"/>
      <w:lvlText w:val="%1.%2.%3.%4.%5"/>
      <w:lvlJc w:val="left"/>
      <w:pPr>
        <w:ind w:left="1080" w:hanging="1080"/>
      </w:pPr>
      <w:rPr>
        <w:rFonts w:cs="Times New Roman"/>
      </w:rPr>
    </w:lvl>
    <w:lvl w:ilvl="5">
      <w:start w:val="1"/>
      <w:numFmt w:val="decimal"/>
      <w:lvlText w:val="%1.%2.%3.%4.%5.%6"/>
      <w:lvlJc w:val="left"/>
      <w:pPr>
        <w:ind w:left="1080" w:hanging="1080"/>
      </w:pPr>
      <w:rPr>
        <w:rFonts w:cs="Times New Roman"/>
      </w:rPr>
    </w:lvl>
    <w:lvl w:ilvl="6">
      <w:start w:val="1"/>
      <w:numFmt w:val="decimal"/>
      <w:lvlText w:val="%1.%2.%3.%4.%5.%6.%7"/>
      <w:lvlJc w:val="left"/>
      <w:pPr>
        <w:ind w:left="1440" w:hanging="1440"/>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800" w:hanging="1800"/>
      </w:pPr>
      <w:rPr>
        <w:rFonts w:cs="Times New Roman"/>
      </w:rPr>
    </w:lvl>
  </w:abstractNum>
  <w:abstractNum w:abstractNumId="38">
    <w:nsid w:val="4C9F2F5E"/>
    <w:multiLevelType w:val="multilevel"/>
    <w:tmpl w:val="A282D05E"/>
    <w:lvl w:ilvl="0">
      <w:start w:val="5"/>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5"/>
      <w:numFmt w:val="decimal"/>
      <w:lvlText w:val="%3.5.1"/>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502C6BBB"/>
    <w:multiLevelType w:val="hybridMultilevel"/>
    <w:tmpl w:val="B9EC126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0">
    <w:nsid w:val="558D3B8A"/>
    <w:multiLevelType w:val="hybridMultilevel"/>
    <w:tmpl w:val="8BA2666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1">
    <w:nsid w:val="585578CB"/>
    <w:multiLevelType w:val="multilevel"/>
    <w:tmpl w:val="CFD48C6A"/>
    <w:lvl w:ilvl="0">
      <w:start w:val="6"/>
      <w:numFmt w:val="decimal"/>
      <w:lvlText w:val="%1"/>
      <w:lvlJc w:val="left"/>
      <w:pPr>
        <w:ind w:left="570" w:hanging="570"/>
      </w:pPr>
      <w:rPr>
        <w:rFonts w:hint="default"/>
      </w:rPr>
    </w:lvl>
    <w:lvl w:ilvl="1">
      <w:start w:val="4"/>
      <w:numFmt w:val="decimal"/>
      <w:lvlText w:val="%1.%2"/>
      <w:lvlJc w:val="left"/>
      <w:pPr>
        <w:ind w:left="570" w:hanging="570"/>
      </w:pPr>
      <w:rPr>
        <w:rFonts w:hint="default"/>
      </w:rPr>
    </w:lvl>
    <w:lvl w:ilvl="2">
      <w:start w:val="5"/>
      <w:numFmt w:val="decimal"/>
      <w:lvlText w:val="%3.1"/>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59F434BD"/>
    <w:multiLevelType w:val="hybridMultilevel"/>
    <w:tmpl w:val="02167B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nsid w:val="5BA764FE"/>
    <w:multiLevelType w:val="multilevel"/>
    <w:tmpl w:val="48D6B182"/>
    <w:lvl w:ilvl="0">
      <w:start w:val="2"/>
      <w:numFmt w:val="decimal"/>
      <w:lvlText w:val="%1."/>
      <w:lvlJc w:val="left"/>
      <w:pPr>
        <w:ind w:left="720" w:hanging="360"/>
      </w:pPr>
      <w:rPr>
        <w:rFonts w:hint="default"/>
      </w:rPr>
    </w:lvl>
    <w:lvl w:ilvl="1">
      <w:start w:val="1"/>
      <w:numFmt w:val="decimal"/>
      <w:isLgl/>
      <w:lvlText w:val="%1.%2"/>
      <w:lvlJc w:val="left"/>
      <w:pPr>
        <w:ind w:left="1273" w:hanging="705"/>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nsid w:val="5CF146E3"/>
    <w:multiLevelType w:val="hybridMultilevel"/>
    <w:tmpl w:val="66AC2F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5D0E3802"/>
    <w:multiLevelType w:val="multilevel"/>
    <w:tmpl w:val="24F2D72E"/>
    <w:lvl w:ilvl="0">
      <w:start w:val="1"/>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60F55912"/>
    <w:multiLevelType w:val="multilevel"/>
    <w:tmpl w:val="6840D7DA"/>
    <w:lvl w:ilvl="0">
      <w:start w:val="1"/>
      <w:numFmt w:val="decimal"/>
      <w:lvlText w:val="%1"/>
      <w:lvlJc w:val="left"/>
      <w:pPr>
        <w:ind w:left="1429" w:hanging="360"/>
      </w:pPr>
      <w:rPr>
        <w:rFonts w:hint="default"/>
      </w:rPr>
    </w:lvl>
    <w:lvl w:ilvl="1">
      <w:start w:val="1"/>
      <w:numFmt w:val="decimal"/>
      <w:isLgl/>
      <w:lvlText w:val="%1.%2"/>
      <w:lvlJc w:val="left"/>
      <w:pPr>
        <w:ind w:left="1924" w:hanging="855"/>
      </w:pPr>
      <w:rPr>
        <w:rFonts w:hint="default"/>
      </w:rPr>
    </w:lvl>
    <w:lvl w:ilvl="2">
      <w:start w:val="1"/>
      <w:numFmt w:val="decimal"/>
      <w:isLgl/>
      <w:lvlText w:val="%1.%2.%3"/>
      <w:lvlJc w:val="left"/>
      <w:pPr>
        <w:ind w:left="1924" w:hanging="855"/>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2869" w:hanging="1800"/>
      </w:pPr>
      <w:rPr>
        <w:rFonts w:hint="default"/>
      </w:rPr>
    </w:lvl>
  </w:abstractNum>
  <w:abstractNum w:abstractNumId="47">
    <w:nsid w:val="61F66BC2"/>
    <w:multiLevelType w:val="multilevel"/>
    <w:tmpl w:val="9DE281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nsid w:val="67A56BC5"/>
    <w:multiLevelType w:val="hybridMultilevel"/>
    <w:tmpl w:val="4CE09DE8"/>
    <w:lvl w:ilvl="0" w:tplc="04160001">
      <w:start w:val="1"/>
      <w:numFmt w:val="bullet"/>
      <w:lvlText w:val=""/>
      <w:lvlJc w:val="left"/>
      <w:pPr>
        <w:ind w:left="1423" w:hanging="360"/>
      </w:pPr>
      <w:rPr>
        <w:rFonts w:ascii="Symbol" w:hAnsi="Symbol" w:hint="default"/>
      </w:rPr>
    </w:lvl>
    <w:lvl w:ilvl="1" w:tplc="04160003" w:tentative="1">
      <w:start w:val="1"/>
      <w:numFmt w:val="bullet"/>
      <w:lvlText w:val="o"/>
      <w:lvlJc w:val="left"/>
      <w:pPr>
        <w:ind w:left="2143" w:hanging="360"/>
      </w:pPr>
      <w:rPr>
        <w:rFonts w:ascii="Courier New" w:hAnsi="Courier New" w:cs="Courier New" w:hint="default"/>
      </w:rPr>
    </w:lvl>
    <w:lvl w:ilvl="2" w:tplc="04160005" w:tentative="1">
      <w:start w:val="1"/>
      <w:numFmt w:val="bullet"/>
      <w:lvlText w:val=""/>
      <w:lvlJc w:val="left"/>
      <w:pPr>
        <w:ind w:left="2863" w:hanging="360"/>
      </w:pPr>
      <w:rPr>
        <w:rFonts w:ascii="Wingdings" w:hAnsi="Wingdings" w:hint="default"/>
      </w:rPr>
    </w:lvl>
    <w:lvl w:ilvl="3" w:tplc="04160001" w:tentative="1">
      <w:start w:val="1"/>
      <w:numFmt w:val="bullet"/>
      <w:lvlText w:val=""/>
      <w:lvlJc w:val="left"/>
      <w:pPr>
        <w:ind w:left="3583" w:hanging="360"/>
      </w:pPr>
      <w:rPr>
        <w:rFonts w:ascii="Symbol" w:hAnsi="Symbol" w:hint="default"/>
      </w:rPr>
    </w:lvl>
    <w:lvl w:ilvl="4" w:tplc="04160003" w:tentative="1">
      <w:start w:val="1"/>
      <w:numFmt w:val="bullet"/>
      <w:lvlText w:val="o"/>
      <w:lvlJc w:val="left"/>
      <w:pPr>
        <w:ind w:left="4303" w:hanging="360"/>
      </w:pPr>
      <w:rPr>
        <w:rFonts w:ascii="Courier New" w:hAnsi="Courier New" w:cs="Courier New" w:hint="default"/>
      </w:rPr>
    </w:lvl>
    <w:lvl w:ilvl="5" w:tplc="04160005" w:tentative="1">
      <w:start w:val="1"/>
      <w:numFmt w:val="bullet"/>
      <w:lvlText w:val=""/>
      <w:lvlJc w:val="left"/>
      <w:pPr>
        <w:ind w:left="5023" w:hanging="360"/>
      </w:pPr>
      <w:rPr>
        <w:rFonts w:ascii="Wingdings" w:hAnsi="Wingdings" w:hint="default"/>
      </w:rPr>
    </w:lvl>
    <w:lvl w:ilvl="6" w:tplc="04160001" w:tentative="1">
      <w:start w:val="1"/>
      <w:numFmt w:val="bullet"/>
      <w:lvlText w:val=""/>
      <w:lvlJc w:val="left"/>
      <w:pPr>
        <w:ind w:left="5743" w:hanging="360"/>
      </w:pPr>
      <w:rPr>
        <w:rFonts w:ascii="Symbol" w:hAnsi="Symbol" w:hint="default"/>
      </w:rPr>
    </w:lvl>
    <w:lvl w:ilvl="7" w:tplc="04160003" w:tentative="1">
      <w:start w:val="1"/>
      <w:numFmt w:val="bullet"/>
      <w:lvlText w:val="o"/>
      <w:lvlJc w:val="left"/>
      <w:pPr>
        <w:ind w:left="6463" w:hanging="360"/>
      </w:pPr>
      <w:rPr>
        <w:rFonts w:ascii="Courier New" w:hAnsi="Courier New" w:cs="Courier New" w:hint="default"/>
      </w:rPr>
    </w:lvl>
    <w:lvl w:ilvl="8" w:tplc="04160005" w:tentative="1">
      <w:start w:val="1"/>
      <w:numFmt w:val="bullet"/>
      <w:lvlText w:val=""/>
      <w:lvlJc w:val="left"/>
      <w:pPr>
        <w:ind w:left="7183" w:hanging="360"/>
      </w:pPr>
      <w:rPr>
        <w:rFonts w:ascii="Wingdings" w:hAnsi="Wingdings" w:hint="default"/>
      </w:rPr>
    </w:lvl>
  </w:abstractNum>
  <w:abstractNum w:abstractNumId="49">
    <w:nsid w:val="680857C1"/>
    <w:multiLevelType w:val="hybridMultilevel"/>
    <w:tmpl w:val="8E3069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6B462C43"/>
    <w:multiLevelType w:val="multilevel"/>
    <w:tmpl w:val="C0BC7F3C"/>
    <w:lvl w:ilvl="0">
      <w:start w:val="1"/>
      <w:numFmt w:val="decimal"/>
      <w:pStyle w:val="Ttulo1"/>
      <w:lvlText w:val="%1"/>
      <w:lvlJc w:val="left"/>
      <w:pPr>
        <w:ind w:left="432" w:hanging="432"/>
      </w:pPr>
      <w:rPr>
        <w:rFonts w:hint="default"/>
      </w:rPr>
    </w:lvl>
    <w:lvl w:ilvl="1">
      <w:start w:val="1"/>
      <w:numFmt w:val="decimal"/>
      <w:pStyle w:val="Ttulo2"/>
      <w:lvlText w:val="%1.%2"/>
      <w:lvlJc w:val="left"/>
      <w:pPr>
        <w:ind w:left="3979" w:hanging="576"/>
      </w:pPr>
      <w:rPr>
        <w:rFonts w:hint="default"/>
      </w:rPr>
    </w:lvl>
    <w:lvl w:ilvl="2">
      <w:start w:val="1"/>
      <w:numFmt w:val="decimal"/>
      <w:pStyle w:val="Ttulo3"/>
      <w:lvlText w:val="%1.%2.%3"/>
      <w:lvlJc w:val="left"/>
      <w:pPr>
        <w:ind w:left="720" w:hanging="720"/>
      </w:pPr>
      <w:rPr>
        <w:rFonts w:hint="default"/>
        <w:b w:val="0"/>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51">
    <w:nsid w:val="6CBB1C0F"/>
    <w:multiLevelType w:val="hybridMultilevel"/>
    <w:tmpl w:val="3034AE5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2">
    <w:nsid w:val="6D373734"/>
    <w:multiLevelType w:val="multilevel"/>
    <w:tmpl w:val="EF5888DC"/>
    <w:lvl w:ilvl="0">
      <w:start w:val="6"/>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abstractNum w:abstractNumId="53">
    <w:nsid w:val="71CC5EC5"/>
    <w:multiLevelType w:val="hybridMultilevel"/>
    <w:tmpl w:val="0276CFF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4">
    <w:nsid w:val="758964BC"/>
    <w:multiLevelType w:val="hybridMultilevel"/>
    <w:tmpl w:val="A24E01D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5">
    <w:nsid w:val="7CE237BD"/>
    <w:multiLevelType w:val="hybridMultilevel"/>
    <w:tmpl w:val="25A22D9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6">
    <w:nsid w:val="7F274A29"/>
    <w:multiLevelType w:val="hybridMultilevel"/>
    <w:tmpl w:val="8AAA1B9C"/>
    <w:lvl w:ilvl="0" w:tplc="511AC01C">
      <w:start w:val="1"/>
      <w:numFmt w:val="bullet"/>
      <w:lvlText w:val=""/>
      <w:legacy w:legacy="1" w:legacySpace="0" w:legacyIndent="283"/>
      <w:lvlJc w:val="left"/>
      <w:pPr>
        <w:ind w:left="991" w:hanging="283"/>
      </w:pPr>
      <w:rPr>
        <w:rFonts w:ascii="Symbol" w:hAnsi="Symbol" w:hint="default"/>
        <w:sz w:val="24"/>
      </w:rPr>
    </w:lvl>
    <w:lvl w:ilvl="1" w:tplc="ABAEDB9E" w:tentative="1">
      <w:start w:val="1"/>
      <w:numFmt w:val="bullet"/>
      <w:lvlText w:val="o"/>
      <w:lvlJc w:val="left"/>
      <w:pPr>
        <w:ind w:left="1440" w:hanging="360"/>
      </w:pPr>
      <w:rPr>
        <w:rFonts w:ascii="Courier New" w:hAnsi="Courier New" w:cs="Courier New" w:hint="default"/>
      </w:rPr>
    </w:lvl>
    <w:lvl w:ilvl="2" w:tplc="C156BC8C" w:tentative="1">
      <w:start w:val="1"/>
      <w:numFmt w:val="bullet"/>
      <w:lvlText w:val=""/>
      <w:lvlJc w:val="left"/>
      <w:pPr>
        <w:ind w:left="2160" w:hanging="360"/>
      </w:pPr>
      <w:rPr>
        <w:rFonts w:ascii="Wingdings" w:hAnsi="Wingdings" w:hint="default"/>
      </w:rPr>
    </w:lvl>
    <w:lvl w:ilvl="3" w:tplc="F5D0C24C" w:tentative="1">
      <w:start w:val="1"/>
      <w:numFmt w:val="bullet"/>
      <w:lvlText w:val=""/>
      <w:lvlJc w:val="left"/>
      <w:pPr>
        <w:ind w:left="2880" w:hanging="360"/>
      </w:pPr>
      <w:rPr>
        <w:rFonts w:ascii="Symbol" w:hAnsi="Symbol" w:hint="default"/>
      </w:rPr>
    </w:lvl>
    <w:lvl w:ilvl="4" w:tplc="6D1416CA" w:tentative="1">
      <w:start w:val="1"/>
      <w:numFmt w:val="bullet"/>
      <w:lvlText w:val="o"/>
      <w:lvlJc w:val="left"/>
      <w:pPr>
        <w:ind w:left="3600" w:hanging="360"/>
      </w:pPr>
      <w:rPr>
        <w:rFonts w:ascii="Courier New" w:hAnsi="Courier New" w:cs="Courier New" w:hint="default"/>
      </w:rPr>
    </w:lvl>
    <w:lvl w:ilvl="5" w:tplc="CBD07998" w:tentative="1">
      <w:start w:val="1"/>
      <w:numFmt w:val="bullet"/>
      <w:lvlText w:val=""/>
      <w:lvlJc w:val="left"/>
      <w:pPr>
        <w:ind w:left="4320" w:hanging="360"/>
      </w:pPr>
      <w:rPr>
        <w:rFonts w:ascii="Wingdings" w:hAnsi="Wingdings" w:hint="default"/>
      </w:rPr>
    </w:lvl>
    <w:lvl w:ilvl="6" w:tplc="1E54EBA0" w:tentative="1">
      <w:start w:val="1"/>
      <w:numFmt w:val="bullet"/>
      <w:lvlText w:val=""/>
      <w:lvlJc w:val="left"/>
      <w:pPr>
        <w:ind w:left="5040" w:hanging="360"/>
      </w:pPr>
      <w:rPr>
        <w:rFonts w:ascii="Symbol" w:hAnsi="Symbol" w:hint="default"/>
      </w:rPr>
    </w:lvl>
    <w:lvl w:ilvl="7" w:tplc="DFAE9FF0" w:tentative="1">
      <w:start w:val="1"/>
      <w:numFmt w:val="bullet"/>
      <w:lvlText w:val="o"/>
      <w:lvlJc w:val="left"/>
      <w:pPr>
        <w:ind w:left="5760" w:hanging="360"/>
      </w:pPr>
      <w:rPr>
        <w:rFonts w:ascii="Courier New" w:hAnsi="Courier New" w:cs="Courier New" w:hint="default"/>
      </w:rPr>
    </w:lvl>
    <w:lvl w:ilvl="8" w:tplc="5E2887B8" w:tentative="1">
      <w:start w:val="1"/>
      <w:numFmt w:val="bullet"/>
      <w:lvlText w:val=""/>
      <w:lvlJc w:val="left"/>
      <w:pPr>
        <w:ind w:left="6480" w:hanging="360"/>
      </w:pPr>
      <w:rPr>
        <w:rFonts w:ascii="Wingdings" w:hAnsi="Wingdings" w:hint="default"/>
      </w:rPr>
    </w:lvl>
  </w:abstractNum>
  <w:abstractNum w:abstractNumId="57">
    <w:nsid w:val="7FE30E14"/>
    <w:multiLevelType w:val="hybridMultilevel"/>
    <w:tmpl w:val="6784C446"/>
    <w:lvl w:ilvl="0" w:tplc="EA8694B4">
      <w:start w:val="4"/>
      <w:numFmt w:val="decimal"/>
      <w:lvlText w:val="%1.4"/>
      <w:lvlJc w:val="left"/>
      <w:pPr>
        <w:ind w:left="1414" w:hanging="360"/>
      </w:pPr>
      <w:rPr>
        <w:rFonts w:ascii="Arial" w:hAnsi="Arial" w:hint="default"/>
        <w:b/>
        <w:i w:val="0"/>
        <w:sz w:val="24"/>
      </w:rPr>
    </w:lvl>
    <w:lvl w:ilvl="1" w:tplc="2B722B12" w:tentative="1">
      <w:start w:val="1"/>
      <w:numFmt w:val="lowerLetter"/>
      <w:lvlText w:val="%2."/>
      <w:lvlJc w:val="left"/>
      <w:pPr>
        <w:ind w:left="1440" w:hanging="360"/>
      </w:pPr>
    </w:lvl>
    <w:lvl w:ilvl="2" w:tplc="DAA8DF9E" w:tentative="1">
      <w:start w:val="1"/>
      <w:numFmt w:val="lowerRoman"/>
      <w:lvlText w:val="%3."/>
      <w:lvlJc w:val="right"/>
      <w:pPr>
        <w:ind w:left="2160" w:hanging="180"/>
      </w:pPr>
    </w:lvl>
    <w:lvl w:ilvl="3" w:tplc="6D98D46A" w:tentative="1">
      <w:start w:val="1"/>
      <w:numFmt w:val="decimal"/>
      <w:lvlText w:val="%4."/>
      <w:lvlJc w:val="left"/>
      <w:pPr>
        <w:ind w:left="2880" w:hanging="360"/>
      </w:pPr>
    </w:lvl>
    <w:lvl w:ilvl="4" w:tplc="80BE60F4" w:tentative="1">
      <w:start w:val="1"/>
      <w:numFmt w:val="lowerLetter"/>
      <w:lvlText w:val="%5."/>
      <w:lvlJc w:val="left"/>
      <w:pPr>
        <w:ind w:left="3600" w:hanging="360"/>
      </w:pPr>
    </w:lvl>
    <w:lvl w:ilvl="5" w:tplc="CFC68B4C" w:tentative="1">
      <w:start w:val="1"/>
      <w:numFmt w:val="lowerRoman"/>
      <w:lvlText w:val="%6."/>
      <w:lvlJc w:val="right"/>
      <w:pPr>
        <w:ind w:left="4320" w:hanging="180"/>
      </w:pPr>
    </w:lvl>
    <w:lvl w:ilvl="6" w:tplc="5DC00D2A" w:tentative="1">
      <w:start w:val="1"/>
      <w:numFmt w:val="decimal"/>
      <w:lvlText w:val="%7."/>
      <w:lvlJc w:val="left"/>
      <w:pPr>
        <w:ind w:left="5040" w:hanging="360"/>
      </w:pPr>
    </w:lvl>
    <w:lvl w:ilvl="7" w:tplc="86585494" w:tentative="1">
      <w:start w:val="1"/>
      <w:numFmt w:val="lowerLetter"/>
      <w:lvlText w:val="%8."/>
      <w:lvlJc w:val="left"/>
      <w:pPr>
        <w:ind w:left="5760" w:hanging="360"/>
      </w:pPr>
    </w:lvl>
    <w:lvl w:ilvl="8" w:tplc="0EB47AE0" w:tentative="1">
      <w:start w:val="1"/>
      <w:numFmt w:val="lowerRoman"/>
      <w:lvlText w:val="%9."/>
      <w:lvlJc w:val="right"/>
      <w:pPr>
        <w:ind w:left="6480" w:hanging="180"/>
      </w:pPr>
    </w:lvl>
  </w:abstractNum>
  <w:num w:numId="1">
    <w:abstractNumId w:val="26"/>
  </w:num>
  <w:num w:numId="2">
    <w:abstractNumId w:val="25"/>
  </w:num>
  <w:num w:numId="3">
    <w:abstractNumId w:val="20"/>
  </w:num>
  <w:num w:numId="4">
    <w:abstractNumId w:val="8"/>
  </w:num>
  <w:num w:numId="5">
    <w:abstractNumId w:val="45"/>
  </w:num>
  <w:num w:numId="6">
    <w:abstractNumId w:val="15"/>
  </w:num>
  <w:num w:numId="7">
    <w:abstractNumId w:val="57"/>
  </w:num>
  <w:num w:numId="8">
    <w:abstractNumId w:val="0"/>
    <w:lvlOverride w:ilvl="0">
      <w:lvl w:ilvl="0">
        <w:start w:val="1"/>
        <w:numFmt w:val="bullet"/>
        <w:lvlText w:val=""/>
        <w:legacy w:legacy="1" w:legacySpace="0" w:legacyIndent="283"/>
        <w:lvlJc w:val="left"/>
        <w:pPr>
          <w:ind w:left="991" w:hanging="283"/>
        </w:pPr>
        <w:rPr>
          <w:rFonts w:ascii="Symbol" w:hAnsi="Symbol" w:hint="default"/>
          <w:sz w:val="24"/>
        </w:rPr>
      </w:lvl>
    </w:lvlOverride>
  </w:num>
  <w:num w:numId="9">
    <w:abstractNumId w:val="56"/>
  </w:num>
  <w:num w:numId="10">
    <w:abstractNumId w:val="4"/>
  </w:num>
  <w:num w:numId="11">
    <w:abstractNumId w:val="17"/>
  </w:num>
  <w:num w:numId="12">
    <w:abstractNumId w:val="46"/>
  </w:num>
  <w:num w:numId="13">
    <w:abstractNumId w:val="35"/>
  </w:num>
  <w:num w:numId="14">
    <w:abstractNumId w:val="2"/>
  </w:num>
  <w:num w:numId="15">
    <w:abstractNumId w:val="29"/>
  </w:num>
  <w:num w:numId="16">
    <w:abstractNumId w:val="24"/>
  </w:num>
  <w:num w:numId="17">
    <w:abstractNumId w:val="16"/>
  </w:num>
  <w:num w:numId="18">
    <w:abstractNumId w:val="41"/>
  </w:num>
  <w:num w:numId="19">
    <w:abstractNumId w:val="38"/>
  </w:num>
  <w:num w:numId="20">
    <w:abstractNumId w:val="39"/>
  </w:num>
  <w:num w:numId="21">
    <w:abstractNumId w:val="40"/>
  </w:num>
  <w:num w:numId="22">
    <w:abstractNumId w:val="31"/>
  </w:num>
  <w:num w:numId="23">
    <w:abstractNumId w:val="50"/>
  </w:num>
  <w:num w:numId="24">
    <w:abstractNumId w:val="7"/>
  </w:num>
  <w:num w:numId="25">
    <w:abstractNumId w:val="55"/>
  </w:num>
  <w:num w:numId="26">
    <w:abstractNumId w:val="53"/>
  </w:num>
  <w:num w:numId="27">
    <w:abstractNumId w:val="23"/>
  </w:num>
  <w:num w:numId="28">
    <w:abstractNumId w:val="30"/>
  </w:num>
  <w:num w:numId="29">
    <w:abstractNumId w:val="42"/>
  </w:num>
  <w:num w:numId="30">
    <w:abstractNumId w:val="36"/>
  </w:num>
  <w:num w:numId="31">
    <w:abstractNumId w:val="18"/>
  </w:num>
  <w:num w:numId="32">
    <w:abstractNumId w:val="19"/>
  </w:num>
  <w:num w:numId="33">
    <w:abstractNumId w:val="51"/>
  </w:num>
  <w:num w:numId="34">
    <w:abstractNumId w:val="33"/>
  </w:num>
  <w:num w:numId="35">
    <w:abstractNumId w:val="43"/>
  </w:num>
  <w:num w:numId="36">
    <w:abstractNumId w:val="11"/>
  </w:num>
  <w:num w:numId="37">
    <w:abstractNumId w:val="6"/>
  </w:num>
  <w:num w:numId="38">
    <w:abstractNumId w:val="3"/>
  </w:num>
  <w:num w:numId="39">
    <w:abstractNumId w:val="52"/>
  </w:num>
  <w:num w:numId="40">
    <w:abstractNumId w:val="28"/>
  </w:num>
  <w:num w:numId="41">
    <w:abstractNumId w:val="34"/>
  </w:num>
  <w:num w:numId="42">
    <w:abstractNumId w:val="9"/>
  </w:num>
  <w:num w:numId="43">
    <w:abstractNumId w:val="5"/>
  </w:num>
  <w:num w:numId="44">
    <w:abstractNumId w:val="54"/>
  </w:num>
  <w:num w:numId="45">
    <w:abstractNumId w:val="27"/>
  </w:num>
  <w:num w:numId="46">
    <w:abstractNumId w:val="47"/>
  </w:num>
  <w:num w:numId="47">
    <w:abstractNumId w:val="3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2"/>
  </w:num>
  <w:num w:numId="49">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 w:numId="51">
    <w:abstractNumId w:val="13"/>
  </w:num>
  <w:num w:numId="52">
    <w:abstractNumId w:val="12"/>
  </w:num>
  <w:num w:numId="53">
    <w:abstractNumId w:val="10"/>
  </w:num>
  <w:num w:numId="54">
    <w:abstractNumId w:val="48"/>
  </w:num>
  <w:num w:numId="55">
    <w:abstractNumId w:val="49"/>
  </w:num>
  <w:num w:numId="56">
    <w:abstractNumId w:val="14"/>
  </w:num>
  <w:num w:numId="57">
    <w:abstractNumId w:val="32"/>
  </w:num>
  <w:num w:numId="58">
    <w:abstractNumId w:val="44"/>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van">
    <w15:presenceInfo w15:providerId="None" w15:userId="Iv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revisionView w:markup="0"/>
  <w:trackRevision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9B4"/>
    <w:rsid w:val="0000059F"/>
    <w:rsid w:val="00002130"/>
    <w:rsid w:val="00003AD5"/>
    <w:rsid w:val="00005B4F"/>
    <w:rsid w:val="00005DBF"/>
    <w:rsid w:val="00005FB9"/>
    <w:rsid w:val="00007037"/>
    <w:rsid w:val="000102F0"/>
    <w:rsid w:val="00011793"/>
    <w:rsid w:val="000139B5"/>
    <w:rsid w:val="0001414A"/>
    <w:rsid w:val="00014A9D"/>
    <w:rsid w:val="00015D1B"/>
    <w:rsid w:val="00016FB7"/>
    <w:rsid w:val="00021AD1"/>
    <w:rsid w:val="00023549"/>
    <w:rsid w:val="00023E56"/>
    <w:rsid w:val="0002541E"/>
    <w:rsid w:val="000258E1"/>
    <w:rsid w:val="0002633D"/>
    <w:rsid w:val="00026E5C"/>
    <w:rsid w:val="00026F4E"/>
    <w:rsid w:val="000271FE"/>
    <w:rsid w:val="00027EAE"/>
    <w:rsid w:val="00031BA3"/>
    <w:rsid w:val="00032DE8"/>
    <w:rsid w:val="000342E3"/>
    <w:rsid w:val="000367BE"/>
    <w:rsid w:val="00040A4A"/>
    <w:rsid w:val="00040A9D"/>
    <w:rsid w:val="0004227D"/>
    <w:rsid w:val="00042477"/>
    <w:rsid w:val="0004281D"/>
    <w:rsid w:val="00045AD3"/>
    <w:rsid w:val="00047693"/>
    <w:rsid w:val="00047724"/>
    <w:rsid w:val="0005203F"/>
    <w:rsid w:val="00052CC8"/>
    <w:rsid w:val="00053388"/>
    <w:rsid w:val="00054915"/>
    <w:rsid w:val="00054C7A"/>
    <w:rsid w:val="0005512D"/>
    <w:rsid w:val="00056275"/>
    <w:rsid w:val="000579C0"/>
    <w:rsid w:val="0006123F"/>
    <w:rsid w:val="000619F3"/>
    <w:rsid w:val="00061B46"/>
    <w:rsid w:val="00062AA7"/>
    <w:rsid w:val="00062C67"/>
    <w:rsid w:val="00065E7B"/>
    <w:rsid w:val="0006600E"/>
    <w:rsid w:val="0006622D"/>
    <w:rsid w:val="00066338"/>
    <w:rsid w:val="000667DE"/>
    <w:rsid w:val="0007131E"/>
    <w:rsid w:val="000717D4"/>
    <w:rsid w:val="00071A89"/>
    <w:rsid w:val="000726D2"/>
    <w:rsid w:val="000729B0"/>
    <w:rsid w:val="0007347F"/>
    <w:rsid w:val="000735D4"/>
    <w:rsid w:val="00074018"/>
    <w:rsid w:val="00074B68"/>
    <w:rsid w:val="00075F63"/>
    <w:rsid w:val="000804F0"/>
    <w:rsid w:val="0008061F"/>
    <w:rsid w:val="00083284"/>
    <w:rsid w:val="0008334D"/>
    <w:rsid w:val="00083840"/>
    <w:rsid w:val="00083FA9"/>
    <w:rsid w:val="00084557"/>
    <w:rsid w:val="00084C0E"/>
    <w:rsid w:val="000854A3"/>
    <w:rsid w:val="000858AC"/>
    <w:rsid w:val="00085F32"/>
    <w:rsid w:val="0008745C"/>
    <w:rsid w:val="0008756F"/>
    <w:rsid w:val="00087856"/>
    <w:rsid w:val="00090A1E"/>
    <w:rsid w:val="00091412"/>
    <w:rsid w:val="000916B1"/>
    <w:rsid w:val="00091D24"/>
    <w:rsid w:val="000930CC"/>
    <w:rsid w:val="00093DE2"/>
    <w:rsid w:val="000942B4"/>
    <w:rsid w:val="000956C3"/>
    <w:rsid w:val="00095F3E"/>
    <w:rsid w:val="00096BF1"/>
    <w:rsid w:val="00096DF6"/>
    <w:rsid w:val="000971A4"/>
    <w:rsid w:val="000975FC"/>
    <w:rsid w:val="000A08D5"/>
    <w:rsid w:val="000A11E2"/>
    <w:rsid w:val="000A15D7"/>
    <w:rsid w:val="000A19C0"/>
    <w:rsid w:val="000A1D31"/>
    <w:rsid w:val="000A239C"/>
    <w:rsid w:val="000A45CE"/>
    <w:rsid w:val="000A4BB5"/>
    <w:rsid w:val="000A4E0E"/>
    <w:rsid w:val="000A5614"/>
    <w:rsid w:val="000A6CBE"/>
    <w:rsid w:val="000A7095"/>
    <w:rsid w:val="000A7658"/>
    <w:rsid w:val="000A7881"/>
    <w:rsid w:val="000A79C2"/>
    <w:rsid w:val="000B24AB"/>
    <w:rsid w:val="000B3516"/>
    <w:rsid w:val="000B4052"/>
    <w:rsid w:val="000B6776"/>
    <w:rsid w:val="000B6DC2"/>
    <w:rsid w:val="000C0BBF"/>
    <w:rsid w:val="000C0E66"/>
    <w:rsid w:val="000C1C09"/>
    <w:rsid w:val="000C2B58"/>
    <w:rsid w:val="000C2BB9"/>
    <w:rsid w:val="000C3424"/>
    <w:rsid w:val="000C3DDB"/>
    <w:rsid w:val="000C4A16"/>
    <w:rsid w:val="000C519D"/>
    <w:rsid w:val="000C67AA"/>
    <w:rsid w:val="000D152A"/>
    <w:rsid w:val="000D3060"/>
    <w:rsid w:val="000D3896"/>
    <w:rsid w:val="000D38FA"/>
    <w:rsid w:val="000D58E5"/>
    <w:rsid w:val="000D74F6"/>
    <w:rsid w:val="000D7D22"/>
    <w:rsid w:val="000E2913"/>
    <w:rsid w:val="000E456F"/>
    <w:rsid w:val="000E6F6B"/>
    <w:rsid w:val="000E74AE"/>
    <w:rsid w:val="000E7579"/>
    <w:rsid w:val="000F0B99"/>
    <w:rsid w:val="000F0FDE"/>
    <w:rsid w:val="000F262A"/>
    <w:rsid w:val="000F4074"/>
    <w:rsid w:val="000F4AA9"/>
    <w:rsid w:val="000F54F3"/>
    <w:rsid w:val="000F5F3B"/>
    <w:rsid w:val="000F7299"/>
    <w:rsid w:val="001000E8"/>
    <w:rsid w:val="001006CE"/>
    <w:rsid w:val="00100D39"/>
    <w:rsid w:val="00101946"/>
    <w:rsid w:val="00101D1B"/>
    <w:rsid w:val="00102FDB"/>
    <w:rsid w:val="001056BD"/>
    <w:rsid w:val="001056EB"/>
    <w:rsid w:val="0010664F"/>
    <w:rsid w:val="00106732"/>
    <w:rsid w:val="00110A5E"/>
    <w:rsid w:val="00111E90"/>
    <w:rsid w:val="001123C9"/>
    <w:rsid w:val="00112704"/>
    <w:rsid w:val="001156A0"/>
    <w:rsid w:val="00116AE6"/>
    <w:rsid w:val="0011725B"/>
    <w:rsid w:val="00121550"/>
    <w:rsid w:val="00121D48"/>
    <w:rsid w:val="0012459D"/>
    <w:rsid w:val="00124776"/>
    <w:rsid w:val="00125579"/>
    <w:rsid w:val="00125761"/>
    <w:rsid w:val="00125C0B"/>
    <w:rsid w:val="00125DC2"/>
    <w:rsid w:val="00125F85"/>
    <w:rsid w:val="00126821"/>
    <w:rsid w:val="00126B39"/>
    <w:rsid w:val="0012759E"/>
    <w:rsid w:val="00127D74"/>
    <w:rsid w:val="00131DE4"/>
    <w:rsid w:val="00132200"/>
    <w:rsid w:val="001333A3"/>
    <w:rsid w:val="0013541B"/>
    <w:rsid w:val="00135952"/>
    <w:rsid w:val="00140DB7"/>
    <w:rsid w:val="00142047"/>
    <w:rsid w:val="001421E0"/>
    <w:rsid w:val="001468BD"/>
    <w:rsid w:val="00147732"/>
    <w:rsid w:val="00150D70"/>
    <w:rsid w:val="00150F38"/>
    <w:rsid w:val="001512A0"/>
    <w:rsid w:val="00151673"/>
    <w:rsid w:val="00151838"/>
    <w:rsid w:val="0015382B"/>
    <w:rsid w:val="00153D22"/>
    <w:rsid w:val="00155AF2"/>
    <w:rsid w:val="00157C5C"/>
    <w:rsid w:val="00157D17"/>
    <w:rsid w:val="00160A7E"/>
    <w:rsid w:val="001610C6"/>
    <w:rsid w:val="001642DF"/>
    <w:rsid w:val="001646B1"/>
    <w:rsid w:val="0016475D"/>
    <w:rsid w:val="00165392"/>
    <w:rsid w:val="0016550C"/>
    <w:rsid w:val="00165A12"/>
    <w:rsid w:val="00165BFD"/>
    <w:rsid w:val="001666E1"/>
    <w:rsid w:val="00166B29"/>
    <w:rsid w:val="00166F1B"/>
    <w:rsid w:val="0017023E"/>
    <w:rsid w:val="00170CDF"/>
    <w:rsid w:val="00175ED8"/>
    <w:rsid w:val="0017720D"/>
    <w:rsid w:val="001772C8"/>
    <w:rsid w:val="001779A5"/>
    <w:rsid w:val="00182022"/>
    <w:rsid w:val="00182EAD"/>
    <w:rsid w:val="00183638"/>
    <w:rsid w:val="0018444F"/>
    <w:rsid w:val="0018502E"/>
    <w:rsid w:val="0018551A"/>
    <w:rsid w:val="00185B15"/>
    <w:rsid w:val="00185BAB"/>
    <w:rsid w:val="00186B2E"/>
    <w:rsid w:val="00191566"/>
    <w:rsid w:val="0019177E"/>
    <w:rsid w:val="00192064"/>
    <w:rsid w:val="001922D0"/>
    <w:rsid w:val="00193412"/>
    <w:rsid w:val="00196CCA"/>
    <w:rsid w:val="00196D42"/>
    <w:rsid w:val="001A11C7"/>
    <w:rsid w:val="001A1701"/>
    <w:rsid w:val="001A1B4A"/>
    <w:rsid w:val="001A24CD"/>
    <w:rsid w:val="001A3668"/>
    <w:rsid w:val="001A468A"/>
    <w:rsid w:val="001A5AFE"/>
    <w:rsid w:val="001A5D9C"/>
    <w:rsid w:val="001A6DF8"/>
    <w:rsid w:val="001B01A6"/>
    <w:rsid w:val="001B04FC"/>
    <w:rsid w:val="001B0F41"/>
    <w:rsid w:val="001B1689"/>
    <w:rsid w:val="001B1939"/>
    <w:rsid w:val="001B345A"/>
    <w:rsid w:val="001B43C5"/>
    <w:rsid w:val="001B483C"/>
    <w:rsid w:val="001B75D3"/>
    <w:rsid w:val="001C0CB9"/>
    <w:rsid w:val="001C0FCF"/>
    <w:rsid w:val="001C2067"/>
    <w:rsid w:val="001C244B"/>
    <w:rsid w:val="001C38EA"/>
    <w:rsid w:val="001C3F6A"/>
    <w:rsid w:val="001C530C"/>
    <w:rsid w:val="001C66CE"/>
    <w:rsid w:val="001D1CBC"/>
    <w:rsid w:val="001D622C"/>
    <w:rsid w:val="001D754A"/>
    <w:rsid w:val="001D7689"/>
    <w:rsid w:val="001E126A"/>
    <w:rsid w:val="001E1583"/>
    <w:rsid w:val="001E235F"/>
    <w:rsid w:val="001E2DA4"/>
    <w:rsid w:val="001E3CAF"/>
    <w:rsid w:val="001E4220"/>
    <w:rsid w:val="001E52F9"/>
    <w:rsid w:val="001E6BB9"/>
    <w:rsid w:val="001F0C8F"/>
    <w:rsid w:val="001F225C"/>
    <w:rsid w:val="001F2432"/>
    <w:rsid w:val="001F2DB5"/>
    <w:rsid w:val="001F3BB9"/>
    <w:rsid w:val="001F417C"/>
    <w:rsid w:val="001F46D6"/>
    <w:rsid w:val="001F59F0"/>
    <w:rsid w:val="001F73EB"/>
    <w:rsid w:val="001F7FC2"/>
    <w:rsid w:val="001F7FDC"/>
    <w:rsid w:val="00200953"/>
    <w:rsid w:val="0020187F"/>
    <w:rsid w:val="002031A8"/>
    <w:rsid w:val="00204109"/>
    <w:rsid w:val="002056C8"/>
    <w:rsid w:val="00205F51"/>
    <w:rsid w:val="00210236"/>
    <w:rsid w:val="002106FC"/>
    <w:rsid w:val="00210E58"/>
    <w:rsid w:val="00212BF9"/>
    <w:rsid w:val="002134FD"/>
    <w:rsid w:val="00214668"/>
    <w:rsid w:val="00221335"/>
    <w:rsid w:val="002215E2"/>
    <w:rsid w:val="0022176E"/>
    <w:rsid w:val="0022178F"/>
    <w:rsid w:val="00221CED"/>
    <w:rsid w:val="00221E40"/>
    <w:rsid w:val="00222917"/>
    <w:rsid w:val="002237DA"/>
    <w:rsid w:val="00223E76"/>
    <w:rsid w:val="00224447"/>
    <w:rsid w:val="0022475A"/>
    <w:rsid w:val="00224FA5"/>
    <w:rsid w:val="00226934"/>
    <w:rsid w:val="00227722"/>
    <w:rsid w:val="0023113F"/>
    <w:rsid w:val="002338AE"/>
    <w:rsid w:val="00236DE8"/>
    <w:rsid w:val="0024052B"/>
    <w:rsid w:val="00242123"/>
    <w:rsid w:val="00242FE5"/>
    <w:rsid w:val="00243B84"/>
    <w:rsid w:val="00243CED"/>
    <w:rsid w:val="002457EE"/>
    <w:rsid w:val="0024607F"/>
    <w:rsid w:val="00246DCC"/>
    <w:rsid w:val="00247B55"/>
    <w:rsid w:val="00247CE7"/>
    <w:rsid w:val="00247DA6"/>
    <w:rsid w:val="002514F4"/>
    <w:rsid w:val="00251FBB"/>
    <w:rsid w:val="00252C56"/>
    <w:rsid w:val="00254BDC"/>
    <w:rsid w:val="00254D44"/>
    <w:rsid w:val="00257738"/>
    <w:rsid w:val="00261515"/>
    <w:rsid w:val="002616D2"/>
    <w:rsid w:val="002623A4"/>
    <w:rsid w:val="00262A21"/>
    <w:rsid w:val="00265A6B"/>
    <w:rsid w:val="00265E5C"/>
    <w:rsid w:val="00266542"/>
    <w:rsid w:val="00267722"/>
    <w:rsid w:val="00267B4F"/>
    <w:rsid w:val="002739D1"/>
    <w:rsid w:val="002739DF"/>
    <w:rsid w:val="00275749"/>
    <w:rsid w:val="002769FB"/>
    <w:rsid w:val="00276B80"/>
    <w:rsid w:val="00276FE6"/>
    <w:rsid w:val="002817EA"/>
    <w:rsid w:val="0028454A"/>
    <w:rsid w:val="00285DB8"/>
    <w:rsid w:val="002860AB"/>
    <w:rsid w:val="00290870"/>
    <w:rsid w:val="0029116E"/>
    <w:rsid w:val="00291340"/>
    <w:rsid w:val="00291545"/>
    <w:rsid w:val="0029177D"/>
    <w:rsid w:val="00291DC0"/>
    <w:rsid w:val="00294066"/>
    <w:rsid w:val="002941A0"/>
    <w:rsid w:val="00294780"/>
    <w:rsid w:val="00295141"/>
    <w:rsid w:val="00295E0B"/>
    <w:rsid w:val="00296347"/>
    <w:rsid w:val="00296D1D"/>
    <w:rsid w:val="00297DE9"/>
    <w:rsid w:val="002A093E"/>
    <w:rsid w:val="002A1A57"/>
    <w:rsid w:val="002A1F49"/>
    <w:rsid w:val="002A26B4"/>
    <w:rsid w:val="002A4559"/>
    <w:rsid w:val="002A545E"/>
    <w:rsid w:val="002A5B32"/>
    <w:rsid w:val="002A63BF"/>
    <w:rsid w:val="002A6E27"/>
    <w:rsid w:val="002B09FD"/>
    <w:rsid w:val="002B0DDC"/>
    <w:rsid w:val="002B2165"/>
    <w:rsid w:val="002B35DA"/>
    <w:rsid w:val="002B3843"/>
    <w:rsid w:val="002B46CB"/>
    <w:rsid w:val="002B5769"/>
    <w:rsid w:val="002B5A05"/>
    <w:rsid w:val="002B5DF8"/>
    <w:rsid w:val="002B6D26"/>
    <w:rsid w:val="002B6D30"/>
    <w:rsid w:val="002B75CB"/>
    <w:rsid w:val="002B7A10"/>
    <w:rsid w:val="002C0ADF"/>
    <w:rsid w:val="002C109B"/>
    <w:rsid w:val="002C2DE9"/>
    <w:rsid w:val="002C705E"/>
    <w:rsid w:val="002C7F6F"/>
    <w:rsid w:val="002D0AE7"/>
    <w:rsid w:val="002D123C"/>
    <w:rsid w:val="002D1932"/>
    <w:rsid w:val="002D2026"/>
    <w:rsid w:val="002D208B"/>
    <w:rsid w:val="002D3A61"/>
    <w:rsid w:val="002D3CD1"/>
    <w:rsid w:val="002D3F38"/>
    <w:rsid w:val="002D58DC"/>
    <w:rsid w:val="002E03EC"/>
    <w:rsid w:val="002E092E"/>
    <w:rsid w:val="002E28CA"/>
    <w:rsid w:val="002E3EAC"/>
    <w:rsid w:val="002E4F18"/>
    <w:rsid w:val="002E5474"/>
    <w:rsid w:val="002E5EBC"/>
    <w:rsid w:val="002E61C2"/>
    <w:rsid w:val="002E6F25"/>
    <w:rsid w:val="002F0A5E"/>
    <w:rsid w:val="002F20CA"/>
    <w:rsid w:val="002F2294"/>
    <w:rsid w:val="002F356A"/>
    <w:rsid w:val="002F3C35"/>
    <w:rsid w:val="002F3E92"/>
    <w:rsid w:val="002F70B4"/>
    <w:rsid w:val="00300892"/>
    <w:rsid w:val="00300A20"/>
    <w:rsid w:val="00300D84"/>
    <w:rsid w:val="00301E9F"/>
    <w:rsid w:val="00302EF1"/>
    <w:rsid w:val="00303377"/>
    <w:rsid w:val="00303A37"/>
    <w:rsid w:val="00303BE0"/>
    <w:rsid w:val="003059F6"/>
    <w:rsid w:val="00306669"/>
    <w:rsid w:val="003077CD"/>
    <w:rsid w:val="00307C23"/>
    <w:rsid w:val="00310013"/>
    <w:rsid w:val="00310532"/>
    <w:rsid w:val="00311FBA"/>
    <w:rsid w:val="00312961"/>
    <w:rsid w:val="00313274"/>
    <w:rsid w:val="003137AC"/>
    <w:rsid w:val="00314CD4"/>
    <w:rsid w:val="00315094"/>
    <w:rsid w:val="0031588B"/>
    <w:rsid w:val="00315F52"/>
    <w:rsid w:val="00316A45"/>
    <w:rsid w:val="00317278"/>
    <w:rsid w:val="00317516"/>
    <w:rsid w:val="003215C8"/>
    <w:rsid w:val="0032381C"/>
    <w:rsid w:val="003248D9"/>
    <w:rsid w:val="00324C71"/>
    <w:rsid w:val="0032531A"/>
    <w:rsid w:val="003259DD"/>
    <w:rsid w:val="00325BEE"/>
    <w:rsid w:val="00326366"/>
    <w:rsid w:val="00326CD1"/>
    <w:rsid w:val="00327D8D"/>
    <w:rsid w:val="00330B46"/>
    <w:rsid w:val="003320B5"/>
    <w:rsid w:val="00332401"/>
    <w:rsid w:val="00332BB9"/>
    <w:rsid w:val="00332D7F"/>
    <w:rsid w:val="00333DDF"/>
    <w:rsid w:val="003354E3"/>
    <w:rsid w:val="003401C7"/>
    <w:rsid w:val="0034051A"/>
    <w:rsid w:val="00340D24"/>
    <w:rsid w:val="0034163A"/>
    <w:rsid w:val="0034252C"/>
    <w:rsid w:val="00342BEE"/>
    <w:rsid w:val="003433E5"/>
    <w:rsid w:val="0034371D"/>
    <w:rsid w:val="003438A7"/>
    <w:rsid w:val="00347E0D"/>
    <w:rsid w:val="00347F21"/>
    <w:rsid w:val="00351D75"/>
    <w:rsid w:val="00354D8B"/>
    <w:rsid w:val="003562E3"/>
    <w:rsid w:val="0035673A"/>
    <w:rsid w:val="00356DF9"/>
    <w:rsid w:val="00357035"/>
    <w:rsid w:val="0036077B"/>
    <w:rsid w:val="0036111E"/>
    <w:rsid w:val="00361639"/>
    <w:rsid w:val="0036246F"/>
    <w:rsid w:val="00362B86"/>
    <w:rsid w:val="00362F68"/>
    <w:rsid w:val="00363A98"/>
    <w:rsid w:val="0036423C"/>
    <w:rsid w:val="0036455C"/>
    <w:rsid w:val="00365B00"/>
    <w:rsid w:val="00370956"/>
    <w:rsid w:val="00372937"/>
    <w:rsid w:val="003735C2"/>
    <w:rsid w:val="0037676D"/>
    <w:rsid w:val="00377DA9"/>
    <w:rsid w:val="00380EE4"/>
    <w:rsid w:val="00390308"/>
    <w:rsid w:val="00390821"/>
    <w:rsid w:val="00390FA5"/>
    <w:rsid w:val="0039189B"/>
    <w:rsid w:val="00391E28"/>
    <w:rsid w:val="00392043"/>
    <w:rsid w:val="00392859"/>
    <w:rsid w:val="00393A43"/>
    <w:rsid w:val="00393B57"/>
    <w:rsid w:val="003941E3"/>
    <w:rsid w:val="00394885"/>
    <w:rsid w:val="00394D01"/>
    <w:rsid w:val="00394FD7"/>
    <w:rsid w:val="003957C8"/>
    <w:rsid w:val="00396188"/>
    <w:rsid w:val="003962A4"/>
    <w:rsid w:val="00396A5A"/>
    <w:rsid w:val="003970BC"/>
    <w:rsid w:val="003A05DA"/>
    <w:rsid w:val="003A062C"/>
    <w:rsid w:val="003A0B12"/>
    <w:rsid w:val="003A0D5D"/>
    <w:rsid w:val="003A124D"/>
    <w:rsid w:val="003A13DC"/>
    <w:rsid w:val="003A180F"/>
    <w:rsid w:val="003B1EA4"/>
    <w:rsid w:val="003B1ED6"/>
    <w:rsid w:val="003B37E4"/>
    <w:rsid w:val="003B3AC5"/>
    <w:rsid w:val="003B3D30"/>
    <w:rsid w:val="003B42AD"/>
    <w:rsid w:val="003B6299"/>
    <w:rsid w:val="003B67A7"/>
    <w:rsid w:val="003C0538"/>
    <w:rsid w:val="003C0954"/>
    <w:rsid w:val="003C1030"/>
    <w:rsid w:val="003C3D03"/>
    <w:rsid w:val="003C3F83"/>
    <w:rsid w:val="003C5B31"/>
    <w:rsid w:val="003C64E4"/>
    <w:rsid w:val="003C7E05"/>
    <w:rsid w:val="003D0B30"/>
    <w:rsid w:val="003D1556"/>
    <w:rsid w:val="003D2315"/>
    <w:rsid w:val="003D253B"/>
    <w:rsid w:val="003D2B24"/>
    <w:rsid w:val="003D4012"/>
    <w:rsid w:val="003D434C"/>
    <w:rsid w:val="003D511F"/>
    <w:rsid w:val="003E055C"/>
    <w:rsid w:val="003E082D"/>
    <w:rsid w:val="003E1A28"/>
    <w:rsid w:val="003E22C8"/>
    <w:rsid w:val="003E337E"/>
    <w:rsid w:val="003E3B54"/>
    <w:rsid w:val="003E4446"/>
    <w:rsid w:val="003E6DED"/>
    <w:rsid w:val="003E6FB2"/>
    <w:rsid w:val="003E7CFD"/>
    <w:rsid w:val="003E7D14"/>
    <w:rsid w:val="003F093F"/>
    <w:rsid w:val="003F1473"/>
    <w:rsid w:val="003F29E6"/>
    <w:rsid w:val="003F3E0B"/>
    <w:rsid w:val="003F3F5B"/>
    <w:rsid w:val="003F4474"/>
    <w:rsid w:val="003F4FAA"/>
    <w:rsid w:val="003F5C4E"/>
    <w:rsid w:val="003F5DB8"/>
    <w:rsid w:val="004004D6"/>
    <w:rsid w:val="00400CBF"/>
    <w:rsid w:val="00401447"/>
    <w:rsid w:val="004037AD"/>
    <w:rsid w:val="004043B8"/>
    <w:rsid w:val="00407203"/>
    <w:rsid w:val="004120EC"/>
    <w:rsid w:val="004128F0"/>
    <w:rsid w:val="00412B3C"/>
    <w:rsid w:val="0041436E"/>
    <w:rsid w:val="00416ADB"/>
    <w:rsid w:val="004178A2"/>
    <w:rsid w:val="00422D1E"/>
    <w:rsid w:val="00423036"/>
    <w:rsid w:val="0042456F"/>
    <w:rsid w:val="00425316"/>
    <w:rsid w:val="004260C0"/>
    <w:rsid w:val="0042647F"/>
    <w:rsid w:val="00427DC5"/>
    <w:rsid w:val="00431A5F"/>
    <w:rsid w:val="00435D35"/>
    <w:rsid w:val="0043660D"/>
    <w:rsid w:val="0043675E"/>
    <w:rsid w:val="00436C4B"/>
    <w:rsid w:val="00440030"/>
    <w:rsid w:val="004409B4"/>
    <w:rsid w:val="00441526"/>
    <w:rsid w:val="00441C0B"/>
    <w:rsid w:val="004432AF"/>
    <w:rsid w:val="0044336F"/>
    <w:rsid w:val="00443923"/>
    <w:rsid w:val="00444F19"/>
    <w:rsid w:val="00445F2B"/>
    <w:rsid w:val="00446A05"/>
    <w:rsid w:val="004473FE"/>
    <w:rsid w:val="00451B0E"/>
    <w:rsid w:val="004521A5"/>
    <w:rsid w:val="00454518"/>
    <w:rsid w:val="00454A99"/>
    <w:rsid w:val="00456470"/>
    <w:rsid w:val="00462061"/>
    <w:rsid w:val="00463C21"/>
    <w:rsid w:val="00463DB5"/>
    <w:rsid w:val="00464A4E"/>
    <w:rsid w:val="0046594E"/>
    <w:rsid w:val="00465CC1"/>
    <w:rsid w:val="00466A34"/>
    <w:rsid w:val="004707E1"/>
    <w:rsid w:val="00472496"/>
    <w:rsid w:val="0047513B"/>
    <w:rsid w:val="00475CD7"/>
    <w:rsid w:val="00476BDD"/>
    <w:rsid w:val="00477478"/>
    <w:rsid w:val="00477CA3"/>
    <w:rsid w:val="0048076C"/>
    <w:rsid w:val="00481639"/>
    <w:rsid w:val="00481C34"/>
    <w:rsid w:val="00482A1B"/>
    <w:rsid w:val="00482EF9"/>
    <w:rsid w:val="00483B61"/>
    <w:rsid w:val="00483B7C"/>
    <w:rsid w:val="00483DFE"/>
    <w:rsid w:val="00484F0A"/>
    <w:rsid w:val="0048565B"/>
    <w:rsid w:val="0048655C"/>
    <w:rsid w:val="00492823"/>
    <w:rsid w:val="00492EB1"/>
    <w:rsid w:val="0049439A"/>
    <w:rsid w:val="004944DF"/>
    <w:rsid w:val="0049617E"/>
    <w:rsid w:val="00496BA7"/>
    <w:rsid w:val="004A05D8"/>
    <w:rsid w:val="004A0952"/>
    <w:rsid w:val="004A0E02"/>
    <w:rsid w:val="004A28BA"/>
    <w:rsid w:val="004A2BAA"/>
    <w:rsid w:val="004A2E5C"/>
    <w:rsid w:val="004A3308"/>
    <w:rsid w:val="004A35F7"/>
    <w:rsid w:val="004A4368"/>
    <w:rsid w:val="004A46DF"/>
    <w:rsid w:val="004A5227"/>
    <w:rsid w:val="004A6720"/>
    <w:rsid w:val="004A6AE4"/>
    <w:rsid w:val="004A772C"/>
    <w:rsid w:val="004B0F87"/>
    <w:rsid w:val="004B14B5"/>
    <w:rsid w:val="004B225F"/>
    <w:rsid w:val="004B2C64"/>
    <w:rsid w:val="004B3456"/>
    <w:rsid w:val="004B558F"/>
    <w:rsid w:val="004B6AFE"/>
    <w:rsid w:val="004B723B"/>
    <w:rsid w:val="004B742F"/>
    <w:rsid w:val="004B75DD"/>
    <w:rsid w:val="004C043D"/>
    <w:rsid w:val="004C064D"/>
    <w:rsid w:val="004C0F01"/>
    <w:rsid w:val="004C21B8"/>
    <w:rsid w:val="004C28E4"/>
    <w:rsid w:val="004C3BF7"/>
    <w:rsid w:val="004C4E6C"/>
    <w:rsid w:val="004C6675"/>
    <w:rsid w:val="004D0C3C"/>
    <w:rsid w:val="004D2809"/>
    <w:rsid w:val="004D3736"/>
    <w:rsid w:val="004D3F45"/>
    <w:rsid w:val="004D47C5"/>
    <w:rsid w:val="004D4860"/>
    <w:rsid w:val="004D607E"/>
    <w:rsid w:val="004E0343"/>
    <w:rsid w:val="004E0545"/>
    <w:rsid w:val="004E075F"/>
    <w:rsid w:val="004E11A4"/>
    <w:rsid w:val="004E1425"/>
    <w:rsid w:val="004E15E9"/>
    <w:rsid w:val="004E1F35"/>
    <w:rsid w:val="004E2D49"/>
    <w:rsid w:val="004E591A"/>
    <w:rsid w:val="004E60E7"/>
    <w:rsid w:val="004E65FC"/>
    <w:rsid w:val="004E6F0F"/>
    <w:rsid w:val="004E7086"/>
    <w:rsid w:val="004F0473"/>
    <w:rsid w:val="004F17D6"/>
    <w:rsid w:val="004F1C1B"/>
    <w:rsid w:val="004F2A8C"/>
    <w:rsid w:val="004F3DC9"/>
    <w:rsid w:val="004F48B5"/>
    <w:rsid w:val="004F55EE"/>
    <w:rsid w:val="004F566A"/>
    <w:rsid w:val="004F66F6"/>
    <w:rsid w:val="004F678A"/>
    <w:rsid w:val="004F77B6"/>
    <w:rsid w:val="00500A7A"/>
    <w:rsid w:val="00501360"/>
    <w:rsid w:val="00502192"/>
    <w:rsid w:val="00503730"/>
    <w:rsid w:val="00503DAE"/>
    <w:rsid w:val="0050504A"/>
    <w:rsid w:val="00505208"/>
    <w:rsid w:val="00505671"/>
    <w:rsid w:val="005067E4"/>
    <w:rsid w:val="0050737E"/>
    <w:rsid w:val="0051123E"/>
    <w:rsid w:val="005125CF"/>
    <w:rsid w:val="00515C93"/>
    <w:rsid w:val="00515CA1"/>
    <w:rsid w:val="00516610"/>
    <w:rsid w:val="005204C5"/>
    <w:rsid w:val="00522A1E"/>
    <w:rsid w:val="005234A1"/>
    <w:rsid w:val="00523898"/>
    <w:rsid w:val="0052620B"/>
    <w:rsid w:val="005264E1"/>
    <w:rsid w:val="0052701D"/>
    <w:rsid w:val="00531950"/>
    <w:rsid w:val="005330C6"/>
    <w:rsid w:val="00533B6E"/>
    <w:rsid w:val="0053466A"/>
    <w:rsid w:val="00535AF6"/>
    <w:rsid w:val="005376DB"/>
    <w:rsid w:val="00537722"/>
    <w:rsid w:val="00537F30"/>
    <w:rsid w:val="0054221E"/>
    <w:rsid w:val="00542A7D"/>
    <w:rsid w:val="005431E7"/>
    <w:rsid w:val="00546FC0"/>
    <w:rsid w:val="005477B4"/>
    <w:rsid w:val="005479D3"/>
    <w:rsid w:val="005505B2"/>
    <w:rsid w:val="0055105B"/>
    <w:rsid w:val="00551BD8"/>
    <w:rsid w:val="00553CDD"/>
    <w:rsid w:val="00553FA8"/>
    <w:rsid w:val="005548C2"/>
    <w:rsid w:val="00556AAF"/>
    <w:rsid w:val="00557D65"/>
    <w:rsid w:val="005605D3"/>
    <w:rsid w:val="00560F84"/>
    <w:rsid w:val="005619AA"/>
    <w:rsid w:val="00563880"/>
    <w:rsid w:val="00563F60"/>
    <w:rsid w:val="0056462A"/>
    <w:rsid w:val="00564E77"/>
    <w:rsid w:val="00564F8B"/>
    <w:rsid w:val="00565AE2"/>
    <w:rsid w:val="00565FB7"/>
    <w:rsid w:val="00566916"/>
    <w:rsid w:val="00567216"/>
    <w:rsid w:val="005678D3"/>
    <w:rsid w:val="00567F7C"/>
    <w:rsid w:val="00570BCE"/>
    <w:rsid w:val="00570C75"/>
    <w:rsid w:val="00572B6C"/>
    <w:rsid w:val="00573DFD"/>
    <w:rsid w:val="005748F8"/>
    <w:rsid w:val="00575D0C"/>
    <w:rsid w:val="00575D79"/>
    <w:rsid w:val="005762EE"/>
    <w:rsid w:val="00576DEA"/>
    <w:rsid w:val="005801BC"/>
    <w:rsid w:val="005834AB"/>
    <w:rsid w:val="00583525"/>
    <w:rsid w:val="0058679B"/>
    <w:rsid w:val="00586ED9"/>
    <w:rsid w:val="005876EB"/>
    <w:rsid w:val="00590319"/>
    <w:rsid w:val="0059153E"/>
    <w:rsid w:val="00591BAF"/>
    <w:rsid w:val="00592DA1"/>
    <w:rsid w:val="00594BE4"/>
    <w:rsid w:val="00597AE4"/>
    <w:rsid w:val="005A06C9"/>
    <w:rsid w:val="005A2E35"/>
    <w:rsid w:val="005A5820"/>
    <w:rsid w:val="005A61C5"/>
    <w:rsid w:val="005B063D"/>
    <w:rsid w:val="005B4FFC"/>
    <w:rsid w:val="005B5EEB"/>
    <w:rsid w:val="005B67EE"/>
    <w:rsid w:val="005B7816"/>
    <w:rsid w:val="005B79C8"/>
    <w:rsid w:val="005C05DA"/>
    <w:rsid w:val="005C148B"/>
    <w:rsid w:val="005C26E5"/>
    <w:rsid w:val="005C3567"/>
    <w:rsid w:val="005C5432"/>
    <w:rsid w:val="005C5D50"/>
    <w:rsid w:val="005C74BD"/>
    <w:rsid w:val="005D1D8D"/>
    <w:rsid w:val="005D2C82"/>
    <w:rsid w:val="005D40B0"/>
    <w:rsid w:val="005D4AF5"/>
    <w:rsid w:val="005D672B"/>
    <w:rsid w:val="005D7153"/>
    <w:rsid w:val="005E07D7"/>
    <w:rsid w:val="005E2740"/>
    <w:rsid w:val="005E2D3E"/>
    <w:rsid w:val="005E3EB5"/>
    <w:rsid w:val="005E4010"/>
    <w:rsid w:val="005E6465"/>
    <w:rsid w:val="005E6B1C"/>
    <w:rsid w:val="005E7E91"/>
    <w:rsid w:val="005F2119"/>
    <w:rsid w:val="005F2A8C"/>
    <w:rsid w:val="005F2AA3"/>
    <w:rsid w:val="005F2B80"/>
    <w:rsid w:val="005F350C"/>
    <w:rsid w:val="005F3994"/>
    <w:rsid w:val="005F3EBE"/>
    <w:rsid w:val="005F4503"/>
    <w:rsid w:val="005F5050"/>
    <w:rsid w:val="005F6FEB"/>
    <w:rsid w:val="006011A1"/>
    <w:rsid w:val="00601894"/>
    <w:rsid w:val="0060218B"/>
    <w:rsid w:val="006034F1"/>
    <w:rsid w:val="0060584B"/>
    <w:rsid w:val="0060792D"/>
    <w:rsid w:val="0061020D"/>
    <w:rsid w:val="00610307"/>
    <w:rsid w:val="006119D6"/>
    <w:rsid w:val="00611E77"/>
    <w:rsid w:val="00613B92"/>
    <w:rsid w:val="00614AF2"/>
    <w:rsid w:val="006156F7"/>
    <w:rsid w:val="00616002"/>
    <w:rsid w:val="00616170"/>
    <w:rsid w:val="00616313"/>
    <w:rsid w:val="006167B1"/>
    <w:rsid w:val="00617C7B"/>
    <w:rsid w:val="00617EF5"/>
    <w:rsid w:val="00620175"/>
    <w:rsid w:val="006205A2"/>
    <w:rsid w:val="00620CD2"/>
    <w:rsid w:val="00621EC5"/>
    <w:rsid w:val="00622D8B"/>
    <w:rsid w:val="00623621"/>
    <w:rsid w:val="0062469F"/>
    <w:rsid w:val="00624CAA"/>
    <w:rsid w:val="006251B8"/>
    <w:rsid w:val="0062555A"/>
    <w:rsid w:val="006266A2"/>
    <w:rsid w:val="006275CC"/>
    <w:rsid w:val="00630561"/>
    <w:rsid w:val="00635457"/>
    <w:rsid w:val="00636F39"/>
    <w:rsid w:val="006375F1"/>
    <w:rsid w:val="00641138"/>
    <w:rsid w:val="00641A10"/>
    <w:rsid w:val="00642D3D"/>
    <w:rsid w:val="00644262"/>
    <w:rsid w:val="006443B5"/>
    <w:rsid w:val="0064459C"/>
    <w:rsid w:val="00646E32"/>
    <w:rsid w:val="0064703E"/>
    <w:rsid w:val="00647074"/>
    <w:rsid w:val="0064755E"/>
    <w:rsid w:val="00647D15"/>
    <w:rsid w:val="00651148"/>
    <w:rsid w:val="00654E06"/>
    <w:rsid w:val="00655781"/>
    <w:rsid w:val="00657DD4"/>
    <w:rsid w:val="00661106"/>
    <w:rsid w:val="00661601"/>
    <w:rsid w:val="006621E4"/>
    <w:rsid w:val="00663215"/>
    <w:rsid w:val="006654B6"/>
    <w:rsid w:val="00666170"/>
    <w:rsid w:val="00666323"/>
    <w:rsid w:val="006664D5"/>
    <w:rsid w:val="00671270"/>
    <w:rsid w:val="00672BFC"/>
    <w:rsid w:val="006739C4"/>
    <w:rsid w:val="00675280"/>
    <w:rsid w:val="00675635"/>
    <w:rsid w:val="00676EFD"/>
    <w:rsid w:val="0067758D"/>
    <w:rsid w:val="006807E0"/>
    <w:rsid w:val="0068340D"/>
    <w:rsid w:val="006839CD"/>
    <w:rsid w:val="00683B2A"/>
    <w:rsid w:val="0068617A"/>
    <w:rsid w:val="0068666B"/>
    <w:rsid w:val="00686797"/>
    <w:rsid w:val="00687E17"/>
    <w:rsid w:val="00687ED9"/>
    <w:rsid w:val="006908F4"/>
    <w:rsid w:val="0069159F"/>
    <w:rsid w:val="0069456B"/>
    <w:rsid w:val="006947F8"/>
    <w:rsid w:val="00694A03"/>
    <w:rsid w:val="00695864"/>
    <w:rsid w:val="006965BD"/>
    <w:rsid w:val="006968F3"/>
    <w:rsid w:val="00696B62"/>
    <w:rsid w:val="00696F09"/>
    <w:rsid w:val="006977AA"/>
    <w:rsid w:val="006A2713"/>
    <w:rsid w:val="006A3C8C"/>
    <w:rsid w:val="006A3FFC"/>
    <w:rsid w:val="006A4031"/>
    <w:rsid w:val="006A4255"/>
    <w:rsid w:val="006A4C8F"/>
    <w:rsid w:val="006A5FFF"/>
    <w:rsid w:val="006A6C8F"/>
    <w:rsid w:val="006A6D2A"/>
    <w:rsid w:val="006A6EF0"/>
    <w:rsid w:val="006A717A"/>
    <w:rsid w:val="006B16F8"/>
    <w:rsid w:val="006B2012"/>
    <w:rsid w:val="006B25C4"/>
    <w:rsid w:val="006B404D"/>
    <w:rsid w:val="006B7608"/>
    <w:rsid w:val="006B7738"/>
    <w:rsid w:val="006C3519"/>
    <w:rsid w:val="006C4A51"/>
    <w:rsid w:val="006C5A6F"/>
    <w:rsid w:val="006C5FDB"/>
    <w:rsid w:val="006C7466"/>
    <w:rsid w:val="006C7E6D"/>
    <w:rsid w:val="006D04B7"/>
    <w:rsid w:val="006D0B0A"/>
    <w:rsid w:val="006D0E27"/>
    <w:rsid w:val="006D1221"/>
    <w:rsid w:val="006D3699"/>
    <w:rsid w:val="006D421F"/>
    <w:rsid w:val="006D5871"/>
    <w:rsid w:val="006D63C8"/>
    <w:rsid w:val="006D64F0"/>
    <w:rsid w:val="006D6604"/>
    <w:rsid w:val="006E1464"/>
    <w:rsid w:val="006E42C3"/>
    <w:rsid w:val="006E45D3"/>
    <w:rsid w:val="006E46A8"/>
    <w:rsid w:val="006E4723"/>
    <w:rsid w:val="006E5AF7"/>
    <w:rsid w:val="006E6308"/>
    <w:rsid w:val="006E7523"/>
    <w:rsid w:val="006F0ED5"/>
    <w:rsid w:val="00702180"/>
    <w:rsid w:val="00703326"/>
    <w:rsid w:val="007039E4"/>
    <w:rsid w:val="00703D08"/>
    <w:rsid w:val="0071197A"/>
    <w:rsid w:val="0071252E"/>
    <w:rsid w:val="007129C0"/>
    <w:rsid w:val="00713442"/>
    <w:rsid w:val="00713F24"/>
    <w:rsid w:val="00714A92"/>
    <w:rsid w:val="00715283"/>
    <w:rsid w:val="00715B53"/>
    <w:rsid w:val="00715DCE"/>
    <w:rsid w:val="007204C3"/>
    <w:rsid w:val="00720AB4"/>
    <w:rsid w:val="00722B96"/>
    <w:rsid w:val="0072370B"/>
    <w:rsid w:val="00723A94"/>
    <w:rsid w:val="0072704A"/>
    <w:rsid w:val="0072731E"/>
    <w:rsid w:val="00727465"/>
    <w:rsid w:val="00730023"/>
    <w:rsid w:val="00730604"/>
    <w:rsid w:val="0073715D"/>
    <w:rsid w:val="007404B5"/>
    <w:rsid w:val="0074062C"/>
    <w:rsid w:val="00740B7B"/>
    <w:rsid w:val="00740BCB"/>
    <w:rsid w:val="00741469"/>
    <w:rsid w:val="007427F7"/>
    <w:rsid w:val="00743768"/>
    <w:rsid w:val="00744867"/>
    <w:rsid w:val="00744D07"/>
    <w:rsid w:val="00745B4F"/>
    <w:rsid w:val="007463AE"/>
    <w:rsid w:val="007464FA"/>
    <w:rsid w:val="00747720"/>
    <w:rsid w:val="00747EE0"/>
    <w:rsid w:val="0075071B"/>
    <w:rsid w:val="007508D8"/>
    <w:rsid w:val="00751915"/>
    <w:rsid w:val="00751F26"/>
    <w:rsid w:val="00752534"/>
    <w:rsid w:val="0075479E"/>
    <w:rsid w:val="007560C8"/>
    <w:rsid w:val="00757F2F"/>
    <w:rsid w:val="007608E8"/>
    <w:rsid w:val="007613E7"/>
    <w:rsid w:val="007619D4"/>
    <w:rsid w:val="00761B11"/>
    <w:rsid w:val="00762042"/>
    <w:rsid w:val="0076212A"/>
    <w:rsid w:val="0076245B"/>
    <w:rsid w:val="0076276B"/>
    <w:rsid w:val="007640EE"/>
    <w:rsid w:val="007642BA"/>
    <w:rsid w:val="00764660"/>
    <w:rsid w:val="007652FE"/>
    <w:rsid w:val="00765753"/>
    <w:rsid w:val="00765B96"/>
    <w:rsid w:val="00765F60"/>
    <w:rsid w:val="007679A8"/>
    <w:rsid w:val="0077075A"/>
    <w:rsid w:val="007710FA"/>
    <w:rsid w:val="00772215"/>
    <w:rsid w:val="00773C92"/>
    <w:rsid w:val="007744B2"/>
    <w:rsid w:val="00775324"/>
    <w:rsid w:val="00776072"/>
    <w:rsid w:val="0077749B"/>
    <w:rsid w:val="00780C17"/>
    <w:rsid w:val="007810C9"/>
    <w:rsid w:val="00781813"/>
    <w:rsid w:val="007830BD"/>
    <w:rsid w:val="0078507E"/>
    <w:rsid w:val="0078526D"/>
    <w:rsid w:val="00785B7E"/>
    <w:rsid w:val="00786FD7"/>
    <w:rsid w:val="00787578"/>
    <w:rsid w:val="007876D1"/>
    <w:rsid w:val="00791A64"/>
    <w:rsid w:val="00794A66"/>
    <w:rsid w:val="0079522A"/>
    <w:rsid w:val="007A0D95"/>
    <w:rsid w:val="007A3818"/>
    <w:rsid w:val="007A4A00"/>
    <w:rsid w:val="007A53A1"/>
    <w:rsid w:val="007A61AB"/>
    <w:rsid w:val="007A64DC"/>
    <w:rsid w:val="007A6DC4"/>
    <w:rsid w:val="007B02AD"/>
    <w:rsid w:val="007B0457"/>
    <w:rsid w:val="007B068E"/>
    <w:rsid w:val="007B0930"/>
    <w:rsid w:val="007B15E6"/>
    <w:rsid w:val="007B3E11"/>
    <w:rsid w:val="007B4622"/>
    <w:rsid w:val="007B6274"/>
    <w:rsid w:val="007B6820"/>
    <w:rsid w:val="007C06A1"/>
    <w:rsid w:val="007C129D"/>
    <w:rsid w:val="007C16CA"/>
    <w:rsid w:val="007C1BB0"/>
    <w:rsid w:val="007C30EB"/>
    <w:rsid w:val="007C52DC"/>
    <w:rsid w:val="007C5560"/>
    <w:rsid w:val="007C597A"/>
    <w:rsid w:val="007C6359"/>
    <w:rsid w:val="007C6D6A"/>
    <w:rsid w:val="007C6FAC"/>
    <w:rsid w:val="007C72CA"/>
    <w:rsid w:val="007D0914"/>
    <w:rsid w:val="007D0A2D"/>
    <w:rsid w:val="007D0CED"/>
    <w:rsid w:val="007D12BB"/>
    <w:rsid w:val="007D1FF7"/>
    <w:rsid w:val="007D219C"/>
    <w:rsid w:val="007D31F2"/>
    <w:rsid w:val="007D557C"/>
    <w:rsid w:val="007D5E74"/>
    <w:rsid w:val="007D7880"/>
    <w:rsid w:val="007E0AE6"/>
    <w:rsid w:val="007E2228"/>
    <w:rsid w:val="007E3F27"/>
    <w:rsid w:val="007E5532"/>
    <w:rsid w:val="007E63CA"/>
    <w:rsid w:val="007E6A4A"/>
    <w:rsid w:val="007E6F59"/>
    <w:rsid w:val="007E7EAE"/>
    <w:rsid w:val="007F2E61"/>
    <w:rsid w:val="007F3850"/>
    <w:rsid w:val="007F3E31"/>
    <w:rsid w:val="007F40FB"/>
    <w:rsid w:val="007F4445"/>
    <w:rsid w:val="007F4749"/>
    <w:rsid w:val="007F4DA4"/>
    <w:rsid w:val="007F5034"/>
    <w:rsid w:val="007F567B"/>
    <w:rsid w:val="007F6E22"/>
    <w:rsid w:val="0080056B"/>
    <w:rsid w:val="008005F1"/>
    <w:rsid w:val="00801121"/>
    <w:rsid w:val="00803498"/>
    <w:rsid w:val="008044AB"/>
    <w:rsid w:val="008044BB"/>
    <w:rsid w:val="00804BA9"/>
    <w:rsid w:val="00807077"/>
    <w:rsid w:val="00812585"/>
    <w:rsid w:val="00813287"/>
    <w:rsid w:val="00814626"/>
    <w:rsid w:val="00815777"/>
    <w:rsid w:val="00816C8F"/>
    <w:rsid w:val="00820349"/>
    <w:rsid w:val="00821342"/>
    <w:rsid w:val="008216EF"/>
    <w:rsid w:val="00825C38"/>
    <w:rsid w:val="0082747F"/>
    <w:rsid w:val="00827A31"/>
    <w:rsid w:val="00832D20"/>
    <w:rsid w:val="00833FDB"/>
    <w:rsid w:val="0083583C"/>
    <w:rsid w:val="00835FE1"/>
    <w:rsid w:val="00842271"/>
    <w:rsid w:val="00842A71"/>
    <w:rsid w:val="008442B1"/>
    <w:rsid w:val="008448C1"/>
    <w:rsid w:val="00846A0C"/>
    <w:rsid w:val="00847385"/>
    <w:rsid w:val="00850A96"/>
    <w:rsid w:val="00852174"/>
    <w:rsid w:val="00853446"/>
    <w:rsid w:val="008536CA"/>
    <w:rsid w:val="00856386"/>
    <w:rsid w:val="00856B68"/>
    <w:rsid w:val="00857427"/>
    <w:rsid w:val="00860358"/>
    <w:rsid w:val="00861706"/>
    <w:rsid w:val="008627C3"/>
    <w:rsid w:val="008638B1"/>
    <w:rsid w:val="008647A2"/>
    <w:rsid w:val="00865D0A"/>
    <w:rsid w:val="00866FCD"/>
    <w:rsid w:val="008670B8"/>
    <w:rsid w:val="008708CD"/>
    <w:rsid w:val="00870BF8"/>
    <w:rsid w:val="00870DA4"/>
    <w:rsid w:val="00871454"/>
    <w:rsid w:val="00871AAE"/>
    <w:rsid w:val="008720D5"/>
    <w:rsid w:val="00875EF3"/>
    <w:rsid w:val="00877EE5"/>
    <w:rsid w:val="008820B9"/>
    <w:rsid w:val="00882288"/>
    <w:rsid w:val="00883274"/>
    <w:rsid w:val="00884512"/>
    <w:rsid w:val="00885087"/>
    <w:rsid w:val="00885F12"/>
    <w:rsid w:val="00886154"/>
    <w:rsid w:val="00890978"/>
    <w:rsid w:val="00892583"/>
    <w:rsid w:val="008926DD"/>
    <w:rsid w:val="008927CF"/>
    <w:rsid w:val="00893F17"/>
    <w:rsid w:val="008964A2"/>
    <w:rsid w:val="00896A8E"/>
    <w:rsid w:val="00896ED1"/>
    <w:rsid w:val="008A0A02"/>
    <w:rsid w:val="008A0BBB"/>
    <w:rsid w:val="008A0C56"/>
    <w:rsid w:val="008A1AD3"/>
    <w:rsid w:val="008A1CC9"/>
    <w:rsid w:val="008A2430"/>
    <w:rsid w:val="008A2AEE"/>
    <w:rsid w:val="008A306D"/>
    <w:rsid w:val="008A390E"/>
    <w:rsid w:val="008A4DE4"/>
    <w:rsid w:val="008A507D"/>
    <w:rsid w:val="008A56E3"/>
    <w:rsid w:val="008A6481"/>
    <w:rsid w:val="008A6B99"/>
    <w:rsid w:val="008A7011"/>
    <w:rsid w:val="008A7EAF"/>
    <w:rsid w:val="008B05D6"/>
    <w:rsid w:val="008B1927"/>
    <w:rsid w:val="008B2825"/>
    <w:rsid w:val="008B4958"/>
    <w:rsid w:val="008B586C"/>
    <w:rsid w:val="008B59E9"/>
    <w:rsid w:val="008B63F9"/>
    <w:rsid w:val="008B658B"/>
    <w:rsid w:val="008C0CC5"/>
    <w:rsid w:val="008C19EB"/>
    <w:rsid w:val="008C2CC6"/>
    <w:rsid w:val="008C2F13"/>
    <w:rsid w:val="008C4543"/>
    <w:rsid w:val="008C4631"/>
    <w:rsid w:val="008C54EB"/>
    <w:rsid w:val="008C5E1C"/>
    <w:rsid w:val="008C68AC"/>
    <w:rsid w:val="008C6A86"/>
    <w:rsid w:val="008D0D91"/>
    <w:rsid w:val="008D2B3B"/>
    <w:rsid w:val="008D3A58"/>
    <w:rsid w:val="008D3AC9"/>
    <w:rsid w:val="008D3FAF"/>
    <w:rsid w:val="008D4610"/>
    <w:rsid w:val="008D5DE5"/>
    <w:rsid w:val="008D61FF"/>
    <w:rsid w:val="008D73FB"/>
    <w:rsid w:val="008D7828"/>
    <w:rsid w:val="008D7B97"/>
    <w:rsid w:val="008E08E0"/>
    <w:rsid w:val="008E1D80"/>
    <w:rsid w:val="008E2D52"/>
    <w:rsid w:val="008E3CCB"/>
    <w:rsid w:val="008E4E53"/>
    <w:rsid w:val="008F03B5"/>
    <w:rsid w:val="008F0728"/>
    <w:rsid w:val="008F084B"/>
    <w:rsid w:val="008F0981"/>
    <w:rsid w:val="008F1488"/>
    <w:rsid w:val="008F350E"/>
    <w:rsid w:val="008F3C9B"/>
    <w:rsid w:val="008F4F98"/>
    <w:rsid w:val="008F5780"/>
    <w:rsid w:val="008F763A"/>
    <w:rsid w:val="009001D4"/>
    <w:rsid w:val="0090087A"/>
    <w:rsid w:val="009009B6"/>
    <w:rsid w:val="00903961"/>
    <w:rsid w:val="00903BBC"/>
    <w:rsid w:val="00903DC2"/>
    <w:rsid w:val="009056AA"/>
    <w:rsid w:val="009062ED"/>
    <w:rsid w:val="00906CFB"/>
    <w:rsid w:val="0090720E"/>
    <w:rsid w:val="00911296"/>
    <w:rsid w:val="009115B9"/>
    <w:rsid w:val="00911C75"/>
    <w:rsid w:val="00912E06"/>
    <w:rsid w:val="00913E82"/>
    <w:rsid w:val="00915DB8"/>
    <w:rsid w:val="0091654E"/>
    <w:rsid w:val="00916CFD"/>
    <w:rsid w:val="00917B2E"/>
    <w:rsid w:val="00921459"/>
    <w:rsid w:val="009223B7"/>
    <w:rsid w:val="00922ECB"/>
    <w:rsid w:val="00926F4F"/>
    <w:rsid w:val="00927564"/>
    <w:rsid w:val="00927A6D"/>
    <w:rsid w:val="00930D67"/>
    <w:rsid w:val="00931AE2"/>
    <w:rsid w:val="0093432E"/>
    <w:rsid w:val="00934530"/>
    <w:rsid w:val="00935744"/>
    <w:rsid w:val="0094055C"/>
    <w:rsid w:val="00941A33"/>
    <w:rsid w:val="00942950"/>
    <w:rsid w:val="0094340B"/>
    <w:rsid w:val="00944A95"/>
    <w:rsid w:val="0094609B"/>
    <w:rsid w:val="009467F1"/>
    <w:rsid w:val="00946A7F"/>
    <w:rsid w:val="00946DB6"/>
    <w:rsid w:val="009478D3"/>
    <w:rsid w:val="00950660"/>
    <w:rsid w:val="00951F75"/>
    <w:rsid w:val="0095231E"/>
    <w:rsid w:val="0095313E"/>
    <w:rsid w:val="00953D0B"/>
    <w:rsid w:val="00953E99"/>
    <w:rsid w:val="0095632C"/>
    <w:rsid w:val="0095693B"/>
    <w:rsid w:val="00956B25"/>
    <w:rsid w:val="00957052"/>
    <w:rsid w:val="00962296"/>
    <w:rsid w:val="009622A1"/>
    <w:rsid w:val="00962DC5"/>
    <w:rsid w:val="00962F57"/>
    <w:rsid w:val="009635E3"/>
    <w:rsid w:val="00964955"/>
    <w:rsid w:val="00964B60"/>
    <w:rsid w:val="009650CD"/>
    <w:rsid w:val="009663D2"/>
    <w:rsid w:val="0096753A"/>
    <w:rsid w:val="00970A2E"/>
    <w:rsid w:val="00970E2A"/>
    <w:rsid w:val="00971A0E"/>
    <w:rsid w:val="009721C1"/>
    <w:rsid w:val="00972366"/>
    <w:rsid w:val="00973048"/>
    <w:rsid w:val="009761D1"/>
    <w:rsid w:val="00976910"/>
    <w:rsid w:val="00980C0D"/>
    <w:rsid w:val="00980F5B"/>
    <w:rsid w:val="00981F9C"/>
    <w:rsid w:val="0098248E"/>
    <w:rsid w:val="00982715"/>
    <w:rsid w:val="009829F2"/>
    <w:rsid w:val="00982CA2"/>
    <w:rsid w:val="00982F0E"/>
    <w:rsid w:val="00983447"/>
    <w:rsid w:val="009855EC"/>
    <w:rsid w:val="009857FE"/>
    <w:rsid w:val="009872F9"/>
    <w:rsid w:val="0098758D"/>
    <w:rsid w:val="0099012C"/>
    <w:rsid w:val="00992D9B"/>
    <w:rsid w:val="00995CFB"/>
    <w:rsid w:val="00996CB6"/>
    <w:rsid w:val="009972AE"/>
    <w:rsid w:val="009A21D5"/>
    <w:rsid w:val="009A2445"/>
    <w:rsid w:val="009A25F0"/>
    <w:rsid w:val="009A3A5B"/>
    <w:rsid w:val="009A41C0"/>
    <w:rsid w:val="009A5601"/>
    <w:rsid w:val="009A5B6A"/>
    <w:rsid w:val="009A6213"/>
    <w:rsid w:val="009A7693"/>
    <w:rsid w:val="009B016E"/>
    <w:rsid w:val="009B066E"/>
    <w:rsid w:val="009B06F7"/>
    <w:rsid w:val="009B1730"/>
    <w:rsid w:val="009B1731"/>
    <w:rsid w:val="009B19C4"/>
    <w:rsid w:val="009B20B4"/>
    <w:rsid w:val="009B2D3A"/>
    <w:rsid w:val="009B2DAE"/>
    <w:rsid w:val="009B7A23"/>
    <w:rsid w:val="009C2AF3"/>
    <w:rsid w:val="009C3B00"/>
    <w:rsid w:val="009C4565"/>
    <w:rsid w:val="009C7CB2"/>
    <w:rsid w:val="009D0146"/>
    <w:rsid w:val="009D17D5"/>
    <w:rsid w:val="009D19A5"/>
    <w:rsid w:val="009D37EE"/>
    <w:rsid w:val="009D37F0"/>
    <w:rsid w:val="009D4D00"/>
    <w:rsid w:val="009D5655"/>
    <w:rsid w:val="009D5EFA"/>
    <w:rsid w:val="009D7508"/>
    <w:rsid w:val="009D7586"/>
    <w:rsid w:val="009D7C62"/>
    <w:rsid w:val="009D7CEB"/>
    <w:rsid w:val="009E115D"/>
    <w:rsid w:val="009E1585"/>
    <w:rsid w:val="009E417C"/>
    <w:rsid w:val="009E4B97"/>
    <w:rsid w:val="009E5EF0"/>
    <w:rsid w:val="009E60B2"/>
    <w:rsid w:val="009E68C2"/>
    <w:rsid w:val="009E70EF"/>
    <w:rsid w:val="009E7707"/>
    <w:rsid w:val="009F17BA"/>
    <w:rsid w:val="009F23AA"/>
    <w:rsid w:val="009F336A"/>
    <w:rsid w:val="009F3ED7"/>
    <w:rsid w:val="009F5EC4"/>
    <w:rsid w:val="009F6EB3"/>
    <w:rsid w:val="009F75DA"/>
    <w:rsid w:val="00A007AE"/>
    <w:rsid w:val="00A00B56"/>
    <w:rsid w:val="00A01A20"/>
    <w:rsid w:val="00A01BDD"/>
    <w:rsid w:val="00A0217E"/>
    <w:rsid w:val="00A03623"/>
    <w:rsid w:val="00A042D5"/>
    <w:rsid w:val="00A045B9"/>
    <w:rsid w:val="00A04654"/>
    <w:rsid w:val="00A0634F"/>
    <w:rsid w:val="00A100D3"/>
    <w:rsid w:val="00A1199D"/>
    <w:rsid w:val="00A129B3"/>
    <w:rsid w:val="00A13DFE"/>
    <w:rsid w:val="00A15A66"/>
    <w:rsid w:val="00A161EF"/>
    <w:rsid w:val="00A16C57"/>
    <w:rsid w:val="00A17433"/>
    <w:rsid w:val="00A17536"/>
    <w:rsid w:val="00A24689"/>
    <w:rsid w:val="00A24C42"/>
    <w:rsid w:val="00A2560A"/>
    <w:rsid w:val="00A25BE3"/>
    <w:rsid w:val="00A26755"/>
    <w:rsid w:val="00A271FA"/>
    <w:rsid w:val="00A277E1"/>
    <w:rsid w:val="00A27D8D"/>
    <w:rsid w:val="00A30652"/>
    <w:rsid w:val="00A3257B"/>
    <w:rsid w:val="00A332D1"/>
    <w:rsid w:val="00A33A30"/>
    <w:rsid w:val="00A34D9D"/>
    <w:rsid w:val="00A355FF"/>
    <w:rsid w:val="00A35828"/>
    <w:rsid w:val="00A35DFC"/>
    <w:rsid w:val="00A40A89"/>
    <w:rsid w:val="00A40B3B"/>
    <w:rsid w:val="00A410EC"/>
    <w:rsid w:val="00A41566"/>
    <w:rsid w:val="00A43DF4"/>
    <w:rsid w:val="00A44025"/>
    <w:rsid w:val="00A445DD"/>
    <w:rsid w:val="00A456BB"/>
    <w:rsid w:val="00A45E48"/>
    <w:rsid w:val="00A46985"/>
    <w:rsid w:val="00A469D3"/>
    <w:rsid w:val="00A477E3"/>
    <w:rsid w:val="00A50F30"/>
    <w:rsid w:val="00A5158A"/>
    <w:rsid w:val="00A54430"/>
    <w:rsid w:val="00A55DE7"/>
    <w:rsid w:val="00A56418"/>
    <w:rsid w:val="00A568CC"/>
    <w:rsid w:val="00A60BDC"/>
    <w:rsid w:val="00A629B1"/>
    <w:rsid w:val="00A671A6"/>
    <w:rsid w:val="00A6753E"/>
    <w:rsid w:val="00A67A24"/>
    <w:rsid w:val="00A71290"/>
    <w:rsid w:val="00A716A9"/>
    <w:rsid w:val="00A728A6"/>
    <w:rsid w:val="00A73AD8"/>
    <w:rsid w:val="00A73D1D"/>
    <w:rsid w:val="00A73F2D"/>
    <w:rsid w:val="00A749B2"/>
    <w:rsid w:val="00A74CD0"/>
    <w:rsid w:val="00A74D22"/>
    <w:rsid w:val="00A7620F"/>
    <w:rsid w:val="00A774CC"/>
    <w:rsid w:val="00A80854"/>
    <w:rsid w:val="00A810B1"/>
    <w:rsid w:val="00A83835"/>
    <w:rsid w:val="00A8446C"/>
    <w:rsid w:val="00A84DDB"/>
    <w:rsid w:val="00A8763D"/>
    <w:rsid w:val="00A90039"/>
    <w:rsid w:val="00A9004C"/>
    <w:rsid w:val="00A912F6"/>
    <w:rsid w:val="00A929E7"/>
    <w:rsid w:val="00A934D2"/>
    <w:rsid w:val="00A940F8"/>
    <w:rsid w:val="00A94584"/>
    <w:rsid w:val="00A952C9"/>
    <w:rsid w:val="00A96662"/>
    <w:rsid w:val="00A96790"/>
    <w:rsid w:val="00A96850"/>
    <w:rsid w:val="00A97FBE"/>
    <w:rsid w:val="00AA0C66"/>
    <w:rsid w:val="00AA175F"/>
    <w:rsid w:val="00AA186E"/>
    <w:rsid w:val="00AA1B59"/>
    <w:rsid w:val="00AA2FCF"/>
    <w:rsid w:val="00AA4CC3"/>
    <w:rsid w:val="00AA4E37"/>
    <w:rsid w:val="00AA5B4E"/>
    <w:rsid w:val="00AA7AB8"/>
    <w:rsid w:val="00AA7DE0"/>
    <w:rsid w:val="00AB082D"/>
    <w:rsid w:val="00AB26D1"/>
    <w:rsid w:val="00AB29C3"/>
    <w:rsid w:val="00AB2F8C"/>
    <w:rsid w:val="00AB598C"/>
    <w:rsid w:val="00AB6C8F"/>
    <w:rsid w:val="00AB7AF8"/>
    <w:rsid w:val="00AB7D0C"/>
    <w:rsid w:val="00AB7DAC"/>
    <w:rsid w:val="00AC0224"/>
    <w:rsid w:val="00AC27E5"/>
    <w:rsid w:val="00AC284A"/>
    <w:rsid w:val="00AC2CFA"/>
    <w:rsid w:val="00AC3F28"/>
    <w:rsid w:val="00AC4054"/>
    <w:rsid w:val="00AC4E6A"/>
    <w:rsid w:val="00AC4F8F"/>
    <w:rsid w:val="00AC7D3F"/>
    <w:rsid w:val="00AD4645"/>
    <w:rsid w:val="00AD675D"/>
    <w:rsid w:val="00AD6D86"/>
    <w:rsid w:val="00AE29FC"/>
    <w:rsid w:val="00AE3D31"/>
    <w:rsid w:val="00AE40A3"/>
    <w:rsid w:val="00AE57D5"/>
    <w:rsid w:val="00AE5C05"/>
    <w:rsid w:val="00AF0B3B"/>
    <w:rsid w:val="00AF1B7A"/>
    <w:rsid w:val="00AF206B"/>
    <w:rsid w:val="00AF7B1C"/>
    <w:rsid w:val="00B00188"/>
    <w:rsid w:val="00B00FDD"/>
    <w:rsid w:val="00B0154B"/>
    <w:rsid w:val="00B01EE6"/>
    <w:rsid w:val="00B03B48"/>
    <w:rsid w:val="00B04345"/>
    <w:rsid w:val="00B04CF6"/>
    <w:rsid w:val="00B05112"/>
    <w:rsid w:val="00B05743"/>
    <w:rsid w:val="00B05E66"/>
    <w:rsid w:val="00B05FF7"/>
    <w:rsid w:val="00B0640E"/>
    <w:rsid w:val="00B10B2F"/>
    <w:rsid w:val="00B1128B"/>
    <w:rsid w:val="00B11EA3"/>
    <w:rsid w:val="00B12F7C"/>
    <w:rsid w:val="00B15071"/>
    <w:rsid w:val="00B15DAE"/>
    <w:rsid w:val="00B16F8E"/>
    <w:rsid w:val="00B1760C"/>
    <w:rsid w:val="00B21F0A"/>
    <w:rsid w:val="00B22660"/>
    <w:rsid w:val="00B2300B"/>
    <w:rsid w:val="00B27E1B"/>
    <w:rsid w:val="00B323E4"/>
    <w:rsid w:val="00B32535"/>
    <w:rsid w:val="00B3483A"/>
    <w:rsid w:val="00B356BE"/>
    <w:rsid w:val="00B357A1"/>
    <w:rsid w:val="00B3717E"/>
    <w:rsid w:val="00B37D6E"/>
    <w:rsid w:val="00B40351"/>
    <w:rsid w:val="00B41344"/>
    <w:rsid w:val="00B428CC"/>
    <w:rsid w:val="00B4478D"/>
    <w:rsid w:val="00B44EF5"/>
    <w:rsid w:val="00B45FAE"/>
    <w:rsid w:val="00B46069"/>
    <w:rsid w:val="00B46314"/>
    <w:rsid w:val="00B467E3"/>
    <w:rsid w:val="00B47D77"/>
    <w:rsid w:val="00B50603"/>
    <w:rsid w:val="00B50C79"/>
    <w:rsid w:val="00B522D9"/>
    <w:rsid w:val="00B529E9"/>
    <w:rsid w:val="00B52A4B"/>
    <w:rsid w:val="00B56790"/>
    <w:rsid w:val="00B5703C"/>
    <w:rsid w:val="00B57FBF"/>
    <w:rsid w:val="00B60100"/>
    <w:rsid w:val="00B60682"/>
    <w:rsid w:val="00B60A47"/>
    <w:rsid w:val="00B621E0"/>
    <w:rsid w:val="00B63497"/>
    <w:rsid w:val="00B637DF"/>
    <w:rsid w:val="00B645F8"/>
    <w:rsid w:val="00B656FA"/>
    <w:rsid w:val="00B6676C"/>
    <w:rsid w:val="00B667C2"/>
    <w:rsid w:val="00B700B4"/>
    <w:rsid w:val="00B701D6"/>
    <w:rsid w:val="00B71975"/>
    <w:rsid w:val="00B71BCD"/>
    <w:rsid w:val="00B71F7D"/>
    <w:rsid w:val="00B72700"/>
    <w:rsid w:val="00B729A3"/>
    <w:rsid w:val="00B733A2"/>
    <w:rsid w:val="00B7361B"/>
    <w:rsid w:val="00B73627"/>
    <w:rsid w:val="00B74312"/>
    <w:rsid w:val="00B74864"/>
    <w:rsid w:val="00B75358"/>
    <w:rsid w:val="00B756FD"/>
    <w:rsid w:val="00B75B07"/>
    <w:rsid w:val="00B76565"/>
    <w:rsid w:val="00B76925"/>
    <w:rsid w:val="00B77ED6"/>
    <w:rsid w:val="00B817DD"/>
    <w:rsid w:val="00B84417"/>
    <w:rsid w:val="00B85029"/>
    <w:rsid w:val="00B86589"/>
    <w:rsid w:val="00B86611"/>
    <w:rsid w:val="00B90354"/>
    <w:rsid w:val="00B91780"/>
    <w:rsid w:val="00B940AD"/>
    <w:rsid w:val="00B940F0"/>
    <w:rsid w:val="00B94E1A"/>
    <w:rsid w:val="00B97B0B"/>
    <w:rsid w:val="00BA1F66"/>
    <w:rsid w:val="00BA25B7"/>
    <w:rsid w:val="00BA3609"/>
    <w:rsid w:val="00BA5013"/>
    <w:rsid w:val="00BA53EF"/>
    <w:rsid w:val="00BA5B9E"/>
    <w:rsid w:val="00BA6B78"/>
    <w:rsid w:val="00BA77E8"/>
    <w:rsid w:val="00BA7899"/>
    <w:rsid w:val="00BB0891"/>
    <w:rsid w:val="00BB229E"/>
    <w:rsid w:val="00BB26C3"/>
    <w:rsid w:val="00BB2BBD"/>
    <w:rsid w:val="00BB3901"/>
    <w:rsid w:val="00BB4532"/>
    <w:rsid w:val="00BB61A7"/>
    <w:rsid w:val="00BB6A1C"/>
    <w:rsid w:val="00BB748F"/>
    <w:rsid w:val="00BC0005"/>
    <w:rsid w:val="00BC07A6"/>
    <w:rsid w:val="00BC0A73"/>
    <w:rsid w:val="00BC18E2"/>
    <w:rsid w:val="00BC3DE1"/>
    <w:rsid w:val="00BC4784"/>
    <w:rsid w:val="00BC5A0C"/>
    <w:rsid w:val="00BC5D52"/>
    <w:rsid w:val="00BC620F"/>
    <w:rsid w:val="00BC64B9"/>
    <w:rsid w:val="00BC6C15"/>
    <w:rsid w:val="00BC7C79"/>
    <w:rsid w:val="00BD0A58"/>
    <w:rsid w:val="00BD0D52"/>
    <w:rsid w:val="00BD1EB2"/>
    <w:rsid w:val="00BD2474"/>
    <w:rsid w:val="00BD2D08"/>
    <w:rsid w:val="00BD3C36"/>
    <w:rsid w:val="00BD3DA4"/>
    <w:rsid w:val="00BD433D"/>
    <w:rsid w:val="00BD61F2"/>
    <w:rsid w:val="00BD61F9"/>
    <w:rsid w:val="00BD6713"/>
    <w:rsid w:val="00BD6CFB"/>
    <w:rsid w:val="00BD6E88"/>
    <w:rsid w:val="00BD71CB"/>
    <w:rsid w:val="00BD7AF5"/>
    <w:rsid w:val="00BE3C06"/>
    <w:rsid w:val="00BE42D4"/>
    <w:rsid w:val="00BE5743"/>
    <w:rsid w:val="00BE6A19"/>
    <w:rsid w:val="00BE76BA"/>
    <w:rsid w:val="00BF160C"/>
    <w:rsid w:val="00BF1C1A"/>
    <w:rsid w:val="00BF25B7"/>
    <w:rsid w:val="00BF316E"/>
    <w:rsid w:val="00BF386E"/>
    <w:rsid w:val="00BF47B1"/>
    <w:rsid w:val="00BF4A70"/>
    <w:rsid w:val="00BF6427"/>
    <w:rsid w:val="00BF67C4"/>
    <w:rsid w:val="00BF72BE"/>
    <w:rsid w:val="00C015DB"/>
    <w:rsid w:val="00C027C4"/>
    <w:rsid w:val="00C053CE"/>
    <w:rsid w:val="00C056AE"/>
    <w:rsid w:val="00C05AA2"/>
    <w:rsid w:val="00C06034"/>
    <w:rsid w:val="00C0638F"/>
    <w:rsid w:val="00C06AF4"/>
    <w:rsid w:val="00C07C5C"/>
    <w:rsid w:val="00C107BA"/>
    <w:rsid w:val="00C11326"/>
    <w:rsid w:val="00C1345B"/>
    <w:rsid w:val="00C13F99"/>
    <w:rsid w:val="00C14F25"/>
    <w:rsid w:val="00C16C2C"/>
    <w:rsid w:val="00C17A1C"/>
    <w:rsid w:val="00C17F40"/>
    <w:rsid w:val="00C2049A"/>
    <w:rsid w:val="00C211BC"/>
    <w:rsid w:val="00C22780"/>
    <w:rsid w:val="00C22BA7"/>
    <w:rsid w:val="00C2307E"/>
    <w:rsid w:val="00C2331F"/>
    <w:rsid w:val="00C2338B"/>
    <w:rsid w:val="00C23969"/>
    <w:rsid w:val="00C2410F"/>
    <w:rsid w:val="00C24F93"/>
    <w:rsid w:val="00C26B21"/>
    <w:rsid w:val="00C27450"/>
    <w:rsid w:val="00C27681"/>
    <w:rsid w:val="00C34305"/>
    <w:rsid w:val="00C3440A"/>
    <w:rsid w:val="00C357E8"/>
    <w:rsid w:val="00C35831"/>
    <w:rsid w:val="00C3653E"/>
    <w:rsid w:val="00C367DE"/>
    <w:rsid w:val="00C40500"/>
    <w:rsid w:val="00C40BAA"/>
    <w:rsid w:val="00C40EA8"/>
    <w:rsid w:val="00C41D57"/>
    <w:rsid w:val="00C425BD"/>
    <w:rsid w:val="00C4473C"/>
    <w:rsid w:val="00C45504"/>
    <w:rsid w:val="00C46094"/>
    <w:rsid w:val="00C4713B"/>
    <w:rsid w:val="00C4729A"/>
    <w:rsid w:val="00C479C0"/>
    <w:rsid w:val="00C51687"/>
    <w:rsid w:val="00C516A5"/>
    <w:rsid w:val="00C522A2"/>
    <w:rsid w:val="00C525AE"/>
    <w:rsid w:val="00C5292C"/>
    <w:rsid w:val="00C529EC"/>
    <w:rsid w:val="00C53554"/>
    <w:rsid w:val="00C55B85"/>
    <w:rsid w:val="00C563AC"/>
    <w:rsid w:val="00C574B4"/>
    <w:rsid w:val="00C60380"/>
    <w:rsid w:val="00C60421"/>
    <w:rsid w:val="00C61542"/>
    <w:rsid w:val="00C61E9A"/>
    <w:rsid w:val="00C61EC5"/>
    <w:rsid w:val="00C63A94"/>
    <w:rsid w:val="00C63C75"/>
    <w:rsid w:val="00C648BF"/>
    <w:rsid w:val="00C651DF"/>
    <w:rsid w:val="00C65B81"/>
    <w:rsid w:val="00C662D7"/>
    <w:rsid w:val="00C67ACD"/>
    <w:rsid w:val="00C67D69"/>
    <w:rsid w:val="00C67DAA"/>
    <w:rsid w:val="00C72EB0"/>
    <w:rsid w:val="00C73078"/>
    <w:rsid w:val="00C75942"/>
    <w:rsid w:val="00C75A3F"/>
    <w:rsid w:val="00C763B7"/>
    <w:rsid w:val="00C76816"/>
    <w:rsid w:val="00C76AA6"/>
    <w:rsid w:val="00C76B82"/>
    <w:rsid w:val="00C80DBB"/>
    <w:rsid w:val="00C845B7"/>
    <w:rsid w:val="00C86DFE"/>
    <w:rsid w:val="00C90351"/>
    <w:rsid w:val="00C9480E"/>
    <w:rsid w:val="00C979DB"/>
    <w:rsid w:val="00CA0300"/>
    <w:rsid w:val="00CA0D40"/>
    <w:rsid w:val="00CA1AC9"/>
    <w:rsid w:val="00CA30C7"/>
    <w:rsid w:val="00CA3396"/>
    <w:rsid w:val="00CA56BD"/>
    <w:rsid w:val="00CA62BC"/>
    <w:rsid w:val="00CA6A5F"/>
    <w:rsid w:val="00CA6B75"/>
    <w:rsid w:val="00CA707F"/>
    <w:rsid w:val="00CA7EBA"/>
    <w:rsid w:val="00CB0A1E"/>
    <w:rsid w:val="00CB1322"/>
    <w:rsid w:val="00CB1878"/>
    <w:rsid w:val="00CB5715"/>
    <w:rsid w:val="00CB5D19"/>
    <w:rsid w:val="00CB736F"/>
    <w:rsid w:val="00CB7E38"/>
    <w:rsid w:val="00CC1E9A"/>
    <w:rsid w:val="00CC2D42"/>
    <w:rsid w:val="00CC36E4"/>
    <w:rsid w:val="00CC38B0"/>
    <w:rsid w:val="00CC39BE"/>
    <w:rsid w:val="00CC3DCD"/>
    <w:rsid w:val="00CC5972"/>
    <w:rsid w:val="00CC6474"/>
    <w:rsid w:val="00CD2974"/>
    <w:rsid w:val="00CD3997"/>
    <w:rsid w:val="00CD4C0E"/>
    <w:rsid w:val="00CE144D"/>
    <w:rsid w:val="00CE1A90"/>
    <w:rsid w:val="00CE2C7C"/>
    <w:rsid w:val="00CE2FBB"/>
    <w:rsid w:val="00CE380D"/>
    <w:rsid w:val="00CE4738"/>
    <w:rsid w:val="00CE540C"/>
    <w:rsid w:val="00CE58CF"/>
    <w:rsid w:val="00CE64E5"/>
    <w:rsid w:val="00CE6E8E"/>
    <w:rsid w:val="00CE72CC"/>
    <w:rsid w:val="00CF02EB"/>
    <w:rsid w:val="00CF1090"/>
    <w:rsid w:val="00CF1530"/>
    <w:rsid w:val="00CF359B"/>
    <w:rsid w:val="00CF388A"/>
    <w:rsid w:val="00CF3C10"/>
    <w:rsid w:val="00CF445A"/>
    <w:rsid w:val="00CF7305"/>
    <w:rsid w:val="00D01649"/>
    <w:rsid w:val="00D0193D"/>
    <w:rsid w:val="00D025BE"/>
    <w:rsid w:val="00D03879"/>
    <w:rsid w:val="00D03DCB"/>
    <w:rsid w:val="00D04F46"/>
    <w:rsid w:val="00D054BA"/>
    <w:rsid w:val="00D0562A"/>
    <w:rsid w:val="00D05FAA"/>
    <w:rsid w:val="00D06336"/>
    <w:rsid w:val="00D06EAA"/>
    <w:rsid w:val="00D07A2D"/>
    <w:rsid w:val="00D07CBF"/>
    <w:rsid w:val="00D11355"/>
    <w:rsid w:val="00D11AFD"/>
    <w:rsid w:val="00D12423"/>
    <w:rsid w:val="00D12A09"/>
    <w:rsid w:val="00D15956"/>
    <w:rsid w:val="00D15FDC"/>
    <w:rsid w:val="00D17CBF"/>
    <w:rsid w:val="00D215E7"/>
    <w:rsid w:val="00D21DA6"/>
    <w:rsid w:val="00D22025"/>
    <w:rsid w:val="00D2230E"/>
    <w:rsid w:val="00D22405"/>
    <w:rsid w:val="00D27312"/>
    <w:rsid w:val="00D30AD5"/>
    <w:rsid w:val="00D323AA"/>
    <w:rsid w:val="00D3679B"/>
    <w:rsid w:val="00D36D9F"/>
    <w:rsid w:val="00D377EE"/>
    <w:rsid w:val="00D4098C"/>
    <w:rsid w:val="00D41E4B"/>
    <w:rsid w:val="00D42283"/>
    <w:rsid w:val="00D43437"/>
    <w:rsid w:val="00D456C4"/>
    <w:rsid w:val="00D45E0E"/>
    <w:rsid w:val="00D46263"/>
    <w:rsid w:val="00D4699F"/>
    <w:rsid w:val="00D46D6D"/>
    <w:rsid w:val="00D47F0C"/>
    <w:rsid w:val="00D5139B"/>
    <w:rsid w:val="00D51A74"/>
    <w:rsid w:val="00D52177"/>
    <w:rsid w:val="00D549DC"/>
    <w:rsid w:val="00D54CAB"/>
    <w:rsid w:val="00D54EF4"/>
    <w:rsid w:val="00D54FB0"/>
    <w:rsid w:val="00D56D38"/>
    <w:rsid w:val="00D56FBD"/>
    <w:rsid w:val="00D5706A"/>
    <w:rsid w:val="00D570B9"/>
    <w:rsid w:val="00D570D2"/>
    <w:rsid w:val="00D57273"/>
    <w:rsid w:val="00D6063E"/>
    <w:rsid w:val="00D617EA"/>
    <w:rsid w:val="00D62F3B"/>
    <w:rsid w:val="00D62F52"/>
    <w:rsid w:val="00D653A8"/>
    <w:rsid w:val="00D65A3A"/>
    <w:rsid w:val="00D65AE2"/>
    <w:rsid w:val="00D6616A"/>
    <w:rsid w:val="00D665FE"/>
    <w:rsid w:val="00D6683A"/>
    <w:rsid w:val="00D673AB"/>
    <w:rsid w:val="00D67A7F"/>
    <w:rsid w:val="00D710D8"/>
    <w:rsid w:val="00D71AF2"/>
    <w:rsid w:val="00D73023"/>
    <w:rsid w:val="00D73AAF"/>
    <w:rsid w:val="00D73D17"/>
    <w:rsid w:val="00D748D2"/>
    <w:rsid w:val="00D74B87"/>
    <w:rsid w:val="00D75614"/>
    <w:rsid w:val="00D76180"/>
    <w:rsid w:val="00D774AE"/>
    <w:rsid w:val="00D80548"/>
    <w:rsid w:val="00D80692"/>
    <w:rsid w:val="00D808FE"/>
    <w:rsid w:val="00D81488"/>
    <w:rsid w:val="00D826F1"/>
    <w:rsid w:val="00D82A45"/>
    <w:rsid w:val="00D8341B"/>
    <w:rsid w:val="00D836CB"/>
    <w:rsid w:val="00D839B4"/>
    <w:rsid w:val="00D84778"/>
    <w:rsid w:val="00D85224"/>
    <w:rsid w:val="00D86718"/>
    <w:rsid w:val="00D86C85"/>
    <w:rsid w:val="00D902AF"/>
    <w:rsid w:val="00D911DB"/>
    <w:rsid w:val="00D9146F"/>
    <w:rsid w:val="00D915B6"/>
    <w:rsid w:val="00D91D67"/>
    <w:rsid w:val="00D93301"/>
    <w:rsid w:val="00D93DBD"/>
    <w:rsid w:val="00D94BFE"/>
    <w:rsid w:val="00D94F79"/>
    <w:rsid w:val="00D9513A"/>
    <w:rsid w:val="00D96000"/>
    <w:rsid w:val="00D96AC1"/>
    <w:rsid w:val="00DA0D5D"/>
    <w:rsid w:val="00DA14A6"/>
    <w:rsid w:val="00DA1F3A"/>
    <w:rsid w:val="00DA283B"/>
    <w:rsid w:val="00DA2E87"/>
    <w:rsid w:val="00DA2F63"/>
    <w:rsid w:val="00DA5633"/>
    <w:rsid w:val="00DB081A"/>
    <w:rsid w:val="00DB0890"/>
    <w:rsid w:val="00DB0C63"/>
    <w:rsid w:val="00DB0E06"/>
    <w:rsid w:val="00DB2CAA"/>
    <w:rsid w:val="00DB2DF9"/>
    <w:rsid w:val="00DB2F68"/>
    <w:rsid w:val="00DB37BE"/>
    <w:rsid w:val="00DB3951"/>
    <w:rsid w:val="00DB3E78"/>
    <w:rsid w:val="00DB44A6"/>
    <w:rsid w:val="00DB469F"/>
    <w:rsid w:val="00DB5187"/>
    <w:rsid w:val="00DB6521"/>
    <w:rsid w:val="00DC0A0D"/>
    <w:rsid w:val="00DC149C"/>
    <w:rsid w:val="00DC1EC2"/>
    <w:rsid w:val="00DC20D3"/>
    <w:rsid w:val="00DC3D3E"/>
    <w:rsid w:val="00DC40BA"/>
    <w:rsid w:val="00DC4B3C"/>
    <w:rsid w:val="00DC4CA0"/>
    <w:rsid w:val="00DC5878"/>
    <w:rsid w:val="00DC5E7E"/>
    <w:rsid w:val="00DC66B1"/>
    <w:rsid w:val="00DC6F5D"/>
    <w:rsid w:val="00DC7072"/>
    <w:rsid w:val="00DC7D51"/>
    <w:rsid w:val="00DD262B"/>
    <w:rsid w:val="00DD40A1"/>
    <w:rsid w:val="00DD45C0"/>
    <w:rsid w:val="00DD47F6"/>
    <w:rsid w:val="00DD4F11"/>
    <w:rsid w:val="00DD6863"/>
    <w:rsid w:val="00DD6A59"/>
    <w:rsid w:val="00DD72B4"/>
    <w:rsid w:val="00DE053B"/>
    <w:rsid w:val="00DE13F6"/>
    <w:rsid w:val="00DE5831"/>
    <w:rsid w:val="00DE6000"/>
    <w:rsid w:val="00DE6077"/>
    <w:rsid w:val="00DE6FCC"/>
    <w:rsid w:val="00DE700A"/>
    <w:rsid w:val="00DF06FC"/>
    <w:rsid w:val="00DF07DD"/>
    <w:rsid w:val="00DF0DA2"/>
    <w:rsid w:val="00DF0E75"/>
    <w:rsid w:val="00DF1914"/>
    <w:rsid w:val="00DF37E1"/>
    <w:rsid w:val="00DF4118"/>
    <w:rsid w:val="00DF4D71"/>
    <w:rsid w:val="00DF5477"/>
    <w:rsid w:val="00DF5776"/>
    <w:rsid w:val="00DF735F"/>
    <w:rsid w:val="00DF7841"/>
    <w:rsid w:val="00E0045F"/>
    <w:rsid w:val="00E00588"/>
    <w:rsid w:val="00E025E8"/>
    <w:rsid w:val="00E02A0C"/>
    <w:rsid w:val="00E02F39"/>
    <w:rsid w:val="00E0376B"/>
    <w:rsid w:val="00E03BFF"/>
    <w:rsid w:val="00E05358"/>
    <w:rsid w:val="00E05B5B"/>
    <w:rsid w:val="00E0649C"/>
    <w:rsid w:val="00E068AA"/>
    <w:rsid w:val="00E07EDA"/>
    <w:rsid w:val="00E11AA7"/>
    <w:rsid w:val="00E11BAF"/>
    <w:rsid w:val="00E1639D"/>
    <w:rsid w:val="00E1651F"/>
    <w:rsid w:val="00E2058F"/>
    <w:rsid w:val="00E20B75"/>
    <w:rsid w:val="00E2370D"/>
    <w:rsid w:val="00E23895"/>
    <w:rsid w:val="00E23DD3"/>
    <w:rsid w:val="00E2498F"/>
    <w:rsid w:val="00E2575A"/>
    <w:rsid w:val="00E2589D"/>
    <w:rsid w:val="00E25D1A"/>
    <w:rsid w:val="00E26641"/>
    <w:rsid w:val="00E30E49"/>
    <w:rsid w:val="00E31CF5"/>
    <w:rsid w:val="00E31F85"/>
    <w:rsid w:val="00E32C38"/>
    <w:rsid w:val="00E34969"/>
    <w:rsid w:val="00E35C64"/>
    <w:rsid w:val="00E363D6"/>
    <w:rsid w:val="00E369D3"/>
    <w:rsid w:val="00E369ED"/>
    <w:rsid w:val="00E36BF0"/>
    <w:rsid w:val="00E40757"/>
    <w:rsid w:val="00E40A6A"/>
    <w:rsid w:val="00E40C1C"/>
    <w:rsid w:val="00E41801"/>
    <w:rsid w:val="00E42725"/>
    <w:rsid w:val="00E4383D"/>
    <w:rsid w:val="00E4513A"/>
    <w:rsid w:val="00E45538"/>
    <w:rsid w:val="00E53FCA"/>
    <w:rsid w:val="00E54429"/>
    <w:rsid w:val="00E546D7"/>
    <w:rsid w:val="00E55796"/>
    <w:rsid w:val="00E55BE9"/>
    <w:rsid w:val="00E60749"/>
    <w:rsid w:val="00E62950"/>
    <w:rsid w:val="00E62CE6"/>
    <w:rsid w:val="00E62F29"/>
    <w:rsid w:val="00E6322C"/>
    <w:rsid w:val="00E63B61"/>
    <w:rsid w:val="00E64C63"/>
    <w:rsid w:val="00E65357"/>
    <w:rsid w:val="00E65BDC"/>
    <w:rsid w:val="00E66CCD"/>
    <w:rsid w:val="00E7005C"/>
    <w:rsid w:val="00E702EE"/>
    <w:rsid w:val="00E70666"/>
    <w:rsid w:val="00E71D58"/>
    <w:rsid w:val="00E738E9"/>
    <w:rsid w:val="00E753DC"/>
    <w:rsid w:val="00E76214"/>
    <w:rsid w:val="00E76510"/>
    <w:rsid w:val="00E765EA"/>
    <w:rsid w:val="00E7677E"/>
    <w:rsid w:val="00E802BE"/>
    <w:rsid w:val="00E804CC"/>
    <w:rsid w:val="00E8083A"/>
    <w:rsid w:val="00E80870"/>
    <w:rsid w:val="00E81801"/>
    <w:rsid w:val="00E818C0"/>
    <w:rsid w:val="00E81EE2"/>
    <w:rsid w:val="00E82104"/>
    <w:rsid w:val="00E82508"/>
    <w:rsid w:val="00E83239"/>
    <w:rsid w:val="00E83AAF"/>
    <w:rsid w:val="00E8435E"/>
    <w:rsid w:val="00E85210"/>
    <w:rsid w:val="00E85482"/>
    <w:rsid w:val="00E85684"/>
    <w:rsid w:val="00E86A0F"/>
    <w:rsid w:val="00E91612"/>
    <w:rsid w:val="00E92127"/>
    <w:rsid w:val="00E92B74"/>
    <w:rsid w:val="00E93E82"/>
    <w:rsid w:val="00E941BB"/>
    <w:rsid w:val="00E94E12"/>
    <w:rsid w:val="00E96C77"/>
    <w:rsid w:val="00E977B8"/>
    <w:rsid w:val="00EA01F5"/>
    <w:rsid w:val="00EA0FDF"/>
    <w:rsid w:val="00EA24B7"/>
    <w:rsid w:val="00EA2812"/>
    <w:rsid w:val="00EA43BE"/>
    <w:rsid w:val="00EA4DEF"/>
    <w:rsid w:val="00EA542C"/>
    <w:rsid w:val="00EA5D77"/>
    <w:rsid w:val="00EA6FDF"/>
    <w:rsid w:val="00EB0DB6"/>
    <w:rsid w:val="00EB2999"/>
    <w:rsid w:val="00EB60D8"/>
    <w:rsid w:val="00EB6B5D"/>
    <w:rsid w:val="00EB74ED"/>
    <w:rsid w:val="00EB75B5"/>
    <w:rsid w:val="00EC094D"/>
    <w:rsid w:val="00EC1B6E"/>
    <w:rsid w:val="00EC35D8"/>
    <w:rsid w:val="00EC3EEE"/>
    <w:rsid w:val="00EC4F29"/>
    <w:rsid w:val="00EC6C01"/>
    <w:rsid w:val="00ED2A18"/>
    <w:rsid w:val="00ED7093"/>
    <w:rsid w:val="00ED7748"/>
    <w:rsid w:val="00EE2BF0"/>
    <w:rsid w:val="00EE561F"/>
    <w:rsid w:val="00EE5DA4"/>
    <w:rsid w:val="00EE79F6"/>
    <w:rsid w:val="00EF2002"/>
    <w:rsid w:val="00EF269D"/>
    <w:rsid w:val="00EF3BD5"/>
    <w:rsid w:val="00EF4FFB"/>
    <w:rsid w:val="00EF5484"/>
    <w:rsid w:val="00F00505"/>
    <w:rsid w:val="00F014FA"/>
    <w:rsid w:val="00F01ADD"/>
    <w:rsid w:val="00F02578"/>
    <w:rsid w:val="00F02838"/>
    <w:rsid w:val="00F02A6A"/>
    <w:rsid w:val="00F02B2C"/>
    <w:rsid w:val="00F0327D"/>
    <w:rsid w:val="00F035F6"/>
    <w:rsid w:val="00F03736"/>
    <w:rsid w:val="00F047A1"/>
    <w:rsid w:val="00F1171D"/>
    <w:rsid w:val="00F11B53"/>
    <w:rsid w:val="00F125BC"/>
    <w:rsid w:val="00F13770"/>
    <w:rsid w:val="00F137D5"/>
    <w:rsid w:val="00F1385C"/>
    <w:rsid w:val="00F1387C"/>
    <w:rsid w:val="00F15348"/>
    <w:rsid w:val="00F16022"/>
    <w:rsid w:val="00F16D3F"/>
    <w:rsid w:val="00F16E26"/>
    <w:rsid w:val="00F16E5D"/>
    <w:rsid w:val="00F17BB7"/>
    <w:rsid w:val="00F17D9A"/>
    <w:rsid w:val="00F20CA2"/>
    <w:rsid w:val="00F212C6"/>
    <w:rsid w:val="00F215BD"/>
    <w:rsid w:val="00F2167B"/>
    <w:rsid w:val="00F2366E"/>
    <w:rsid w:val="00F2649E"/>
    <w:rsid w:val="00F265C4"/>
    <w:rsid w:val="00F27998"/>
    <w:rsid w:val="00F30636"/>
    <w:rsid w:val="00F31B9F"/>
    <w:rsid w:val="00F31F59"/>
    <w:rsid w:val="00F35452"/>
    <w:rsid w:val="00F35D98"/>
    <w:rsid w:val="00F40049"/>
    <w:rsid w:val="00F40936"/>
    <w:rsid w:val="00F40979"/>
    <w:rsid w:val="00F41457"/>
    <w:rsid w:val="00F41CE3"/>
    <w:rsid w:val="00F42B43"/>
    <w:rsid w:val="00F42EAC"/>
    <w:rsid w:val="00F43DBE"/>
    <w:rsid w:val="00F45AE7"/>
    <w:rsid w:val="00F45D81"/>
    <w:rsid w:val="00F46720"/>
    <w:rsid w:val="00F46C95"/>
    <w:rsid w:val="00F505CD"/>
    <w:rsid w:val="00F50FC0"/>
    <w:rsid w:val="00F512BB"/>
    <w:rsid w:val="00F524A3"/>
    <w:rsid w:val="00F52D59"/>
    <w:rsid w:val="00F53A2B"/>
    <w:rsid w:val="00F5484D"/>
    <w:rsid w:val="00F5497A"/>
    <w:rsid w:val="00F5548E"/>
    <w:rsid w:val="00F5560E"/>
    <w:rsid w:val="00F56B7E"/>
    <w:rsid w:val="00F60255"/>
    <w:rsid w:val="00F6260F"/>
    <w:rsid w:val="00F62698"/>
    <w:rsid w:val="00F6344F"/>
    <w:rsid w:val="00F63484"/>
    <w:rsid w:val="00F63BA6"/>
    <w:rsid w:val="00F65A87"/>
    <w:rsid w:val="00F65C92"/>
    <w:rsid w:val="00F65F40"/>
    <w:rsid w:val="00F664DF"/>
    <w:rsid w:val="00F66BC5"/>
    <w:rsid w:val="00F66E3B"/>
    <w:rsid w:val="00F67651"/>
    <w:rsid w:val="00F70516"/>
    <w:rsid w:val="00F705DE"/>
    <w:rsid w:val="00F70667"/>
    <w:rsid w:val="00F7075D"/>
    <w:rsid w:val="00F71C67"/>
    <w:rsid w:val="00F72A0E"/>
    <w:rsid w:val="00F733ED"/>
    <w:rsid w:val="00F74973"/>
    <w:rsid w:val="00F7544B"/>
    <w:rsid w:val="00F75667"/>
    <w:rsid w:val="00F76638"/>
    <w:rsid w:val="00F77346"/>
    <w:rsid w:val="00F776CD"/>
    <w:rsid w:val="00F77977"/>
    <w:rsid w:val="00F77F98"/>
    <w:rsid w:val="00F83552"/>
    <w:rsid w:val="00F835D1"/>
    <w:rsid w:val="00F840ED"/>
    <w:rsid w:val="00F85AFD"/>
    <w:rsid w:val="00F8654C"/>
    <w:rsid w:val="00F865A9"/>
    <w:rsid w:val="00F86B8F"/>
    <w:rsid w:val="00F87292"/>
    <w:rsid w:val="00F90797"/>
    <w:rsid w:val="00F90BB5"/>
    <w:rsid w:val="00F92FD5"/>
    <w:rsid w:val="00F93738"/>
    <w:rsid w:val="00F944FF"/>
    <w:rsid w:val="00F949BC"/>
    <w:rsid w:val="00F950CB"/>
    <w:rsid w:val="00F977BF"/>
    <w:rsid w:val="00F97A10"/>
    <w:rsid w:val="00FA0158"/>
    <w:rsid w:val="00FA0955"/>
    <w:rsid w:val="00FA1D0F"/>
    <w:rsid w:val="00FA2038"/>
    <w:rsid w:val="00FA2A77"/>
    <w:rsid w:val="00FA3977"/>
    <w:rsid w:val="00FA4182"/>
    <w:rsid w:val="00FA48B3"/>
    <w:rsid w:val="00FA5AD5"/>
    <w:rsid w:val="00FA7853"/>
    <w:rsid w:val="00FB00A7"/>
    <w:rsid w:val="00FB02A6"/>
    <w:rsid w:val="00FB04E0"/>
    <w:rsid w:val="00FB3EA7"/>
    <w:rsid w:val="00FB4EC4"/>
    <w:rsid w:val="00FB61AE"/>
    <w:rsid w:val="00FB6C3B"/>
    <w:rsid w:val="00FC1197"/>
    <w:rsid w:val="00FC1A27"/>
    <w:rsid w:val="00FC1EBE"/>
    <w:rsid w:val="00FC3A0C"/>
    <w:rsid w:val="00FC405B"/>
    <w:rsid w:val="00FC443A"/>
    <w:rsid w:val="00FC5090"/>
    <w:rsid w:val="00FD085E"/>
    <w:rsid w:val="00FD3544"/>
    <w:rsid w:val="00FD3C20"/>
    <w:rsid w:val="00FE03C6"/>
    <w:rsid w:val="00FE06C0"/>
    <w:rsid w:val="00FE0B55"/>
    <w:rsid w:val="00FE246D"/>
    <w:rsid w:val="00FE2B26"/>
    <w:rsid w:val="00FE33BB"/>
    <w:rsid w:val="00FE42B6"/>
    <w:rsid w:val="00FE4D2F"/>
    <w:rsid w:val="00FE4D9C"/>
    <w:rsid w:val="00FE6B70"/>
    <w:rsid w:val="00FF3BC8"/>
    <w:rsid w:val="00FF4C55"/>
    <w:rsid w:val="00FF5106"/>
    <w:rsid w:val="00FF734D"/>
    <w:rsid w:val="00FF76E7"/>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56A02"/>
  <w15:docId w15:val="{9B84CD61-D992-479A-8EC0-DE8A8C7A5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2ED"/>
    <w:pPr>
      <w:spacing w:after="200" w:line="360" w:lineRule="auto"/>
      <w:ind w:firstLine="703"/>
      <w:jc w:val="both"/>
    </w:pPr>
    <w:rPr>
      <w:rFonts w:ascii="Times New Roman" w:hAnsi="Times New Roman" w:cs="Arial"/>
      <w:sz w:val="24"/>
      <w:szCs w:val="24"/>
      <w:lang w:eastAsia="en-US"/>
    </w:rPr>
  </w:style>
  <w:style w:type="paragraph" w:styleId="Ttulo1">
    <w:name w:val="heading 1"/>
    <w:basedOn w:val="PargrafodaLista"/>
    <w:next w:val="Normal"/>
    <w:link w:val="Ttulo1Char"/>
    <w:uiPriority w:val="9"/>
    <w:qFormat/>
    <w:rsid w:val="006A6EF0"/>
    <w:pPr>
      <w:numPr>
        <w:numId w:val="23"/>
      </w:numPr>
      <w:ind w:left="0" w:firstLine="0"/>
      <w:contextualSpacing w:val="0"/>
      <w:outlineLvl w:val="0"/>
    </w:pPr>
    <w:rPr>
      <w:b/>
      <w:caps/>
    </w:rPr>
  </w:style>
  <w:style w:type="paragraph" w:styleId="Ttulo2">
    <w:name w:val="heading 2"/>
    <w:basedOn w:val="PargrafodaLista"/>
    <w:link w:val="Ttulo2Char"/>
    <w:uiPriority w:val="9"/>
    <w:qFormat/>
    <w:rsid w:val="006A6EF0"/>
    <w:pPr>
      <w:numPr>
        <w:ilvl w:val="1"/>
        <w:numId w:val="23"/>
      </w:numPr>
      <w:spacing w:before="240" w:after="240"/>
      <w:ind w:left="0" w:firstLine="0"/>
      <w:contextualSpacing w:val="0"/>
      <w:outlineLvl w:val="1"/>
    </w:pPr>
    <w:rPr>
      <w:b/>
    </w:rPr>
  </w:style>
  <w:style w:type="paragraph" w:styleId="Ttulo3">
    <w:name w:val="heading 3"/>
    <w:basedOn w:val="Normal"/>
    <w:next w:val="Normal"/>
    <w:link w:val="Ttulo3Char"/>
    <w:uiPriority w:val="9"/>
    <w:unhideWhenUsed/>
    <w:qFormat/>
    <w:rsid w:val="00DA0D5D"/>
    <w:pPr>
      <w:keepNext/>
      <w:keepLines/>
      <w:numPr>
        <w:ilvl w:val="2"/>
        <w:numId w:val="23"/>
      </w:numPr>
      <w:spacing w:before="200" w:after="120"/>
      <w:outlineLvl w:val="2"/>
    </w:pPr>
    <w:rPr>
      <w:rFonts w:eastAsiaTheme="majorEastAsia"/>
      <w:bCs/>
      <w:color w:val="000000" w:themeColor="text1"/>
    </w:rPr>
  </w:style>
  <w:style w:type="paragraph" w:styleId="Ttulo4">
    <w:name w:val="heading 4"/>
    <w:basedOn w:val="Ttulo3"/>
    <w:next w:val="Normal"/>
    <w:link w:val="Ttulo4Char"/>
    <w:uiPriority w:val="9"/>
    <w:qFormat/>
    <w:rsid w:val="00E0045F"/>
    <w:pPr>
      <w:numPr>
        <w:ilvl w:val="3"/>
      </w:numPr>
      <w:outlineLvl w:val="3"/>
    </w:pPr>
  </w:style>
  <w:style w:type="paragraph" w:styleId="Ttulo5">
    <w:name w:val="heading 5"/>
    <w:basedOn w:val="Normal"/>
    <w:next w:val="Normal"/>
    <w:link w:val="Ttulo5Char"/>
    <w:uiPriority w:val="9"/>
    <w:unhideWhenUsed/>
    <w:qFormat/>
    <w:rsid w:val="00820349"/>
    <w:pPr>
      <w:numPr>
        <w:ilvl w:val="4"/>
        <w:numId w:val="23"/>
      </w:numPr>
      <w:spacing w:before="240" w:after="60"/>
      <w:outlineLvl w:val="4"/>
    </w:pPr>
    <w:rPr>
      <w:rFonts w:eastAsia="Times New Roman"/>
      <w:b/>
      <w:bCs/>
      <w:i/>
      <w:iCs/>
      <w:sz w:val="26"/>
      <w:szCs w:val="26"/>
    </w:rPr>
  </w:style>
  <w:style w:type="paragraph" w:styleId="Ttulo6">
    <w:name w:val="heading 6"/>
    <w:basedOn w:val="Normal"/>
    <w:next w:val="Normal"/>
    <w:link w:val="Ttulo6Char"/>
    <w:uiPriority w:val="9"/>
    <w:semiHidden/>
    <w:unhideWhenUsed/>
    <w:qFormat/>
    <w:rsid w:val="00820349"/>
    <w:pPr>
      <w:numPr>
        <w:ilvl w:val="5"/>
        <w:numId w:val="23"/>
      </w:numPr>
      <w:spacing w:before="240" w:after="60"/>
      <w:outlineLvl w:val="5"/>
    </w:pPr>
    <w:rPr>
      <w:rFonts w:eastAsia="Times New Roman"/>
      <w:b/>
      <w:bCs/>
    </w:rPr>
  </w:style>
  <w:style w:type="paragraph" w:styleId="Ttulo7">
    <w:name w:val="heading 7"/>
    <w:basedOn w:val="Normal"/>
    <w:next w:val="Normal"/>
    <w:link w:val="Ttulo7Char"/>
    <w:uiPriority w:val="9"/>
    <w:semiHidden/>
    <w:unhideWhenUsed/>
    <w:qFormat/>
    <w:rsid w:val="00820349"/>
    <w:pPr>
      <w:numPr>
        <w:ilvl w:val="6"/>
        <w:numId w:val="23"/>
      </w:numPr>
      <w:spacing w:before="240" w:after="60"/>
      <w:outlineLvl w:val="6"/>
    </w:pPr>
    <w:rPr>
      <w:rFonts w:eastAsia="Times New Roman"/>
    </w:rPr>
  </w:style>
  <w:style w:type="paragraph" w:styleId="Ttulo8">
    <w:name w:val="heading 8"/>
    <w:basedOn w:val="Normal"/>
    <w:next w:val="Normal"/>
    <w:link w:val="Ttulo8Char"/>
    <w:uiPriority w:val="9"/>
    <w:semiHidden/>
    <w:unhideWhenUsed/>
    <w:qFormat/>
    <w:rsid w:val="00820349"/>
    <w:pPr>
      <w:numPr>
        <w:ilvl w:val="7"/>
        <w:numId w:val="23"/>
      </w:numPr>
      <w:spacing w:before="240" w:after="60"/>
      <w:outlineLvl w:val="7"/>
    </w:pPr>
    <w:rPr>
      <w:rFonts w:eastAsia="Times New Roman"/>
      <w:i/>
      <w:iCs/>
    </w:rPr>
  </w:style>
  <w:style w:type="paragraph" w:styleId="Ttulo9">
    <w:name w:val="heading 9"/>
    <w:basedOn w:val="Normal"/>
    <w:next w:val="Normal"/>
    <w:link w:val="Ttulo9Char"/>
    <w:uiPriority w:val="9"/>
    <w:semiHidden/>
    <w:unhideWhenUsed/>
    <w:qFormat/>
    <w:rsid w:val="00820349"/>
    <w:pPr>
      <w:numPr>
        <w:ilvl w:val="8"/>
        <w:numId w:val="23"/>
      </w:numPr>
      <w:spacing w:before="240" w:after="60"/>
      <w:outlineLvl w:val="8"/>
    </w:pPr>
    <w:rPr>
      <w:rFonts w:ascii="Cambria" w:eastAsia="Times New Roman" w:hAnsi="Cambri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unhideWhenUsed/>
    <w:rsid w:val="00A73F2D"/>
    <w:pPr>
      <w:spacing w:before="100" w:beforeAutospacing="1" w:after="100" w:afterAutospacing="1" w:line="240" w:lineRule="auto"/>
    </w:pPr>
    <w:rPr>
      <w:rFonts w:eastAsia="Times New Roman"/>
      <w:lang w:eastAsia="pt-BR"/>
    </w:rPr>
  </w:style>
  <w:style w:type="character" w:customStyle="1" w:styleId="Ttulo2Char">
    <w:name w:val="Título 2 Char"/>
    <w:basedOn w:val="Fontepargpadro"/>
    <w:link w:val="Ttulo2"/>
    <w:uiPriority w:val="9"/>
    <w:rsid w:val="006A6EF0"/>
    <w:rPr>
      <w:rFonts w:ascii="Times New Roman" w:hAnsi="Times New Roman" w:cs="Arial"/>
      <w:b/>
      <w:sz w:val="24"/>
      <w:szCs w:val="24"/>
      <w:lang w:eastAsia="en-US"/>
    </w:rPr>
  </w:style>
  <w:style w:type="paragraph" w:styleId="Textodebalo">
    <w:name w:val="Balloon Text"/>
    <w:basedOn w:val="Normal"/>
    <w:link w:val="TextodebaloChar"/>
    <w:uiPriority w:val="99"/>
    <w:semiHidden/>
    <w:unhideWhenUsed/>
    <w:rsid w:val="00F125B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125BC"/>
    <w:rPr>
      <w:rFonts w:ascii="Tahoma" w:hAnsi="Tahoma" w:cs="Tahoma"/>
      <w:sz w:val="16"/>
      <w:szCs w:val="16"/>
    </w:rPr>
  </w:style>
  <w:style w:type="character" w:styleId="Hyperlink">
    <w:name w:val="Hyperlink"/>
    <w:basedOn w:val="Fontepargpadro"/>
    <w:uiPriority w:val="99"/>
    <w:unhideWhenUsed/>
    <w:rsid w:val="00F125BC"/>
    <w:rPr>
      <w:color w:val="0000FF"/>
      <w:u w:val="single"/>
    </w:rPr>
  </w:style>
  <w:style w:type="paragraph" w:styleId="Cabealho">
    <w:name w:val="header"/>
    <w:basedOn w:val="Normal"/>
    <w:link w:val="CabealhoChar"/>
    <w:uiPriority w:val="99"/>
    <w:unhideWhenUsed/>
    <w:rsid w:val="002A5B3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A5B32"/>
  </w:style>
  <w:style w:type="paragraph" w:styleId="Rodap">
    <w:name w:val="footer"/>
    <w:basedOn w:val="Normal"/>
    <w:link w:val="RodapChar"/>
    <w:uiPriority w:val="99"/>
    <w:unhideWhenUsed/>
    <w:rsid w:val="002A5B32"/>
    <w:pPr>
      <w:tabs>
        <w:tab w:val="center" w:pos="4252"/>
        <w:tab w:val="right" w:pos="8504"/>
      </w:tabs>
      <w:spacing w:after="0" w:line="240" w:lineRule="auto"/>
    </w:pPr>
  </w:style>
  <w:style w:type="character" w:customStyle="1" w:styleId="RodapChar">
    <w:name w:val="Rodapé Char"/>
    <w:basedOn w:val="Fontepargpadro"/>
    <w:link w:val="Rodap"/>
    <w:uiPriority w:val="99"/>
    <w:rsid w:val="002A5B32"/>
  </w:style>
  <w:style w:type="paragraph" w:styleId="Textodenotadefim">
    <w:name w:val="endnote text"/>
    <w:basedOn w:val="Normal"/>
    <w:link w:val="TextodenotadefimChar"/>
    <w:uiPriority w:val="99"/>
    <w:semiHidden/>
    <w:unhideWhenUsed/>
    <w:rsid w:val="004B6AFE"/>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4B6AFE"/>
    <w:rPr>
      <w:sz w:val="20"/>
      <w:szCs w:val="20"/>
    </w:rPr>
  </w:style>
  <w:style w:type="character" w:styleId="Refdenotadefim">
    <w:name w:val="endnote reference"/>
    <w:basedOn w:val="Fontepargpadro"/>
    <w:uiPriority w:val="99"/>
    <w:semiHidden/>
    <w:unhideWhenUsed/>
    <w:rsid w:val="004B6AFE"/>
    <w:rPr>
      <w:vertAlign w:val="superscript"/>
    </w:rPr>
  </w:style>
  <w:style w:type="paragraph" w:styleId="Textodenotaderodap">
    <w:name w:val="footnote text"/>
    <w:basedOn w:val="Normal"/>
    <w:link w:val="TextodenotaderodapChar"/>
    <w:uiPriority w:val="99"/>
    <w:semiHidden/>
    <w:unhideWhenUsed/>
    <w:rsid w:val="004B6AFE"/>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4B6AFE"/>
    <w:rPr>
      <w:sz w:val="20"/>
      <w:szCs w:val="20"/>
    </w:rPr>
  </w:style>
  <w:style w:type="character" w:styleId="Refdenotaderodap">
    <w:name w:val="footnote reference"/>
    <w:basedOn w:val="Fontepargpadro"/>
    <w:uiPriority w:val="99"/>
    <w:unhideWhenUsed/>
    <w:rsid w:val="004B6AFE"/>
    <w:rPr>
      <w:vertAlign w:val="superscript"/>
    </w:rPr>
  </w:style>
  <w:style w:type="character" w:customStyle="1" w:styleId="longtext">
    <w:name w:val="long_text"/>
    <w:basedOn w:val="Fontepargpadro"/>
    <w:rsid w:val="00C056AE"/>
  </w:style>
  <w:style w:type="paragraph" w:styleId="PargrafodaLista">
    <w:name w:val="List Paragraph"/>
    <w:basedOn w:val="Normal"/>
    <w:uiPriority w:val="99"/>
    <w:qFormat/>
    <w:rsid w:val="00FE4D9C"/>
    <w:pPr>
      <w:ind w:left="720"/>
      <w:contextualSpacing/>
    </w:pPr>
  </w:style>
  <w:style w:type="character" w:customStyle="1" w:styleId="Ttulo1Char">
    <w:name w:val="Título 1 Char"/>
    <w:basedOn w:val="Fontepargpadro"/>
    <w:link w:val="Ttulo1"/>
    <w:uiPriority w:val="9"/>
    <w:rsid w:val="006A6EF0"/>
    <w:rPr>
      <w:rFonts w:ascii="Times New Roman" w:hAnsi="Times New Roman" w:cs="Arial"/>
      <w:b/>
      <w:caps/>
      <w:sz w:val="24"/>
      <w:szCs w:val="24"/>
      <w:lang w:eastAsia="en-US"/>
    </w:rPr>
  </w:style>
  <w:style w:type="paragraph" w:styleId="Reviso">
    <w:name w:val="Revision"/>
    <w:hidden/>
    <w:uiPriority w:val="99"/>
    <w:semiHidden/>
    <w:rsid w:val="00091D24"/>
    <w:rPr>
      <w:sz w:val="22"/>
      <w:szCs w:val="22"/>
      <w:lang w:eastAsia="en-US"/>
    </w:rPr>
  </w:style>
  <w:style w:type="character" w:styleId="nfase">
    <w:name w:val="Emphasis"/>
    <w:basedOn w:val="Fontepargpadro"/>
    <w:uiPriority w:val="20"/>
    <w:qFormat/>
    <w:rsid w:val="001F7FC2"/>
    <w:rPr>
      <w:i/>
      <w:iCs/>
    </w:rPr>
  </w:style>
  <w:style w:type="character" w:styleId="Refdecomentrio">
    <w:name w:val="annotation reference"/>
    <w:basedOn w:val="Fontepargpadro"/>
    <w:uiPriority w:val="99"/>
    <w:semiHidden/>
    <w:unhideWhenUsed/>
    <w:rsid w:val="009F3ED7"/>
    <w:rPr>
      <w:sz w:val="16"/>
      <w:szCs w:val="16"/>
    </w:rPr>
  </w:style>
  <w:style w:type="paragraph" w:styleId="Textodecomentrio">
    <w:name w:val="annotation text"/>
    <w:basedOn w:val="Normal"/>
    <w:link w:val="TextodecomentrioChar"/>
    <w:uiPriority w:val="99"/>
    <w:unhideWhenUsed/>
    <w:rsid w:val="009F3ED7"/>
    <w:pPr>
      <w:spacing w:line="240" w:lineRule="auto"/>
    </w:pPr>
    <w:rPr>
      <w:sz w:val="20"/>
      <w:szCs w:val="20"/>
    </w:rPr>
  </w:style>
  <w:style w:type="character" w:customStyle="1" w:styleId="TextodecomentrioChar">
    <w:name w:val="Texto de comentário Char"/>
    <w:basedOn w:val="Fontepargpadro"/>
    <w:link w:val="Textodecomentrio"/>
    <w:uiPriority w:val="99"/>
    <w:rsid w:val="009F3ED7"/>
    <w:rPr>
      <w:lang w:eastAsia="en-US"/>
    </w:rPr>
  </w:style>
  <w:style w:type="paragraph" w:styleId="Assuntodocomentrio">
    <w:name w:val="annotation subject"/>
    <w:basedOn w:val="Textodecomentrio"/>
    <w:next w:val="Textodecomentrio"/>
    <w:link w:val="AssuntodocomentrioChar"/>
    <w:uiPriority w:val="99"/>
    <w:semiHidden/>
    <w:unhideWhenUsed/>
    <w:rsid w:val="009F3ED7"/>
    <w:rPr>
      <w:b/>
      <w:bCs/>
    </w:rPr>
  </w:style>
  <w:style w:type="character" w:customStyle="1" w:styleId="AssuntodocomentrioChar">
    <w:name w:val="Assunto do comentário Char"/>
    <w:basedOn w:val="TextodecomentrioChar"/>
    <w:link w:val="Assuntodocomentrio"/>
    <w:uiPriority w:val="99"/>
    <w:semiHidden/>
    <w:rsid w:val="009F3ED7"/>
    <w:rPr>
      <w:b/>
      <w:bCs/>
      <w:lang w:eastAsia="en-US"/>
    </w:rPr>
  </w:style>
  <w:style w:type="table" w:styleId="Tabelacomgrade">
    <w:name w:val="Table Grid"/>
    <w:basedOn w:val="Tabelanormal"/>
    <w:uiPriority w:val="99"/>
    <w:rsid w:val="00FE6B7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egenda">
    <w:name w:val="caption"/>
    <w:basedOn w:val="Normal"/>
    <w:next w:val="Normal"/>
    <w:uiPriority w:val="35"/>
    <w:unhideWhenUsed/>
    <w:qFormat/>
    <w:rsid w:val="00980C0D"/>
    <w:pPr>
      <w:spacing w:line="240" w:lineRule="auto"/>
      <w:ind w:firstLine="0"/>
      <w:jc w:val="center"/>
    </w:pPr>
    <w:rPr>
      <w:bCs/>
      <w:sz w:val="20"/>
      <w:szCs w:val="18"/>
    </w:rPr>
  </w:style>
  <w:style w:type="paragraph" w:styleId="CabealhodoSumrio">
    <w:name w:val="TOC Heading"/>
    <w:basedOn w:val="Ttulo1"/>
    <w:next w:val="Normal"/>
    <w:uiPriority w:val="39"/>
    <w:unhideWhenUsed/>
    <w:qFormat/>
    <w:rsid w:val="00E2058F"/>
    <w:pPr>
      <w:outlineLvl w:val="9"/>
    </w:pPr>
    <w:rPr>
      <w:rFonts w:asciiTheme="majorHAnsi" w:eastAsiaTheme="majorEastAsia" w:hAnsiTheme="majorHAnsi" w:cstheme="majorBidi"/>
      <w:color w:val="365F91" w:themeColor="accent1" w:themeShade="BF"/>
    </w:rPr>
  </w:style>
  <w:style w:type="paragraph" w:styleId="Sumrio1">
    <w:name w:val="toc 1"/>
    <w:aliases w:val="Sumário"/>
    <w:basedOn w:val="Normal"/>
    <w:next w:val="Normal"/>
    <w:autoRedefine/>
    <w:uiPriority w:val="39"/>
    <w:unhideWhenUsed/>
    <w:qFormat/>
    <w:rsid w:val="00D06EAA"/>
    <w:pPr>
      <w:spacing w:before="240" w:after="120"/>
    </w:pPr>
    <w:rPr>
      <w:rFonts w:cstheme="minorHAnsi"/>
      <w:b/>
      <w:bCs/>
      <w:szCs w:val="20"/>
    </w:rPr>
  </w:style>
  <w:style w:type="paragraph" w:styleId="Sumrio2">
    <w:name w:val="toc 2"/>
    <w:basedOn w:val="Normal"/>
    <w:next w:val="Normal"/>
    <w:autoRedefine/>
    <w:uiPriority w:val="39"/>
    <w:unhideWhenUsed/>
    <w:qFormat/>
    <w:rsid w:val="00444F19"/>
    <w:pPr>
      <w:tabs>
        <w:tab w:val="left" w:pos="880"/>
        <w:tab w:val="right" w:leader="dot" w:pos="9061"/>
      </w:tabs>
      <w:spacing w:before="120" w:after="0"/>
      <w:ind w:left="220"/>
    </w:pPr>
    <w:rPr>
      <w:b/>
      <w:bCs/>
      <w:iCs/>
      <w:noProof/>
    </w:rPr>
  </w:style>
  <w:style w:type="paragraph" w:styleId="Sumrio3">
    <w:name w:val="toc 3"/>
    <w:basedOn w:val="Normal"/>
    <w:next w:val="Normal"/>
    <w:autoRedefine/>
    <w:uiPriority w:val="39"/>
    <w:unhideWhenUsed/>
    <w:qFormat/>
    <w:rsid w:val="00AA2FCF"/>
    <w:pPr>
      <w:tabs>
        <w:tab w:val="left" w:pos="1100"/>
        <w:tab w:val="left" w:pos="1540"/>
        <w:tab w:val="right" w:leader="dot" w:pos="9061"/>
      </w:tabs>
      <w:spacing w:after="0"/>
      <w:ind w:left="440"/>
    </w:pPr>
    <w:rPr>
      <w:noProof/>
    </w:rPr>
  </w:style>
  <w:style w:type="paragraph" w:styleId="Sumrio4">
    <w:name w:val="toc 4"/>
    <w:basedOn w:val="Normal"/>
    <w:next w:val="Normal"/>
    <w:autoRedefine/>
    <w:uiPriority w:val="39"/>
    <w:unhideWhenUsed/>
    <w:rsid w:val="00E2058F"/>
    <w:pPr>
      <w:spacing w:after="0"/>
      <w:ind w:left="660"/>
    </w:pPr>
    <w:rPr>
      <w:rFonts w:asciiTheme="minorHAnsi" w:hAnsiTheme="minorHAnsi" w:cstheme="minorHAnsi"/>
      <w:sz w:val="20"/>
      <w:szCs w:val="20"/>
    </w:rPr>
  </w:style>
  <w:style w:type="paragraph" w:styleId="Sumrio5">
    <w:name w:val="toc 5"/>
    <w:basedOn w:val="Normal"/>
    <w:next w:val="Normal"/>
    <w:autoRedefine/>
    <w:uiPriority w:val="39"/>
    <w:unhideWhenUsed/>
    <w:rsid w:val="00E2058F"/>
    <w:pPr>
      <w:spacing w:after="0"/>
      <w:ind w:left="880"/>
    </w:pPr>
    <w:rPr>
      <w:rFonts w:asciiTheme="minorHAnsi" w:hAnsiTheme="minorHAnsi" w:cstheme="minorHAnsi"/>
      <w:sz w:val="20"/>
      <w:szCs w:val="20"/>
    </w:rPr>
  </w:style>
  <w:style w:type="paragraph" w:styleId="Sumrio6">
    <w:name w:val="toc 6"/>
    <w:basedOn w:val="Normal"/>
    <w:next w:val="Normal"/>
    <w:autoRedefine/>
    <w:uiPriority w:val="39"/>
    <w:unhideWhenUsed/>
    <w:rsid w:val="00E2058F"/>
    <w:pPr>
      <w:spacing w:after="0"/>
      <w:ind w:left="1100"/>
    </w:pPr>
    <w:rPr>
      <w:rFonts w:asciiTheme="minorHAnsi" w:hAnsiTheme="minorHAnsi" w:cstheme="minorHAnsi"/>
      <w:sz w:val="20"/>
      <w:szCs w:val="20"/>
    </w:rPr>
  </w:style>
  <w:style w:type="paragraph" w:styleId="Sumrio7">
    <w:name w:val="toc 7"/>
    <w:basedOn w:val="Normal"/>
    <w:next w:val="Normal"/>
    <w:autoRedefine/>
    <w:uiPriority w:val="39"/>
    <w:unhideWhenUsed/>
    <w:rsid w:val="00E2058F"/>
    <w:pPr>
      <w:spacing w:after="0"/>
      <w:ind w:left="1320"/>
    </w:pPr>
    <w:rPr>
      <w:rFonts w:asciiTheme="minorHAnsi" w:hAnsiTheme="minorHAnsi" w:cstheme="minorHAnsi"/>
      <w:sz w:val="20"/>
      <w:szCs w:val="20"/>
    </w:rPr>
  </w:style>
  <w:style w:type="paragraph" w:styleId="Sumrio8">
    <w:name w:val="toc 8"/>
    <w:basedOn w:val="Normal"/>
    <w:next w:val="Normal"/>
    <w:autoRedefine/>
    <w:uiPriority w:val="39"/>
    <w:unhideWhenUsed/>
    <w:rsid w:val="00E2058F"/>
    <w:pPr>
      <w:spacing w:after="0"/>
      <w:ind w:left="1540"/>
    </w:pPr>
    <w:rPr>
      <w:rFonts w:asciiTheme="minorHAnsi" w:hAnsiTheme="minorHAnsi" w:cstheme="minorHAnsi"/>
      <w:sz w:val="20"/>
      <w:szCs w:val="20"/>
    </w:rPr>
  </w:style>
  <w:style w:type="paragraph" w:styleId="Sumrio9">
    <w:name w:val="toc 9"/>
    <w:basedOn w:val="Normal"/>
    <w:next w:val="Normal"/>
    <w:autoRedefine/>
    <w:uiPriority w:val="39"/>
    <w:unhideWhenUsed/>
    <w:rsid w:val="00E2058F"/>
    <w:pPr>
      <w:spacing w:after="0"/>
      <w:ind w:left="1760"/>
    </w:pPr>
    <w:rPr>
      <w:rFonts w:asciiTheme="minorHAnsi" w:hAnsiTheme="minorHAnsi" w:cstheme="minorHAnsi"/>
      <w:sz w:val="20"/>
      <w:szCs w:val="20"/>
    </w:rPr>
  </w:style>
  <w:style w:type="character" w:styleId="TextodoEspaoReservado">
    <w:name w:val="Placeholder Text"/>
    <w:basedOn w:val="Fontepargpadro"/>
    <w:uiPriority w:val="99"/>
    <w:semiHidden/>
    <w:rsid w:val="00751F26"/>
    <w:rPr>
      <w:color w:val="808080"/>
    </w:rPr>
  </w:style>
  <w:style w:type="paragraph" w:styleId="SemEspaamento">
    <w:name w:val="No Spacing"/>
    <w:uiPriority w:val="1"/>
    <w:qFormat/>
    <w:rsid w:val="000D3060"/>
    <w:rPr>
      <w:rFonts w:asciiTheme="minorHAnsi" w:eastAsiaTheme="minorHAnsi" w:hAnsiTheme="minorHAnsi" w:cstheme="minorBidi"/>
      <w:sz w:val="22"/>
      <w:szCs w:val="22"/>
      <w:lang w:eastAsia="en-US"/>
    </w:rPr>
  </w:style>
  <w:style w:type="paragraph" w:styleId="Bibliografia">
    <w:name w:val="Bibliography"/>
    <w:basedOn w:val="Normal"/>
    <w:next w:val="Normal"/>
    <w:uiPriority w:val="37"/>
    <w:unhideWhenUsed/>
    <w:rsid w:val="00A45E48"/>
  </w:style>
  <w:style w:type="paragraph" w:customStyle="1" w:styleId="PadraoTCC">
    <w:name w:val="PadraoTCC"/>
    <w:basedOn w:val="Normal"/>
    <w:link w:val="PadraoTCCChar"/>
    <w:qFormat/>
    <w:rsid w:val="009E1585"/>
    <w:pPr>
      <w:autoSpaceDE w:val="0"/>
      <w:autoSpaceDN w:val="0"/>
      <w:adjustRightInd w:val="0"/>
      <w:spacing w:after="0"/>
      <w:ind w:firstLine="708"/>
    </w:pPr>
    <w:rPr>
      <w:lang w:eastAsia="pt-BR"/>
    </w:rPr>
  </w:style>
  <w:style w:type="character" w:customStyle="1" w:styleId="PadraoTCCChar">
    <w:name w:val="PadraoTCC Char"/>
    <w:basedOn w:val="Fontepargpadro"/>
    <w:link w:val="PadraoTCC"/>
    <w:rsid w:val="009E1585"/>
    <w:rPr>
      <w:rFonts w:ascii="Arial" w:hAnsi="Arial" w:cs="Arial"/>
      <w:sz w:val="24"/>
      <w:szCs w:val="24"/>
    </w:rPr>
  </w:style>
  <w:style w:type="character" w:styleId="Forte">
    <w:name w:val="Strong"/>
    <w:basedOn w:val="Fontepargpadro"/>
    <w:uiPriority w:val="99"/>
    <w:qFormat/>
    <w:rsid w:val="0048565B"/>
    <w:rPr>
      <w:b/>
      <w:bCs/>
    </w:rPr>
  </w:style>
  <w:style w:type="paragraph" w:styleId="Pr-formataoHTML">
    <w:name w:val="HTML Preformatted"/>
    <w:basedOn w:val="Normal"/>
    <w:link w:val="Pr-formataoHTMLChar"/>
    <w:unhideWhenUsed/>
    <w:rsid w:val="00F17B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rsid w:val="00F17BB7"/>
    <w:rPr>
      <w:rFonts w:ascii="Courier New" w:eastAsia="Times New Roman" w:hAnsi="Courier New" w:cs="Courier New"/>
    </w:rPr>
  </w:style>
  <w:style w:type="character" w:styleId="MquinadeescreverHTML">
    <w:name w:val="HTML Typewriter"/>
    <w:basedOn w:val="Fontepargpadro"/>
    <w:rsid w:val="00F17BB7"/>
    <w:rPr>
      <w:rFonts w:ascii="Courier New" w:eastAsia="Times New Roman" w:hAnsi="Courier New" w:cs="Courier New"/>
      <w:sz w:val="20"/>
      <w:szCs w:val="20"/>
    </w:rPr>
  </w:style>
  <w:style w:type="character" w:customStyle="1" w:styleId="Ttulo3Char">
    <w:name w:val="Título 3 Char"/>
    <w:basedOn w:val="Fontepargpadro"/>
    <w:link w:val="Ttulo3"/>
    <w:uiPriority w:val="9"/>
    <w:rsid w:val="00DA0D5D"/>
    <w:rPr>
      <w:rFonts w:ascii="Times New Roman" w:eastAsiaTheme="majorEastAsia" w:hAnsi="Times New Roman" w:cs="Arial"/>
      <w:bCs/>
      <w:color w:val="000000" w:themeColor="text1"/>
      <w:sz w:val="24"/>
      <w:szCs w:val="24"/>
      <w:lang w:eastAsia="en-US"/>
    </w:rPr>
  </w:style>
  <w:style w:type="character" w:customStyle="1" w:styleId="Ttulo4Char">
    <w:name w:val="Título 4 Char"/>
    <w:basedOn w:val="Fontepargpadro"/>
    <w:link w:val="Ttulo4"/>
    <w:uiPriority w:val="9"/>
    <w:rsid w:val="00E0045F"/>
    <w:rPr>
      <w:rFonts w:ascii="Arial" w:eastAsiaTheme="majorEastAsia" w:hAnsi="Arial" w:cs="Arial"/>
      <w:b/>
      <w:bCs/>
      <w:color w:val="000000" w:themeColor="text1"/>
      <w:sz w:val="24"/>
      <w:szCs w:val="24"/>
      <w:lang w:eastAsia="en-US"/>
    </w:rPr>
  </w:style>
  <w:style w:type="character" w:customStyle="1" w:styleId="Ttulo5Char">
    <w:name w:val="Título 5 Char"/>
    <w:basedOn w:val="Fontepargpadro"/>
    <w:link w:val="Ttulo5"/>
    <w:uiPriority w:val="9"/>
    <w:rsid w:val="00820349"/>
    <w:rPr>
      <w:rFonts w:eastAsia="Times New Roman"/>
      <w:b/>
      <w:bCs/>
      <w:i/>
      <w:iCs/>
      <w:sz w:val="26"/>
      <w:szCs w:val="26"/>
      <w:lang w:eastAsia="en-US"/>
    </w:rPr>
  </w:style>
  <w:style w:type="character" w:customStyle="1" w:styleId="Ttulo6Char">
    <w:name w:val="Título 6 Char"/>
    <w:basedOn w:val="Fontepargpadro"/>
    <w:link w:val="Ttulo6"/>
    <w:uiPriority w:val="9"/>
    <w:semiHidden/>
    <w:rsid w:val="00820349"/>
    <w:rPr>
      <w:rFonts w:eastAsia="Times New Roman"/>
      <w:b/>
      <w:bCs/>
      <w:sz w:val="22"/>
      <w:szCs w:val="22"/>
      <w:lang w:eastAsia="en-US"/>
    </w:rPr>
  </w:style>
  <w:style w:type="character" w:customStyle="1" w:styleId="Ttulo7Char">
    <w:name w:val="Título 7 Char"/>
    <w:basedOn w:val="Fontepargpadro"/>
    <w:link w:val="Ttulo7"/>
    <w:uiPriority w:val="9"/>
    <w:semiHidden/>
    <w:rsid w:val="00820349"/>
    <w:rPr>
      <w:rFonts w:eastAsia="Times New Roman"/>
      <w:sz w:val="24"/>
      <w:szCs w:val="24"/>
      <w:lang w:eastAsia="en-US"/>
    </w:rPr>
  </w:style>
  <w:style w:type="character" w:customStyle="1" w:styleId="Ttulo8Char">
    <w:name w:val="Título 8 Char"/>
    <w:basedOn w:val="Fontepargpadro"/>
    <w:link w:val="Ttulo8"/>
    <w:semiHidden/>
    <w:rsid w:val="00820349"/>
    <w:rPr>
      <w:rFonts w:eastAsia="Times New Roman"/>
      <w:i/>
      <w:iCs/>
      <w:sz w:val="24"/>
      <w:szCs w:val="24"/>
      <w:lang w:eastAsia="en-US"/>
    </w:rPr>
  </w:style>
  <w:style w:type="character" w:customStyle="1" w:styleId="Ttulo9Char">
    <w:name w:val="Título 9 Char"/>
    <w:basedOn w:val="Fontepargpadro"/>
    <w:link w:val="Ttulo9"/>
    <w:uiPriority w:val="9"/>
    <w:semiHidden/>
    <w:rsid w:val="00820349"/>
    <w:rPr>
      <w:rFonts w:ascii="Cambria" w:eastAsia="Times New Roman" w:hAnsi="Cambria"/>
      <w:sz w:val="22"/>
      <w:szCs w:val="22"/>
      <w:lang w:eastAsia="en-US"/>
    </w:rPr>
  </w:style>
  <w:style w:type="character" w:customStyle="1" w:styleId="longtext1">
    <w:name w:val="long_text1"/>
    <w:basedOn w:val="Fontepargpadro"/>
    <w:rsid w:val="00820349"/>
    <w:rPr>
      <w:sz w:val="20"/>
      <w:szCs w:val="20"/>
    </w:rPr>
  </w:style>
  <w:style w:type="character" w:customStyle="1" w:styleId="apple-style-span">
    <w:name w:val="apple-style-span"/>
    <w:basedOn w:val="Fontepargpadro"/>
    <w:rsid w:val="00820349"/>
  </w:style>
  <w:style w:type="character" w:customStyle="1" w:styleId="apple-converted-space">
    <w:name w:val="apple-converted-space"/>
    <w:basedOn w:val="Fontepargpadro"/>
    <w:rsid w:val="00820349"/>
  </w:style>
  <w:style w:type="paragraph" w:customStyle="1" w:styleId="frase1">
    <w:name w:val="frase1"/>
    <w:basedOn w:val="Normal"/>
    <w:rsid w:val="00820349"/>
    <w:pPr>
      <w:spacing w:before="144" w:after="288" w:line="240" w:lineRule="auto"/>
    </w:pPr>
    <w:rPr>
      <w:rFonts w:eastAsia="MS Mincho"/>
      <w:lang w:eastAsia="ja-JP"/>
    </w:rPr>
  </w:style>
  <w:style w:type="paragraph" w:customStyle="1" w:styleId="item-normal1">
    <w:name w:val="item-normal1"/>
    <w:basedOn w:val="Normal"/>
    <w:rsid w:val="00820349"/>
    <w:pPr>
      <w:spacing w:before="144" w:after="288" w:line="240" w:lineRule="auto"/>
    </w:pPr>
    <w:rPr>
      <w:rFonts w:eastAsia="MS Mincho"/>
      <w:lang w:eastAsia="ja-JP"/>
    </w:rPr>
  </w:style>
  <w:style w:type="paragraph" w:customStyle="1" w:styleId="Arial">
    <w:name w:val="Arial"/>
    <w:basedOn w:val="Ttulo2"/>
    <w:rsid w:val="00820349"/>
    <w:pPr>
      <w:keepNext/>
      <w:numPr>
        <w:numId w:val="2"/>
      </w:numPr>
      <w:spacing w:after="60" w:line="276" w:lineRule="auto"/>
      <w:ind w:left="576" w:hanging="576"/>
    </w:pPr>
    <w:rPr>
      <w:iCs/>
      <w:caps/>
      <w:color w:val="000000"/>
      <w:sz w:val="29"/>
      <w:szCs w:val="29"/>
    </w:rPr>
  </w:style>
  <w:style w:type="paragraph" w:customStyle="1" w:styleId="texto">
    <w:name w:val="texto"/>
    <w:basedOn w:val="Normal"/>
    <w:rsid w:val="00820349"/>
    <w:pPr>
      <w:spacing w:before="100" w:beforeAutospacing="1" w:after="100" w:afterAutospacing="1" w:line="240" w:lineRule="auto"/>
    </w:pPr>
    <w:rPr>
      <w:rFonts w:eastAsia="Times New Roman"/>
      <w:lang w:eastAsia="pt-BR"/>
    </w:rPr>
  </w:style>
  <w:style w:type="table" w:customStyle="1" w:styleId="GradeClara1">
    <w:name w:val="Grade Clara1"/>
    <w:basedOn w:val="Tabelanormal"/>
    <w:uiPriority w:val="62"/>
    <w:rsid w:val="00820349"/>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mediumtext">
    <w:name w:val="medium_text"/>
    <w:basedOn w:val="Fontepargpadro"/>
    <w:rsid w:val="00820349"/>
  </w:style>
  <w:style w:type="paragraph" w:styleId="ndicedeilustraes">
    <w:name w:val="table of figures"/>
    <w:basedOn w:val="Normal"/>
    <w:next w:val="Normal"/>
    <w:autoRedefine/>
    <w:uiPriority w:val="99"/>
    <w:unhideWhenUsed/>
    <w:qFormat/>
    <w:rsid w:val="00A30652"/>
    <w:pPr>
      <w:tabs>
        <w:tab w:val="right" w:leader="dot" w:pos="9061"/>
      </w:tabs>
    </w:pPr>
  </w:style>
  <w:style w:type="paragraph" w:customStyle="1" w:styleId="Contedodetabela">
    <w:name w:val="Conteúdo de tabela"/>
    <w:basedOn w:val="Normal"/>
    <w:rsid w:val="00820349"/>
    <w:pPr>
      <w:widowControl w:val="0"/>
      <w:suppressLineNumbers/>
      <w:suppressAutoHyphens/>
      <w:spacing w:after="0" w:line="240" w:lineRule="auto"/>
    </w:pPr>
    <w:rPr>
      <w:rFonts w:eastAsia="Arial Unicode MS" w:cs="Tahoma"/>
      <w:kern w:val="1"/>
      <w:lang w:eastAsia="hi-IN" w:bidi="hi-IN"/>
    </w:rPr>
  </w:style>
  <w:style w:type="paragraph" w:customStyle="1" w:styleId="Ttulodetabela">
    <w:name w:val="Título de tabela"/>
    <w:basedOn w:val="Contedodetabela"/>
    <w:rsid w:val="00820349"/>
    <w:pPr>
      <w:jc w:val="center"/>
    </w:pPr>
    <w:rPr>
      <w:b/>
      <w:bCs/>
    </w:rPr>
  </w:style>
  <w:style w:type="paragraph" w:styleId="Subttulo">
    <w:name w:val="Subtitle"/>
    <w:basedOn w:val="Normal"/>
    <w:next w:val="Normal"/>
    <w:link w:val="SubttuloChar"/>
    <w:uiPriority w:val="11"/>
    <w:qFormat/>
    <w:rsid w:val="00820349"/>
    <w:pPr>
      <w:numPr>
        <w:ilvl w:val="1"/>
      </w:numPr>
      <w:ind w:firstLine="703"/>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820349"/>
    <w:rPr>
      <w:rFonts w:asciiTheme="majorHAnsi" w:eastAsiaTheme="majorEastAsia" w:hAnsiTheme="majorHAnsi" w:cstheme="majorBidi"/>
      <w:i/>
      <w:iCs/>
      <w:color w:val="4F81BD" w:themeColor="accent1"/>
      <w:spacing w:val="15"/>
      <w:sz w:val="24"/>
      <w:szCs w:val="24"/>
      <w:lang w:eastAsia="en-US"/>
    </w:rPr>
  </w:style>
  <w:style w:type="paragraph" w:customStyle="1" w:styleId="Default">
    <w:name w:val="Default"/>
    <w:rsid w:val="00820349"/>
    <w:pPr>
      <w:autoSpaceDE w:val="0"/>
      <w:autoSpaceDN w:val="0"/>
      <w:adjustRightInd w:val="0"/>
    </w:pPr>
    <w:rPr>
      <w:rFonts w:ascii="Arial" w:eastAsia="Times New Roman" w:hAnsi="Arial" w:cs="Arial"/>
      <w:color w:val="000000"/>
      <w:sz w:val="24"/>
      <w:szCs w:val="24"/>
    </w:rPr>
  </w:style>
  <w:style w:type="character" w:customStyle="1" w:styleId="hps">
    <w:name w:val="hps"/>
    <w:basedOn w:val="Fontepargpadro"/>
    <w:rsid w:val="000A239C"/>
  </w:style>
  <w:style w:type="character" w:customStyle="1" w:styleId="atn">
    <w:name w:val="atn"/>
    <w:basedOn w:val="Fontepargpadro"/>
    <w:rsid w:val="000A239C"/>
  </w:style>
  <w:style w:type="paragraph" w:styleId="MapadoDocumento">
    <w:name w:val="Document Map"/>
    <w:basedOn w:val="Normal"/>
    <w:link w:val="MapadoDocumentoChar"/>
    <w:uiPriority w:val="99"/>
    <w:semiHidden/>
    <w:unhideWhenUsed/>
    <w:rsid w:val="00E25D1A"/>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E25D1A"/>
    <w:rPr>
      <w:rFonts w:ascii="Tahoma" w:hAnsi="Tahoma" w:cs="Tahoma"/>
      <w:sz w:val="16"/>
      <w:szCs w:val="16"/>
      <w:lang w:eastAsia="en-US"/>
    </w:rPr>
  </w:style>
  <w:style w:type="character" w:customStyle="1" w:styleId="st1">
    <w:name w:val="st1"/>
    <w:basedOn w:val="Fontepargpadro"/>
    <w:uiPriority w:val="99"/>
    <w:rsid w:val="009A21D5"/>
    <w:rPr>
      <w:rFonts w:cs="Times New Roman"/>
    </w:rPr>
  </w:style>
  <w:style w:type="paragraph" w:customStyle="1" w:styleId="Pa7">
    <w:name w:val="Pa7"/>
    <w:basedOn w:val="Default"/>
    <w:next w:val="Default"/>
    <w:uiPriority w:val="99"/>
    <w:rsid w:val="004E15E9"/>
    <w:pPr>
      <w:spacing w:line="201" w:lineRule="atLeast"/>
    </w:pPr>
    <w:rPr>
      <w:rFonts w:ascii="Times" w:hAnsi="Times" w:cs="Times New Roman"/>
      <w:color w:val="auto"/>
    </w:rPr>
  </w:style>
  <w:style w:type="character" w:customStyle="1" w:styleId="TextoNormalChar">
    <w:name w:val="Texto Normal Char"/>
    <w:basedOn w:val="Fontepargpadro"/>
    <w:link w:val="TextoNormal"/>
    <w:locked/>
    <w:rsid w:val="00CA1AC9"/>
    <w:rPr>
      <w:rFonts w:ascii="Times New Roman" w:eastAsiaTheme="minorEastAsia" w:hAnsi="Times New Roman"/>
      <w:sz w:val="24"/>
      <w:szCs w:val="24"/>
    </w:rPr>
  </w:style>
  <w:style w:type="paragraph" w:customStyle="1" w:styleId="TextoNormal">
    <w:name w:val="Texto Normal"/>
    <w:basedOn w:val="Normal"/>
    <w:link w:val="TextoNormalChar"/>
    <w:qFormat/>
    <w:rsid w:val="00CA1AC9"/>
    <w:pPr>
      <w:spacing w:after="0"/>
      <w:ind w:firstLine="709"/>
      <w:contextualSpacing/>
    </w:pPr>
    <w:rPr>
      <w:rFonts w:eastAsiaTheme="minorEastAsia" w:cs="Times New Roman"/>
      <w:lang w:eastAsia="pt-BR"/>
    </w:rPr>
  </w:style>
  <w:style w:type="character" w:styleId="HiperlinkVisitado">
    <w:name w:val="FollowedHyperlink"/>
    <w:basedOn w:val="Fontepargpadro"/>
    <w:uiPriority w:val="99"/>
    <w:semiHidden/>
    <w:unhideWhenUsed/>
    <w:rsid w:val="00A161EF"/>
    <w:rPr>
      <w:color w:val="800080" w:themeColor="followedHyperlink"/>
      <w:u w:val="single"/>
    </w:rPr>
  </w:style>
  <w:style w:type="table" w:customStyle="1" w:styleId="TabeladeLista1Clara-nfase11">
    <w:name w:val="Tabela de Lista 1 Clara - Ênfase 11"/>
    <w:basedOn w:val="Tabelanormal"/>
    <w:uiPriority w:val="46"/>
    <w:rsid w:val="00B76925"/>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Lista1Clara">
    <w:name w:val="List Table 1 Light"/>
    <w:basedOn w:val="Tabelanormal"/>
    <w:uiPriority w:val="46"/>
    <w:rsid w:val="00BA5013"/>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nfase1">
    <w:name w:val="List Table 1 Light Accent 1"/>
    <w:basedOn w:val="Tabelanormal"/>
    <w:uiPriority w:val="46"/>
    <w:rsid w:val="00B50C79"/>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40">
      <w:bodyDiv w:val="1"/>
      <w:marLeft w:val="0"/>
      <w:marRight w:val="0"/>
      <w:marTop w:val="0"/>
      <w:marBottom w:val="0"/>
      <w:divBdr>
        <w:top w:val="none" w:sz="0" w:space="0" w:color="auto"/>
        <w:left w:val="none" w:sz="0" w:space="0" w:color="auto"/>
        <w:bottom w:val="none" w:sz="0" w:space="0" w:color="auto"/>
        <w:right w:val="none" w:sz="0" w:space="0" w:color="auto"/>
      </w:divBdr>
    </w:div>
    <w:div w:id="817912">
      <w:bodyDiv w:val="1"/>
      <w:marLeft w:val="0"/>
      <w:marRight w:val="0"/>
      <w:marTop w:val="0"/>
      <w:marBottom w:val="0"/>
      <w:divBdr>
        <w:top w:val="none" w:sz="0" w:space="0" w:color="auto"/>
        <w:left w:val="none" w:sz="0" w:space="0" w:color="auto"/>
        <w:bottom w:val="none" w:sz="0" w:space="0" w:color="auto"/>
        <w:right w:val="none" w:sz="0" w:space="0" w:color="auto"/>
      </w:divBdr>
    </w:div>
    <w:div w:id="2442377">
      <w:bodyDiv w:val="1"/>
      <w:marLeft w:val="0"/>
      <w:marRight w:val="0"/>
      <w:marTop w:val="0"/>
      <w:marBottom w:val="0"/>
      <w:divBdr>
        <w:top w:val="none" w:sz="0" w:space="0" w:color="auto"/>
        <w:left w:val="none" w:sz="0" w:space="0" w:color="auto"/>
        <w:bottom w:val="none" w:sz="0" w:space="0" w:color="auto"/>
        <w:right w:val="none" w:sz="0" w:space="0" w:color="auto"/>
      </w:divBdr>
    </w:div>
    <w:div w:id="4796536">
      <w:bodyDiv w:val="1"/>
      <w:marLeft w:val="0"/>
      <w:marRight w:val="0"/>
      <w:marTop w:val="0"/>
      <w:marBottom w:val="0"/>
      <w:divBdr>
        <w:top w:val="none" w:sz="0" w:space="0" w:color="auto"/>
        <w:left w:val="none" w:sz="0" w:space="0" w:color="auto"/>
        <w:bottom w:val="none" w:sz="0" w:space="0" w:color="auto"/>
        <w:right w:val="none" w:sz="0" w:space="0" w:color="auto"/>
      </w:divBdr>
    </w:div>
    <w:div w:id="4938635">
      <w:bodyDiv w:val="1"/>
      <w:marLeft w:val="0"/>
      <w:marRight w:val="0"/>
      <w:marTop w:val="0"/>
      <w:marBottom w:val="0"/>
      <w:divBdr>
        <w:top w:val="none" w:sz="0" w:space="0" w:color="auto"/>
        <w:left w:val="none" w:sz="0" w:space="0" w:color="auto"/>
        <w:bottom w:val="none" w:sz="0" w:space="0" w:color="auto"/>
        <w:right w:val="none" w:sz="0" w:space="0" w:color="auto"/>
      </w:divBdr>
    </w:div>
    <w:div w:id="9113935">
      <w:bodyDiv w:val="1"/>
      <w:marLeft w:val="0"/>
      <w:marRight w:val="0"/>
      <w:marTop w:val="0"/>
      <w:marBottom w:val="0"/>
      <w:divBdr>
        <w:top w:val="none" w:sz="0" w:space="0" w:color="auto"/>
        <w:left w:val="none" w:sz="0" w:space="0" w:color="auto"/>
        <w:bottom w:val="none" w:sz="0" w:space="0" w:color="auto"/>
        <w:right w:val="none" w:sz="0" w:space="0" w:color="auto"/>
      </w:divBdr>
    </w:div>
    <w:div w:id="14156401">
      <w:bodyDiv w:val="1"/>
      <w:marLeft w:val="0"/>
      <w:marRight w:val="0"/>
      <w:marTop w:val="0"/>
      <w:marBottom w:val="0"/>
      <w:divBdr>
        <w:top w:val="none" w:sz="0" w:space="0" w:color="auto"/>
        <w:left w:val="none" w:sz="0" w:space="0" w:color="auto"/>
        <w:bottom w:val="none" w:sz="0" w:space="0" w:color="auto"/>
        <w:right w:val="none" w:sz="0" w:space="0" w:color="auto"/>
      </w:divBdr>
    </w:div>
    <w:div w:id="14160962">
      <w:bodyDiv w:val="1"/>
      <w:marLeft w:val="0"/>
      <w:marRight w:val="0"/>
      <w:marTop w:val="0"/>
      <w:marBottom w:val="0"/>
      <w:divBdr>
        <w:top w:val="none" w:sz="0" w:space="0" w:color="auto"/>
        <w:left w:val="none" w:sz="0" w:space="0" w:color="auto"/>
        <w:bottom w:val="none" w:sz="0" w:space="0" w:color="auto"/>
        <w:right w:val="none" w:sz="0" w:space="0" w:color="auto"/>
      </w:divBdr>
    </w:div>
    <w:div w:id="14617650">
      <w:bodyDiv w:val="1"/>
      <w:marLeft w:val="0"/>
      <w:marRight w:val="0"/>
      <w:marTop w:val="0"/>
      <w:marBottom w:val="0"/>
      <w:divBdr>
        <w:top w:val="none" w:sz="0" w:space="0" w:color="auto"/>
        <w:left w:val="none" w:sz="0" w:space="0" w:color="auto"/>
        <w:bottom w:val="none" w:sz="0" w:space="0" w:color="auto"/>
        <w:right w:val="none" w:sz="0" w:space="0" w:color="auto"/>
      </w:divBdr>
    </w:div>
    <w:div w:id="15272687">
      <w:bodyDiv w:val="1"/>
      <w:marLeft w:val="0"/>
      <w:marRight w:val="0"/>
      <w:marTop w:val="0"/>
      <w:marBottom w:val="0"/>
      <w:divBdr>
        <w:top w:val="none" w:sz="0" w:space="0" w:color="auto"/>
        <w:left w:val="none" w:sz="0" w:space="0" w:color="auto"/>
        <w:bottom w:val="none" w:sz="0" w:space="0" w:color="auto"/>
        <w:right w:val="none" w:sz="0" w:space="0" w:color="auto"/>
      </w:divBdr>
    </w:div>
    <w:div w:id="15929500">
      <w:bodyDiv w:val="1"/>
      <w:marLeft w:val="0"/>
      <w:marRight w:val="0"/>
      <w:marTop w:val="0"/>
      <w:marBottom w:val="0"/>
      <w:divBdr>
        <w:top w:val="none" w:sz="0" w:space="0" w:color="auto"/>
        <w:left w:val="none" w:sz="0" w:space="0" w:color="auto"/>
        <w:bottom w:val="none" w:sz="0" w:space="0" w:color="auto"/>
        <w:right w:val="none" w:sz="0" w:space="0" w:color="auto"/>
      </w:divBdr>
    </w:div>
    <w:div w:id="16271390">
      <w:bodyDiv w:val="1"/>
      <w:marLeft w:val="0"/>
      <w:marRight w:val="0"/>
      <w:marTop w:val="0"/>
      <w:marBottom w:val="0"/>
      <w:divBdr>
        <w:top w:val="none" w:sz="0" w:space="0" w:color="auto"/>
        <w:left w:val="none" w:sz="0" w:space="0" w:color="auto"/>
        <w:bottom w:val="none" w:sz="0" w:space="0" w:color="auto"/>
        <w:right w:val="none" w:sz="0" w:space="0" w:color="auto"/>
      </w:divBdr>
    </w:div>
    <w:div w:id="19087661">
      <w:bodyDiv w:val="1"/>
      <w:marLeft w:val="0"/>
      <w:marRight w:val="0"/>
      <w:marTop w:val="0"/>
      <w:marBottom w:val="0"/>
      <w:divBdr>
        <w:top w:val="none" w:sz="0" w:space="0" w:color="auto"/>
        <w:left w:val="none" w:sz="0" w:space="0" w:color="auto"/>
        <w:bottom w:val="none" w:sz="0" w:space="0" w:color="auto"/>
        <w:right w:val="none" w:sz="0" w:space="0" w:color="auto"/>
      </w:divBdr>
    </w:div>
    <w:div w:id="20715577">
      <w:bodyDiv w:val="1"/>
      <w:marLeft w:val="0"/>
      <w:marRight w:val="0"/>
      <w:marTop w:val="0"/>
      <w:marBottom w:val="0"/>
      <w:divBdr>
        <w:top w:val="none" w:sz="0" w:space="0" w:color="auto"/>
        <w:left w:val="none" w:sz="0" w:space="0" w:color="auto"/>
        <w:bottom w:val="none" w:sz="0" w:space="0" w:color="auto"/>
        <w:right w:val="none" w:sz="0" w:space="0" w:color="auto"/>
      </w:divBdr>
    </w:div>
    <w:div w:id="20790675">
      <w:bodyDiv w:val="1"/>
      <w:marLeft w:val="0"/>
      <w:marRight w:val="0"/>
      <w:marTop w:val="0"/>
      <w:marBottom w:val="0"/>
      <w:divBdr>
        <w:top w:val="none" w:sz="0" w:space="0" w:color="auto"/>
        <w:left w:val="none" w:sz="0" w:space="0" w:color="auto"/>
        <w:bottom w:val="none" w:sz="0" w:space="0" w:color="auto"/>
        <w:right w:val="none" w:sz="0" w:space="0" w:color="auto"/>
      </w:divBdr>
    </w:div>
    <w:div w:id="20791682">
      <w:bodyDiv w:val="1"/>
      <w:marLeft w:val="0"/>
      <w:marRight w:val="0"/>
      <w:marTop w:val="0"/>
      <w:marBottom w:val="0"/>
      <w:divBdr>
        <w:top w:val="none" w:sz="0" w:space="0" w:color="auto"/>
        <w:left w:val="none" w:sz="0" w:space="0" w:color="auto"/>
        <w:bottom w:val="none" w:sz="0" w:space="0" w:color="auto"/>
        <w:right w:val="none" w:sz="0" w:space="0" w:color="auto"/>
      </w:divBdr>
    </w:div>
    <w:div w:id="25378241">
      <w:bodyDiv w:val="1"/>
      <w:marLeft w:val="0"/>
      <w:marRight w:val="0"/>
      <w:marTop w:val="0"/>
      <w:marBottom w:val="0"/>
      <w:divBdr>
        <w:top w:val="none" w:sz="0" w:space="0" w:color="auto"/>
        <w:left w:val="none" w:sz="0" w:space="0" w:color="auto"/>
        <w:bottom w:val="none" w:sz="0" w:space="0" w:color="auto"/>
        <w:right w:val="none" w:sz="0" w:space="0" w:color="auto"/>
      </w:divBdr>
    </w:div>
    <w:div w:id="26294275">
      <w:bodyDiv w:val="1"/>
      <w:marLeft w:val="0"/>
      <w:marRight w:val="0"/>
      <w:marTop w:val="0"/>
      <w:marBottom w:val="0"/>
      <w:divBdr>
        <w:top w:val="none" w:sz="0" w:space="0" w:color="auto"/>
        <w:left w:val="none" w:sz="0" w:space="0" w:color="auto"/>
        <w:bottom w:val="none" w:sz="0" w:space="0" w:color="auto"/>
        <w:right w:val="none" w:sz="0" w:space="0" w:color="auto"/>
      </w:divBdr>
    </w:div>
    <w:div w:id="26298058">
      <w:bodyDiv w:val="1"/>
      <w:marLeft w:val="0"/>
      <w:marRight w:val="0"/>
      <w:marTop w:val="0"/>
      <w:marBottom w:val="0"/>
      <w:divBdr>
        <w:top w:val="none" w:sz="0" w:space="0" w:color="auto"/>
        <w:left w:val="none" w:sz="0" w:space="0" w:color="auto"/>
        <w:bottom w:val="none" w:sz="0" w:space="0" w:color="auto"/>
        <w:right w:val="none" w:sz="0" w:space="0" w:color="auto"/>
      </w:divBdr>
    </w:div>
    <w:div w:id="26300611">
      <w:bodyDiv w:val="1"/>
      <w:marLeft w:val="0"/>
      <w:marRight w:val="0"/>
      <w:marTop w:val="0"/>
      <w:marBottom w:val="0"/>
      <w:divBdr>
        <w:top w:val="none" w:sz="0" w:space="0" w:color="auto"/>
        <w:left w:val="none" w:sz="0" w:space="0" w:color="auto"/>
        <w:bottom w:val="none" w:sz="0" w:space="0" w:color="auto"/>
        <w:right w:val="none" w:sz="0" w:space="0" w:color="auto"/>
      </w:divBdr>
    </w:div>
    <w:div w:id="27799996">
      <w:bodyDiv w:val="1"/>
      <w:marLeft w:val="0"/>
      <w:marRight w:val="0"/>
      <w:marTop w:val="0"/>
      <w:marBottom w:val="0"/>
      <w:divBdr>
        <w:top w:val="none" w:sz="0" w:space="0" w:color="auto"/>
        <w:left w:val="none" w:sz="0" w:space="0" w:color="auto"/>
        <w:bottom w:val="none" w:sz="0" w:space="0" w:color="auto"/>
        <w:right w:val="none" w:sz="0" w:space="0" w:color="auto"/>
      </w:divBdr>
    </w:div>
    <w:div w:id="30767499">
      <w:bodyDiv w:val="1"/>
      <w:marLeft w:val="0"/>
      <w:marRight w:val="0"/>
      <w:marTop w:val="0"/>
      <w:marBottom w:val="0"/>
      <w:divBdr>
        <w:top w:val="none" w:sz="0" w:space="0" w:color="auto"/>
        <w:left w:val="none" w:sz="0" w:space="0" w:color="auto"/>
        <w:bottom w:val="none" w:sz="0" w:space="0" w:color="auto"/>
        <w:right w:val="none" w:sz="0" w:space="0" w:color="auto"/>
      </w:divBdr>
    </w:div>
    <w:div w:id="31152434">
      <w:bodyDiv w:val="1"/>
      <w:marLeft w:val="0"/>
      <w:marRight w:val="0"/>
      <w:marTop w:val="0"/>
      <w:marBottom w:val="0"/>
      <w:divBdr>
        <w:top w:val="none" w:sz="0" w:space="0" w:color="auto"/>
        <w:left w:val="none" w:sz="0" w:space="0" w:color="auto"/>
        <w:bottom w:val="none" w:sz="0" w:space="0" w:color="auto"/>
        <w:right w:val="none" w:sz="0" w:space="0" w:color="auto"/>
      </w:divBdr>
    </w:div>
    <w:div w:id="31854370">
      <w:bodyDiv w:val="1"/>
      <w:marLeft w:val="0"/>
      <w:marRight w:val="0"/>
      <w:marTop w:val="0"/>
      <w:marBottom w:val="0"/>
      <w:divBdr>
        <w:top w:val="none" w:sz="0" w:space="0" w:color="auto"/>
        <w:left w:val="none" w:sz="0" w:space="0" w:color="auto"/>
        <w:bottom w:val="none" w:sz="0" w:space="0" w:color="auto"/>
        <w:right w:val="none" w:sz="0" w:space="0" w:color="auto"/>
      </w:divBdr>
    </w:div>
    <w:div w:id="33697119">
      <w:bodyDiv w:val="1"/>
      <w:marLeft w:val="0"/>
      <w:marRight w:val="0"/>
      <w:marTop w:val="0"/>
      <w:marBottom w:val="0"/>
      <w:divBdr>
        <w:top w:val="none" w:sz="0" w:space="0" w:color="auto"/>
        <w:left w:val="none" w:sz="0" w:space="0" w:color="auto"/>
        <w:bottom w:val="none" w:sz="0" w:space="0" w:color="auto"/>
        <w:right w:val="none" w:sz="0" w:space="0" w:color="auto"/>
      </w:divBdr>
    </w:div>
    <w:div w:id="34044046">
      <w:bodyDiv w:val="1"/>
      <w:marLeft w:val="0"/>
      <w:marRight w:val="0"/>
      <w:marTop w:val="0"/>
      <w:marBottom w:val="0"/>
      <w:divBdr>
        <w:top w:val="none" w:sz="0" w:space="0" w:color="auto"/>
        <w:left w:val="none" w:sz="0" w:space="0" w:color="auto"/>
        <w:bottom w:val="none" w:sz="0" w:space="0" w:color="auto"/>
        <w:right w:val="none" w:sz="0" w:space="0" w:color="auto"/>
      </w:divBdr>
    </w:div>
    <w:div w:id="34744193">
      <w:bodyDiv w:val="1"/>
      <w:marLeft w:val="0"/>
      <w:marRight w:val="0"/>
      <w:marTop w:val="0"/>
      <w:marBottom w:val="0"/>
      <w:divBdr>
        <w:top w:val="none" w:sz="0" w:space="0" w:color="auto"/>
        <w:left w:val="none" w:sz="0" w:space="0" w:color="auto"/>
        <w:bottom w:val="none" w:sz="0" w:space="0" w:color="auto"/>
        <w:right w:val="none" w:sz="0" w:space="0" w:color="auto"/>
      </w:divBdr>
    </w:div>
    <w:div w:id="36585539">
      <w:bodyDiv w:val="1"/>
      <w:marLeft w:val="0"/>
      <w:marRight w:val="0"/>
      <w:marTop w:val="0"/>
      <w:marBottom w:val="0"/>
      <w:divBdr>
        <w:top w:val="none" w:sz="0" w:space="0" w:color="auto"/>
        <w:left w:val="none" w:sz="0" w:space="0" w:color="auto"/>
        <w:bottom w:val="none" w:sz="0" w:space="0" w:color="auto"/>
        <w:right w:val="none" w:sz="0" w:space="0" w:color="auto"/>
      </w:divBdr>
    </w:div>
    <w:div w:id="38476611">
      <w:bodyDiv w:val="1"/>
      <w:marLeft w:val="0"/>
      <w:marRight w:val="0"/>
      <w:marTop w:val="0"/>
      <w:marBottom w:val="0"/>
      <w:divBdr>
        <w:top w:val="none" w:sz="0" w:space="0" w:color="auto"/>
        <w:left w:val="none" w:sz="0" w:space="0" w:color="auto"/>
        <w:bottom w:val="none" w:sz="0" w:space="0" w:color="auto"/>
        <w:right w:val="none" w:sz="0" w:space="0" w:color="auto"/>
      </w:divBdr>
    </w:div>
    <w:div w:id="38552512">
      <w:bodyDiv w:val="1"/>
      <w:marLeft w:val="0"/>
      <w:marRight w:val="0"/>
      <w:marTop w:val="0"/>
      <w:marBottom w:val="0"/>
      <w:divBdr>
        <w:top w:val="none" w:sz="0" w:space="0" w:color="auto"/>
        <w:left w:val="none" w:sz="0" w:space="0" w:color="auto"/>
        <w:bottom w:val="none" w:sz="0" w:space="0" w:color="auto"/>
        <w:right w:val="none" w:sz="0" w:space="0" w:color="auto"/>
      </w:divBdr>
    </w:div>
    <w:div w:id="39091790">
      <w:bodyDiv w:val="1"/>
      <w:marLeft w:val="0"/>
      <w:marRight w:val="0"/>
      <w:marTop w:val="0"/>
      <w:marBottom w:val="0"/>
      <w:divBdr>
        <w:top w:val="none" w:sz="0" w:space="0" w:color="auto"/>
        <w:left w:val="none" w:sz="0" w:space="0" w:color="auto"/>
        <w:bottom w:val="none" w:sz="0" w:space="0" w:color="auto"/>
        <w:right w:val="none" w:sz="0" w:space="0" w:color="auto"/>
      </w:divBdr>
    </w:div>
    <w:div w:id="41948820">
      <w:bodyDiv w:val="1"/>
      <w:marLeft w:val="0"/>
      <w:marRight w:val="0"/>
      <w:marTop w:val="0"/>
      <w:marBottom w:val="0"/>
      <w:divBdr>
        <w:top w:val="none" w:sz="0" w:space="0" w:color="auto"/>
        <w:left w:val="none" w:sz="0" w:space="0" w:color="auto"/>
        <w:bottom w:val="none" w:sz="0" w:space="0" w:color="auto"/>
        <w:right w:val="none" w:sz="0" w:space="0" w:color="auto"/>
      </w:divBdr>
    </w:div>
    <w:div w:id="44179471">
      <w:bodyDiv w:val="1"/>
      <w:marLeft w:val="0"/>
      <w:marRight w:val="0"/>
      <w:marTop w:val="0"/>
      <w:marBottom w:val="0"/>
      <w:divBdr>
        <w:top w:val="none" w:sz="0" w:space="0" w:color="auto"/>
        <w:left w:val="none" w:sz="0" w:space="0" w:color="auto"/>
        <w:bottom w:val="none" w:sz="0" w:space="0" w:color="auto"/>
        <w:right w:val="none" w:sz="0" w:space="0" w:color="auto"/>
      </w:divBdr>
    </w:div>
    <w:div w:id="47387702">
      <w:bodyDiv w:val="1"/>
      <w:marLeft w:val="0"/>
      <w:marRight w:val="0"/>
      <w:marTop w:val="0"/>
      <w:marBottom w:val="0"/>
      <w:divBdr>
        <w:top w:val="none" w:sz="0" w:space="0" w:color="auto"/>
        <w:left w:val="none" w:sz="0" w:space="0" w:color="auto"/>
        <w:bottom w:val="none" w:sz="0" w:space="0" w:color="auto"/>
        <w:right w:val="none" w:sz="0" w:space="0" w:color="auto"/>
      </w:divBdr>
    </w:div>
    <w:div w:id="51582048">
      <w:bodyDiv w:val="1"/>
      <w:marLeft w:val="0"/>
      <w:marRight w:val="0"/>
      <w:marTop w:val="0"/>
      <w:marBottom w:val="0"/>
      <w:divBdr>
        <w:top w:val="none" w:sz="0" w:space="0" w:color="auto"/>
        <w:left w:val="none" w:sz="0" w:space="0" w:color="auto"/>
        <w:bottom w:val="none" w:sz="0" w:space="0" w:color="auto"/>
        <w:right w:val="none" w:sz="0" w:space="0" w:color="auto"/>
      </w:divBdr>
    </w:div>
    <w:div w:id="51656052">
      <w:bodyDiv w:val="1"/>
      <w:marLeft w:val="0"/>
      <w:marRight w:val="0"/>
      <w:marTop w:val="0"/>
      <w:marBottom w:val="0"/>
      <w:divBdr>
        <w:top w:val="none" w:sz="0" w:space="0" w:color="auto"/>
        <w:left w:val="none" w:sz="0" w:space="0" w:color="auto"/>
        <w:bottom w:val="none" w:sz="0" w:space="0" w:color="auto"/>
        <w:right w:val="none" w:sz="0" w:space="0" w:color="auto"/>
      </w:divBdr>
    </w:div>
    <w:div w:id="53359209">
      <w:bodyDiv w:val="1"/>
      <w:marLeft w:val="0"/>
      <w:marRight w:val="0"/>
      <w:marTop w:val="0"/>
      <w:marBottom w:val="0"/>
      <w:divBdr>
        <w:top w:val="none" w:sz="0" w:space="0" w:color="auto"/>
        <w:left w:val="none" w:sz="0" w:space="0" w:color="auto"/>
        <w:bottom w:val="none" w:sz="0" w:space="0" w:color="auto"/>
        <w:right w:val="none" w:sz="0" w:space="0" w:color="auto"/>
      </w:divBdr>
    </w:div>
    <w:div w:id="58291233">
      <w:bodyDiv w:val="1"/>
      <w:marLeft w:val="0"/>
      <w:marRight w:val="0"/>
      <w:marTop w:val="0"/>
      <w:marBottom w:val="0"/>
      <w:divBdr>
        <w:top w:val="none" w:sz="0" w:space="0" w:color="auto"/>
        <w:left w:val="none" w:sz="0" w:space="0" w:color="auto"/>
        <w:bottom w:val="none" w:sz="0" w:space="0" w:color="auto"/>
        <w:right w:val="none" w:sz="0" w:space="0" w:color="auto"/>
      </w:divBdr>
    </w:div>
    <w:div w:id="58555177">
      <w:bodyDiv w:val="1"/>
      <w:marLeft w:val="0"/>
      <w:marRight w:val="0"/>
      <w:marTop w:val="0"/>
      <w:marBottom w:val="0"/>
      <w:divBdr>
        <w:top w:val="none" w:sz="0" w:space="0" w:color="auto"/>
        <w:left w:val="none" w:sz="0" w:space="0" w:color="auto"/>
        <w:bottom w:val="none" w:sz="0" w:space="0" w:color="auto"/>
        <w:right w:val="none" w:sz="0" w:space="0" w:color="auto"/>
      </w:divBdr>
    </w:div>
    <w:div w:id="59520304">
      <w:bodyDiv w:val="1"/>
      <w:marLeft w:val="0"/>
      <w:marRight w:val="0"/>
      <w:marTop w:val="0"/>
      <w:marBottom w:val="0"/>
      <w:divBdr>
        <w:top w:val="none" w:sz="0" w:space="0" w:color="auto"/>
        <w:left w:val="none" w:sz="0" w:space="0" w:color="auto"/>
        <w:bottom w:val="none" w:sz="0" w:space="0" w:color="auto"/>
        <w:right w:val="none" w:sz="0" w:space="0" w:color="auto"/>
      </w:divBdr>
    </w:div>
    <w:div w:id="60300886">
      <w:bodyDiv w:val="1"/>
      <w:marLeft w:val="0"/>
      <w:marRight w:val="0"/>
      <w:marTop w:val="0"/>
      <w:marBottom w:val="0"/>
      <w:divBdr>
        <w:top w:val="none" w:sz="0" w:space="0" w:color="auto"/>
        <w:left w:val="none" w:sz="0" w:space="0" w:color="auto"/>
        <w:bottom w:val="none" w:sz="0" w:space="0" w:color="auto"/>
        <w:right w:val="none" w:sz="0" w:space="0" w:color="auto"/>
      </w:divBdr>
    </w:div>
    <w:div w:id="62412224">
      <w:bodyDiv w:val="1"/>
      <w:marLeft w:val="0"/>
      <w:marRight w:val="0"/>
      <w:marTop w:val="0"/>
      <w:marBottom w:val="0"/>
      <w:divBdr>
        <w:top w:val="none" w:sz="0" w:space="0" w:color="auto"/>
        <w:left w:val="none" w:sz="0" w:space="0" w:color="auto"/>
        <w:bottom w:val="none" w:sz="0" w:space="0" w:color="auto"/>
        <w:right w:val="none" w:sz="0" w:space="0" w:color="auto"/>
      </w:divBdr>
    </w:div>
    <w:div w:id="65152631">
      <w:bodyDiv w:val="1"/>
      <w:marLeft w:val="0"/>
      <w:marRight w:val="0"/>
      <w:marTop w:val="0"/>
      <w:marBottom w:val="0"/>
      <w:divBdr>
        <w:top w:val="none" w:sz="0" w:space="0" w:color="auto"/>
        <w:left w:val="none" w:sz="0" w:space="0" w:color="auto"/>
        <w:bottom w:val="none" w:sz="0" w:space="0" w:color="auto"/>
        <w:right w:val="none" w:sz="0" w:space="0" w:color="auto"/>
      </w:divBdr>
    </w:div>
    <w:div w:id="66003115">
      <w:bodyDiv w:val="1"/>
      <w:marLeft w:val="0"/>
      <w:marRight w:val="0"/>
      <w:marTop w:val="0"/>
      <w:marBottom w:val="0"/>
      <w:divBdr>
        <w:top w:val="none" w:sz="0" w:space="0" w:color="auto"/>
        <w:left w:val="none" w:sz="0" w:space="0" w:color="auto"/>
        <w:bottom w:val="none" w:sz="0" w:space="0" w:color="auto"/>
        <w:right w:val="none" w:sz="0" w:space="0" w:color="auto"/>
      </w:divBdr>
    </w:div>
    <w:div w:id="66154787">
      <w:bodyDiv w:val="1"/>
      <w:marLeft w:val="0"/>
      <w:marRight w:val="0"/>
      <w:marTop w:val="0"/>
      <w:marBottom w:val="0"/>
      <w:divBdr>
        <w:top w:val="none" w:sz="0" w:space="0" w:color="auto"/>
        <w:left w:val="none" w:sz="0" w:space="0" w:color="auto"/>
        <w:bottom w:val="none" w:sz="0" w:space="0" w:color="auto"/>
        <w:right w:val="none" w:sz="0" w:space="0" w:color="auto"/>
      </w:divBdr>
    </w:div>
    <w:div w:id="66811071">
      <w:bodyDiv w:val="1"/>
      <w:marLeft w:val="0"/>
      <w:marRight w:val="0"/>
      <w:marTop w:val="0"/>
      <w:marBottom w:val="0"/>
      <w:divBdr>
        <w:top w:val="none" w:sz="0" w:space="0" w:color="auto"/>
        <w:left w:val="none" w:sz="0" w:space="0" w:color="auto"/>
        <w:bottom w:val="none" w:sz="0" w:space="0" w:color="auto"/>
        <w:right w:val="none" w:sz="0" w:space="0" w:color="auto"/>
      </w:divBdr>
    </w:div>
    <w:div w:id="68040650">
      <w:bodyDiv w:val="1"/>
      <w:marLeft w:val="0"/>
      <w:marRight w:val="0"/>
      <w:marTop w:val="0"/>
      <w:marBottom w:val="0"/>
      <w:divBdr>
        <w:top w:val="none" w:sz="0" w:space="0" w:color="auto"/>
        <w:left w:val="none" w:sz="0" w:space="0" w:color="auto"/>
        <w:bottom w:val="none" w:sz="0" w:space="0" w:color="auto"/>
        <w:right w:val="none" w:sz="0" w:space="0" w:color="auto"/>
      </w:divBdr>
    </w:div>
    <w:div w:id="68967401">
      <w:bodyDiv w:val="1"/>
      <w:marLeft w:val="0"/>
      <w:marRight w:val="0"/>
      <w:marTop w:val="0"/>
      <w:marBottom w:val="0"/>
      <w:divBdr>
        <w:top w:val="none" w:sz="0" w:space="0" w:color="auto"/>
        <w:left w:val="none" w:sz="0" w:space="0" w:color="auto"/>
        <w:bottom w:val="none" w:sz="0" w:space="0" w:color="auto"/>
        <w:right w:val="none" w:sz="0" w:space="0" w:color="auto"/>
      </w:divBdr>
    </w:div>
    <w:div w:id="72631515">
      <w:bodyDiv w:val="1"/>
      <w:marLeft w:val="0"/>
      <w:marRight w:val="0"/>
      <w:marTop w:val="0"/>
      <w:marBottom w:val="0"/>
      <w:divBdr>
        <w:top w:val="none" w:sz="0" w:space="0" w:color="auto"/>
        <w:left w:val="none" w:sz="0" w:space="0" w:color="auto"/>
        <w:bottom w:val="none" w:sz="0" w:space="0" w:color="auto"/>
        <w:right w:val="none" w:sz="0" w:space="0" w:color="auto"/>
      </w:divBdr>
    </w:div>
    <w:div w:id="72822955">
      <w:bodyDiv w:val="1"/>
      <w:marLeft w:val="0"/>
      <w:marRight w:val="0"/>
      <w:marTop w:val="0"/>
      <w:marBottom w:val="0"/>
      <w:divBdr>
        <w:top w:val="none" w:sz="0" w:space="0" w:color="auto"/>
        <w:left w:val="none" w:sz="0" w:space="0" w:color="auto"/>
        <w:bottom w:val="none" w:sz="0" w:space="0" w:color="auto"/>
        <w:right w:val="none" w:sz="0" w:space="0" w:color="auto"/>
      </w:divBdr>
    </w:div>
    <w:div w:id="73094642">
      <w:bodyDiv w:val="1"/>
      <w:marLeft w:val="0"/>
      <w:marRight w:val="0"/>
      <w:marTop w:val="0"/>
      <w:marBottom w:val="0"/>
      <w:divBdr>
        <w:top w:val="none" w:sz="0" w:space="0" w:color="auto"/>
        <w:left w:val="none" w:sz="0" w:space="0" w:color="auto"/>
        <w:bottom w:val="none" w:sz="0" w:space="0" w:color="auto"/>
        <w:right w:val="none" w:sz="0" w:space="0" w:color="auto"/>
      </w:divBdr>
    </w:div>
    <w:div w:id="77094085">
      <w:bodyDiv w:val="1"/>
      <w:marLeft w:val="0"/>
      <w:marRight w:val="0"/>
      <w:marTop w:val="0"/>
      <w:marBottom w:val="0"/>
      <w:divBdr>
        <w:top w:val="none" w:sz="0" w:space="0" w:color="auto"/>
        <w:left w:val="none" w:sz="0" w:space="0" w:color="auto"/>
        <w:bottom w:val="none" w:sz="0" w:space="0" w:color="auto"/>
        <w:right w:val="none" w:sz="0" w:space="0" w:color="auto"/>
      </w:divBdr>
    </w:div>
    <w:div w:id="77291126">
      <w:bodyDiv w:val="1"/>
      <w:marLeft w:val="0"/>
      <w:marRight w:val="0"/>
      <w:marTop w:val="0"/>
      <w:marBottom w:val="0"/>
      <w:divBdr>
        <w:top w:val="none" w:sz="0" w:space="0" w:color="auto"/>
        <w:left w:val="none" w:sz="0" w:space="0" w:color="auto"/>
        <w:bottom w:val="none" w:sz="0" w:space="0" w:color="auto"/>
        <w:right w:val="none" w:sz="0" w:space="0" w:color="auto"/>
      </w:divBdr>
    </w:div>
    <w:div w:id="78795641">
      <w:bodyDiv w:val="1"/>
      <w:marLeft w:val="0"/>
      <w:marRight w:val="0"/>
      <w:marTop w:val="0"/>
      <w:marBottom w:val="0"/>
      <w:divBdr>
        <w:top w:val="none" w:sz="0" w:space="0" w:color="auto"/>
        <w:left w:val="none" w:sz="0" w:space="0" w:color="auto"/>
        <w:bottom w:val="none" w:sz="0" w:space="0" w:color="auto"/>
        <w:right w:val="none" w:sz="0" w:space="0" w:color="auto"/>
      </w:divBdr>
    </w:div>
    <w:div w:id="79063498">
      <w:bodyDiv w:val="1"/>
      <w:marLeft w:val="0"/>
      <w:marRight w:val="0"/>
      <w:marTop w:val="0"/>
      <w:marBottom w:val="0"/>
      <w:divBdr>
        <w:top w:val="none" w:sz="0" w:space="0" w:color="auto"/>
        <w:left w:val="none" w:sz="0" w:space="0" w:color="auto"/>
        <w:bottom w:val="none" w:sz="0" w:space="0" w:color="auto"/>
        <w:right w:val="none" w:sz="0" w:space="0" w:color="auto"/>
      </w:divBdr>
    </w:div>
    <w:div w:id="81688267">
      <w:bodyDiv w:val="1"/>
      <w:marLeft w:val="0"/>
      <w:marRight w:val="0"/>
      <w:marTop w:val="0"/>
      <w:marBottom w:val="0"/>
      <w:divBdr>
        <w:top w:val="none" w:sz="0" w:space="0" w:color="auto"/>
        <w:left w:val="none" w:sz="0" w:space="0" w:color="auto"/>
        <w:bottom w:val="none" w:sz="0" w:space="0" w:color="auto"/>
        <w:right w:val="none" w:sz="0" w:space="0" w:color="auto"/>
      </w:divBdr>
    </w:div>
    <w:div w:id="84153545">
      <w:bodyDiv w:val="1"/>
      <w:marLeft w:val="0"/>
      <w:marRight w:val="0"/>
      <w:marTop w:val="0"/>
      <w:marBottom w:val="0"/>
      <w:divBdr>
        <w:top w:val="none" w:sz="0" w:space="0" w:color="auto"/>
        <w:left w:val="none" w:sz="0" w:space="0" w:color="auto"/>
        <w:bottom w:val="none" w:sz="0" w:space="0" w:color="auto"/>
        <w:right w:val="none" w:sz="0" w:space="0" w:color="auto"/>
      </w:divBdr>
    </w:div>
    <w:div w:id="84423782">
      <w:bodyDiv w:val="1"/>
      <w:marLeft w:val="0"/>
      <w:marRight w:val="0"/>
      <w:marTop w:val="0"/>
      <w:marBottom w:val="0"/>
      <w:divBdr>
        <w:top w:val="none" w:sz="0" w:space="0" w:color="auto"/>
        <w:left w:val="none" w:sz="0" w:space="0" w:color="auto"/>
        <w:bottom w:val="none" w:sz="0" w:space="0" w:color="auto"/>
        <w:right w:val="none" w:sz="0" w:space="0" w:color="auto"/>
      </w:divBdr>
    </w:div>
    <w:div w:id="85004314">
      <w:bodyDiv w:val="1"/>
      <w:marLeft w:val="0"/>
      <w:marRight w:val="0"/>
      <w:marTop w:val="0"/>
      <w:marBottom w:val="0"/>
      <w:divBdr>
        <w:top w:val="none" w:sz="0" w:space="0" w:color="auto"/>
        <w:left w:val="none" w:sz="0" w:space="0" w:color="auto"/>
        <w:bottom w:val="none" w:sz="0" w:space="0" w:color="auto"/>
        <w:right w:val="none" w:sz="0" w:space="0" w:color="auto"/>
      </w:divBdr>
    </w:div>
    <w:div w:id="87430512">
      <w:bodyDiv w:val="1"/>
      <w:marLeft w:val="0"/>
      <w:marRight w:val="0"/>
      <w:marTop w:val="0"/>
      <w:marBottom w:val="0"/>
      <w:divBdr>
        <w:top w:val="none" w:sz="0" w:space="0" w:color="auto"/>
        <w:left w:val="none" w:sz="0" w:space="0" w:color="auto"/>
        <w:bottom w:val="none" w:sz="0" w:space="0" w:color="auto"/>
        <w:right w:val="none" w:sz="0" w:space="0" w:color="auto"/>
      </w:divBdr>
    </w:div>
    <w:div w:id="89551578">
      <w:bodyDiv w:val="1"/>
      <w:marLeft w:val="0"/>
      <w:marRight w:val="0"/>
      <w:marTop w:val="0"/>
      <w:marBottom w:val="0"/>
      <w:divBdr>
        <w:top w:val="none" w:sz="0" w:space="0" w:color="auto"/>
        <w:left w:val="none" w:sz="0" w:space="0" w:color="auto"/>
        <w:bottom w:val="none" w:sz="0" w:space="0" w:color="auto"/>
        <w:right w:val="none" w:sz="0" w:space="0" w:color="auto"/>
      </w:divBdr>
    </w:div>
    <w:div w:id="91433393">
      <w:bodyDiv w:val="1"/>
      <w:marLeft w:val="0"/>
      <w:marRight w:val="0"/>
      <w:marTop w:val="0"/>
      <w:marBottom w:val="0"/>
      <w:divBdr>
        <w:top w:val="none" w:sz="0" w:space="0" w:color="auto"/>
        <w:left w:val="none" w:sz="0" w:space="0" w:color="auto"/>
        <w:bottom w:val="none" w:sz="0" w:space="0" w:color="auto"/>
        <w:right w:val="none" w:sz="0" w:space="0" w:color="auto"/>
      </w:divBdr>
    </w:div>
    <w:div w:id="91438912">
      <w:bodyDiv w:val="1"/>
      <w:marLeft w:val="0"/>
      <w:marRight w:val="0"/>
      <w:marTop w:val="0"/>
      <w:marBottom w:val="0"/>
      <w:divBdr>
        <w:top w:val="none" w:sz="0" w:space="0" w:color="auto"/>
        <w:left w:val="none" w:sz="0" w:space="0" w:color="auto"/>
        <w:bottom w:val="none" w:sz="0" w:space="0" w:color="auto"/>
        <w:right w:val="none" w:sz="0" w:space="0" w:color="auto"/>
      </w:divBdr>
    </w:div>
    <w:div w:id="92171570">
      <w:bodyDiv w:val="1"/>
      <w:marLeft w:val="0"/>
      <w:marRight w:val="0"/>
      <w:marTop w:val="0"/>
      <w:marBottom w:val="0"/>
      <w:divBdr>
        <w:top w:val="none" w:sz="0" w:space="0" w:color="auto"/>
        <w:left w:val="none" w:sz="0" w:space="0" w:color="auto"/>
        <w:bottom w:val="none" w:sz="0" w:space="0" w:color="auto"/>
        <w:right w:val="none" w:sz="0" w:space="0" w:color="auto"/>
      </w:divBdr>
    </w:div>
    <w:div w:id="95905971">
      <w:bodyDiv w:val="1"/>
      <w:marLeft w:val="0"/>
      <w:marRight w:val="0"/>
      <w:marTop w:val="0"/>
      <w:marBottom w:val="0"/>
      <w:divBdr>
        <w:top w:val="none" w:sz="0" w:space="0" w:color="auto"/>
        <w:left w:val="none" w:sz="0" w:space="0" w:color="auto"/>
        <w:bottom w:val="none" w:sz="0" w:space="0" w:color="auto"/>
        <w:right w:val="none" w:sz="0" w:space="0" w:color="auto"/>
      </w:divBdr>
    </w:div>
    <w:div w:id="97871232">
      <w:bodyDiv w:val="1"/>
      <w:marLeft w:val="0"/>
      <w:marRight w:val="0"/>
      <w:marTop w:val="0"/>
      <w:marBottom w:val="0"/>
      <w:divBdr>
        <w:top w:val="none" w:sz="0" w:space="0" w:color="auto"/>
        <w:left w:val="none" w:sz="0" w:space="0" w:color="auto"/>
        <w:bottom w:val="none" w:sz="0" w:space="0" w:color="auto"/>
        <w:right w:val="none" w:sz="0" w:space="0" w:color="auto"/>
      </w:divBdr>
    </w:div>
    <w:div w:id="98380386">
      <w:bodyDiv w:val="1"/>
      <w:marLeft w:val="0"/>
      <w:marRight w:val="0"/>
      <w:marTop w:val="0"/>
      <w:marBottom w:val="0"/>
      <w:divBdr>
        <w:top w:val="none" w:sz="0" w:space="0" w:color="auto"/>
        <w:left w:val="none" w:sz="0" w:space="0" w:color="auto"/>
        <w:bottom w:val="none" w:sz="0" w:space="0" w:color="auto"/>
        <w:right w:val="none" w:sz="0" w:space="0" w:color="auto"/>
      </w:divBdr>
    </w:div>
    <w:div w:id="100417131">
      <w:bodyDiv w:val="1"/>
      <w:marLeft w:val="0"/>
      <w:marRight w:val="0"/>
      <w:marTop w:val="0"/>
      <w:marBottom w:val="0"/>
      <w:divBdr>
        <w:top w:val="none" w:sz="0" w:space="0" w:color="auto"/>
        <w:left w:val="none" w:sz="0" w:space="0" w:color="auto"/>
        <w:bottom w:val="none" w:sz="0" w:space="0" w:color="auto"/>
        <w:right w:val="none" w:sz="0" w:space="0" w:color="auto"/>
      </w:divBdr>
    </w:div>
    <w:div w:id="101190203">
      <w:bodyDiv w:val="1"/>
      <w:marLeft w:val="0"/>
      <w:marRight w:val="0"/>
      <w:marTop w:val="0"/>
      <w:marBottom w:val="0"/>
      <w:divBdr>
        <w:top w:val="none" w:sz="0" w:space="0" w:color="auto"/>
        <w:left w:val="none" w:sz="0" w:space="0" w:color="auto"/>
        <w:bottom w:val="none" w:sz="0" w:space="0" w:color="auto"/>
        <w:right w:val="none" w:sz="0" w:space="0" w:color="auto"/>
      </w:divBdr>
    </w:div>
    <w:div w:id="101345435">
      <w:bodyDiv w:val="1"/>
      <w:marLeft w:val="0"/>
      <w:marRight w:val="0"/>
      <w:marTop w:val="0"/>
      <w:marBottom w:val="0"/>
      <w:divBdr>
        <w:top w:val="none" w:sz="0" w:space="0" w:color="auto"/>
        <w:left w:val="none" w:sz="0" w:space="0" w:color="auto"/>
        <w:bottom w:val="none" w:sz="0" w:space="0" w:color="auto"/>
        <w:right w:val="none" w:sz="0" w:space="0" w:color="auto"/>
      </w:divBdr>
    </w:div>
    <w:div w:id="103498035">
      <w:bodyDiv w:val="1"/>
      <w:marLeft w:val="0"/>
      <w:marRight w:val="0"/>
      <w:marTop w:val="0"/>
      <w:marBottom w:val="0"/>
      <w:divBdr>
        <w:top w:val="none" w:sz="0" w:space="0" w:color="auto"/>
        <w:left w:val="none" w:sz="0" w:space="0" w:color="auto"/>
        <w:bottom w:val="none" w:sz="0" w:space="0" w:color="auto"/>
        <w:right w:val="none" w:sz="0" w:space="0" w:color="auto"/>
      </w:divBdr>
    </w:div>
    <w:div w:id="103503825">
      <w:bodyDiv w:val="1"/>
      <w:marLeft w:val="0"/>
      <w:marRight w:val="0"/>
      <w:marTop w:val="0"/>
      <w:marBottom w:val="0"/>
      <w:divBdr>
        <w:top w:val="none" w:sz="0" w:space="0" w:color="auto"/>
        <w:left w:val="none" w:sz="0" w:space="0" w:color="auto"/>
        <w:bottom w:val="none" w:sz="0" w:space="0" w:color="auto"/>
        <w:right w:val="none" w:sz="0" w:space="0" w:color="auto"/>
      </w:divBdr>
    </w:div>
    <w:div w:id="103966033">
      <w:bodyDiv w:val="1"/>
      <w:marLeft w:val="0"/>
      <w:marRight w:val="0"/>
      <w:marTop w:val="0"/>
      <w:marBottom w:val="0"/>
      <w:divBdr>
        <w:top w:val="none" w:sz="0" w:space="0" w:color="auto"/>
        <w:left w:val="none" w:sz="0" w:space="0" w:color="auto"/>
        <w:bottom w:val="none" w:sz="0" w:space="0" w:color="auto"/>
        <w:right w:val="none" w:sz="0" w:space="0" w:color="auto"/>
      </w:divBdr>
    </w:div>
    <w:div w:id="104276125">
      <w:bodyDiv w:val="1"/>
      <w:marLeft w:val="0"/>
      <w:marRight w:val="0"/>
      <w:marTop w:val="0"/>
      <w:marBottom w:val="0"/>
      <w:divBdr>
        <w:top w:val="none" w:sz="0" w:space="0" w:color="auto"/>
        <w:left w:val="none" w:sz="0" w:space="0" w:color="auto"/>
        <w:bottom w:val="none" w:sz="0" w:space="0" w:color="auto"/>
        <w:right w:val="none" w:sz="0" w:space="0" w:color="auto"/>
      </w:divBdr>
    </w:div>
    <w:div w:id="104810016">
      <w:bodyDiv w:val="1"/>
      <w:marLeft w:val="0"/>
      <w:marRight w:val="0"/>
      <w:marTop w:val="0"/>
      <w:marBottom w:val="0"/>
      <w:divBdr>
        <w:top w:val="none" w:sz="0" w:space="0" w:color="auto"/>
        <w:left w:val="none" w:sz="0" w:space="0" w:color="auto"/>
        <w:bottom w:val="none" w:sz="0" w:space="0" w:color="auto"/>
        <w:right w:val="none" w:sz="0" w:space="0" w:color="auto"/>
      </w:divBdr>
    </w:div>
    <w:div w:id="105123805">
      <w:bodyDiv w:val="1"/>
      <w:marLeft w:val="0"/>
      <w:marRight w:val="0"/>
      <w:marTop w:val="0"/>
      <w:marBottom w:val="0"/>
      <w:divBdr>
        <w:top w:val="none" w:sz="0" w:space="0" w:color="auto"/>
        <w:left w:val="none" w:sz="0" w:space="0" w:color="auto"/>
        <w:bottom w:val="none" w:sz="0" w:space="0" w:color="auto"/>
        <w:right w:val="none" w:sz="0" w:space="0" w:color="auto"/>
      </w:divBdr>
    </w:div>
    <w:div w:id="105393114">
      <w:bodyDiv w:val="1"/>
      <w:marLeft w:val="0"/>
      <w:marRight w:val="0"/>
      <w:marTop w:val="0"/>
      <w:marBottom w:val="0"/>
      <w:divBdr>
        <w:top w:val="none" w:sz="0" w:space="0" w:color="auto"/>
        <w:left w:val="none" w:sz="0" w:space="0" w:color="auto"/>
        <w:bottom w:val="none" w:sz="0" w:space="0" w:color="auto"/>
        <w:right w:val="none" w:sz="0" w:space="0" w:color="auto"/>
      </w:divBdr>
    </w:div>
    <w:div w:id="106320977">
      <w:bodyDiv w:val="1"/>
      <w:marLeft w:val="0"/>
      <w:marRight w:val="0"/>
      <w:marTop w:val="0"/>
      <w:marBottom w:val="0"/>
      <w:divBdr>
        <w:top w:val="none" w:sz="0" w:space="0" w:color="auto"/>
        <w:left w:val="none" w:sz="0" w:space="0" w:color="auto"/>
        <w:bottom w:val="none" w:sz="0" w:space="0" w:color="auto"/>
        <w:right w:val="none" w:sz="0" w:space="0" w:color="auto"/>
      </w:divBdr>
    </w:div>
    <w:div w:id="107092973">
      <w:bodyDiv w:val="1"/>
      <w:marLeft w:val="0"/>
      <w:marRight w:val="0"/>
      <w:marTop w:val="0"/>
      <w:marBottom w:val="0"/>
      <w:divBdr>
        <w:top w:val="none" w:sz="0" w:space="0" w:color="auto"/>
        <w:left w:val="none" w:sz="0" w:space="0" w:color="auto"/>
        <w:bottom w:val="none" w:sz="0" w:space="0" w:color="auto"/>
        <w:right w:val="none" w:sz="0" w:space="0" w:color="auto"/>
      </w:divBdr>
    </w:div>
    <w:div w:id="108358034">
      <w:bodyDiv w:val="1"/>
      <w:marLeft w:val="0"/>
      <w:marRight w:val="0"/>
      <w:marTop w:val="0"/>
      <w:marBottom w:val="0"/>
      <w:divBdr>
        <w:top w:val="none" w:sz="0" w:space="0" w:color="auto"/>
        <w:left w:val="none" w:sz="0" w:space="0" w:color="auto"/>
        <w:bottom w:val="none" w:sz="0" w:space="0" w:color="auto"/>
        <w:right w:val="none" w:sz="0" w:space="0" w:color="auto"/>
      </w:divBdr>
    </w:div>
    <w:div w:id="109474674">
      <w:bodyDiv w:val="1"/>
      <w:marLeft w:val="0"/>
      <w:marRight w:val="0"/>
      <w:marTop w:val="0"/>
      <w:marBottom w:val="0"/>
      <w:divBdr>
        <w:top w:val="none" w:sz="0" w:space="0" w:color="auto"/>
        <w:left w:val="none" w:sz="0" w:space="0" w:color="auto"/>
        <w:bottom w:val="none" w:sz="0" w:space="0" w:color="auto"/>
        <w:right w:val="none" w:sz="0" w:space="0" w:color="auto"/>
      </w:divBdr>
    </w:div>
    <w:div w:id="109858810">
      <w:bodyDiv w:val="1"/>
      <w:marLeft w:val="0"/>
      <w:marRight w:val="0"/>
      <w:marTop w:val="0"/>
      <w:marBottom w:val="0"/>
      <w:divBdr>
        <w:top w:val="none" w:sz="0" w:space="0" w:color="auto"/>
        <w:left w:val="none" w:sz="0" w:space="0" w:color="auto"/>
        <w:bottom w:val="none" w:sz="0" w:space="0" w:color="auto"/>
        <w:right w:val="none" w:sz="0" w:space="0" w:color="auto"/>
      </w:divBdr>
    </w:div>
    <w:div w:id="111287465">
      <w:bodyDiv w:val="1"/>
      <w:marLeft w:val="0"/>
      <w:marRight w:val="0"/>
      <w:marTop w:val="0"/>
      <w:marBottom w:val="0"/>
      <w:divBdr>
        <w:top w:val="none" w:sz="0" w:space="0" w:color="auto"/>
        <w:left w:val="none" w:sz="0" w:space="0" w:color="auto"/>
        <w:bottom w:val="none" w:sz="0" w:space="0" w:color="auto"/>
        <w:right w:val="none" w:sz="0" w:space="0" w:color="auto"/>
      </w:divBdr>
    </w:div>
    <w:div w:id="111480154">
      <w:bodyDiv w:val="1"/>
      <w:marLeft w:val="0"/>
      <w:marRight w:val="0"/>
      <w:marTop w:val="0"/>
      <w:marBottom w:val="0"/>
      <w:divBdr>
        <w:top w:val="none" w:sz="0" w:space="0" w:color="auto"/>
        <w:left w:val="none" w:sz="0" w:space="0" w:color="auto"/>
        <w:bottom w:val="none" w:sz="0" w:space="0" w:color="auto"/>
        <w:right w:val="none" w:sz="0" w:space="0" w:color="auto"/>
      </w:divBdr>
    </w:div>
    <w:div w:id="113141729">
      <w:bodyDiv w:val="1"/>
      <w:marLeft w:val="0"/>
      <w:marRight w:val="0"/>
      <w:marTop w:val="0"/>
      <w:marBottom w:val="0"/>
      <w:divBdr>
        <w:top w:val="none" w:sz="0" w:space="0" w:color="auto"/>
        <w:left w:val="none" w:sz="0" w:space="0" w:color="auto"/>
        <w:bottom w:val="none" w:sz="0" w:space="0" w:color="auto"/>
        <w:right w:val="none" w:sz="0" w:space="0" w:color="auto"/>
      </w:divBdr>
    </w:div>
    <w:div w:id="113180915">
      <w:bodyDiv w:val="1"/>
      <w:marLeft w:val="0"/>
      <w:marRight w:val="0"/>
      <w:marTop w:val="0"/>
      <w:marBottom w:val="0"/>
      <w:divBdr>
        <w:top w:val="none" w:sz="0" w:space="0" w:color="auto"/>
        <w:left w:val="none" w:sz="0" w:space="0" w:color="auto"/>
        <w:bottom w:val="none" w:sz="0" w:space="0" w:color="auto"/>
        <w:right w:val="none" w:sz="0" w:space="0" w:color="auto"/>
      </w:divBdr>
    </w:div>
    <w:div w:id="114059117">
      <w:bodyDiv w:val="1"/>
      <w:marLeft w:val="0"/>
      <w:marRight w:val="0"/>
      <w:marTop w:val="0"/>
      <w:marBottom w:val="0"/>
      <w:divBdr>
        <w:top w:val="none" w:sz="0" w:space="0" w:color="auto"/>
        <w:left w:val="none" w:sz="0" w:space="0" w:color="auto"/>
        <w:bottom w:val="none" w:sz="0" w:space="0" w:color="auto"/>
        <w:right w:val="none" w:sz="0" w:space="0" w:color="auto"/>
      </w:divBdr>
    </w:div>
    <w:div w:id="114176164">
      <w:bodyDiv w:val="1"/>
      <w:marLeft w:val="0"/>
      <w:marRight w:val="0"/>
      <w:marTop w:val="0"/>
      <w:marBottom w:val="0"/>
      <w:divBdr>
        <w:top w:val="none" w:sz="0" w:space="0" w:color="auto"/>
        <w:left w:val="none" w:sz="0" w:space="0" w:color="auto"/>
        <w:bottom w:val="none" w:sz="0" w:space="0" w:color="auto"/>
        <w:right w:val="none" w:sz="0" w:space="0" w:color="auto"/>
      </w:divBdr>
    </w:div>
    <w:div w:id="117184765">
      <w:bodyDiv w:val="1"/>
      <w:marLeft w:val="0"/>
      <w:marRight w:val="0"/>
      <w:marTop w:val="0"/>
      <w:marBottom w:val="0"/>
      <w:divBdr>
        <w:top w:val="none" w:sz="0" w:space="0" w:color="auto"/>
        <w:left w:val="none" w:sz="0" w:space="0" w:color="auto"/>
        <w:bottom w:val="none" w:sz="0" w:space="0" w:color="auto"/>
        <w:right w:val="none" w:sz="0" w:space="0" w:color="auto"/>
      </w:divBdr>
    </w:div>
    <w:div w:id="117453714">
      <w:bodyDiv w:val="1"/>
      <w:marLeft w:val="0"/>
      <w:marRight w:val="0"/>
      <w:marTop w:val="0"/>
      <w:marBottom w:val="0"/>
      <w:divBdr>
        <w:top w:val="none" w:sz="0" w:space="0" w:color="auto"/>
        <w:left w:val="none" w:sz="0" w:space="0" w:color="auto"/>
        <w:bottom w:val="none" w:sz="0" w:space="0" w:color="auto"/>
        <w:right w:val="none" w:sz="0" w:space="0" w:color="auto"/>
      </w:divBdr>
    </w:div>
    <w:div w:id="117575231">
      <w:bodyDiv w:val="1"/>
      <w:marLeft w:val="0"/>
      <w:marRight w:val="0"/>
      <w:marTop w:val="0"/>
      <w:marBottom w:val="0"/>
      <w:divBdr>
        <w:top w:val="none" w:sz="0" w:space="0" w:color="auto"/>
        <w:left w:val="none" w:sz="0" w:space="0" w:color="auto"/>
        <w:bottom w:val="none" w:sz="0" w:space="0" w:color="auto"/>
        <w:right w:val="none" w:sz="0" w:space="0" w:color="auto"/>
      </w:divBdr>
    </w:div>
    <w:div w:id="117797603">
      <w:bodyDiv w:val="1"/>
      <w:marLeft w:val="0"/>
      <w:marRight w:val="0"/>
      <w:marTop w:val="0"/>
      <w:marBottom w:val="0"/>
      <w:divBdr>
        <w:top w:val="none" w:sz="0" w:space="0" w:color="auto"/>
        <w:left w:val="none" w:sz="0" w:space="0" w:color="auto"/>
        <w:bottom w:val="none" w:sz="0" w:space="0" w:color="auto"/>
        <w:right w:val="none" w:sz="0" w:space="0" w:color="auto"/>
      </w:divBdr>
    </w:div>
    <w:div w:id="119031571">
      <w:bodyDiv w:val="1"/>
      <w:marLeft w:val="0"/>
      <w:marRight w:val="0"/>
      <w:marTop w:val="0"/>
      <w:marBottom w:val="0"/>
      <w:divBdr>
        <w:top w:val="none" w:sz="0" w:space="0" w:color="auto"/>
        <w:left w:val="none" w:sz="0" w:space="0" w:color="auto"/>
        <w:bottom w:val="none" w:sz="0" w:space="0" w:color="auto"/>
        <w:right w:val="none" w:sz="0" w:space="0" w:color="auto"/>
      </w:divBdr>
    </w:div>
    <w:div w:id="120735771">
      <w:bodyDiv w:val="1"/>
      <w:marLeft w:val="0"/>
      <w:marRight w:val="0"/>
      <w:marTop w:val="0"/>
      <w:marBottom w:val="0"/>
      <w:divBdr>
        <w:top w:val="none" w:sz="0" w:space="0" w:color="auto"/>
        <w:left w:val="none" w:sz="0" w:space="0" w:color="auto"/>
        <w:bottom w:val="none" w:sz="0" w:space="0" w:color="auto"/>
        <w:right w:val="none" w:sz="0" w:space="0" w:color="auto"/>
      </w:divBdr>
    </w:div>
    <w:div w:id="121658572">
      <w:bodyDiv w:val="1"/>
      <w:marLeft w:val="0"/>
      <w:marRight w:val="0"/>
      <w:marTop w:val="0"/>
      <w:marBottom w:val="0"/>
      <w:divBdr>
        <w:top w:val="none" w:sz="0" w:space="0" w:color="auto"/>
        <w:left w:val="none" w:sz="0" w:space="0" w:color="auto"/>
        <w:bottom w:val="none" w:sz="0" w:space="0" w:color="auto"/>
        <w:right w:val="none" w:sz="0" w:space="0" w:color="auto"/>
      </w:divBdr>
    </w:div>
    <w:div w:id="121924522">
      <w:bodyDiv w:val="1"/>
      <w:marLeft w:val="0"/>
      <w:marRight w:val="0"/>
      <w:marTop w:val="0"/>
      <w:marBottom w:val="0"/>
      <w:divBdr>
        <w:top w:val="none" w:sz="0" w:space="0" w:color="auto"/>
        <w:left w:val="none" w:sz="0" w:space="0" w:color="auto"/>
        <w:bottom w:val="none" w:sz="0" w:space="0" w:color="auto"/>
        <w:right w:val="none" w:sz="0" w:space="0" w:color="auto"/>
      </w:divBdr>
    </w:div>
    <w:div w:id="121966012">
      <w:bodyDiv w:val="1"/>
      <w:marLeft w:val="0"/>
      <w:marRight w:val="0"/>
      <w:marTop w:val="0"/>
      <w:marBottom w:val="0"/>
      <w:divBdr>
        <w:top w:val="none" w:sz="0" w:space="0" w:color="auto"/>
        <w:left w:val="none" w:sz="0" w:space="0" w:color="auto"/>
        <w:bottom w:val="none" w:sz="0" w:space="0" w:color="auto"/>
        <w:right w:val="none" w:sz="0" w:space="0" w:color="auto"/>
      </w:divBdr>
    </w:div>
    <w:div w:id="123353468">
      <w:bodyDiv w:val="1"/>
      <w:marLeft w:val="0"/>
      <w:marRight w:val="0"/>
      <w:marTop w:val="0"/>
      <w:marBottom w:val="0"/>
      <w:divBdr>
        <w:top w:val="none" w:sz="0" w:space="0" w:color="auto"/>
        <w:left w:val="none" w:sz="0" w:space="0" w:color="auto"/>
        <w:bottom w:val="none" w:sz="0" w:space="0" w:color="auto"/>
        <w:right w:val="none" w:sz="0" w:space="0" w:color="auto"/>
      </w:divBdr>
    </w:div>
    <w:div w:id="123625826">
      <w:bodyDiv w:val="1"/>
      <w:marLeft w:val="0"/>
      <w:marRight w:val="0"/>
      <w:marTop w:val="0"/>
      <w:marBottom w:val="0"/>
      <w:divBdr>
        <w:top w:val="none" w:sz="0" w:space="0" w:color="auto"/>
        <w:left w:val="none" w:sz="0" w:space="0" w:color="auto"/>
        <w:bottom w:val="none" w:sz="0" w:space="0" w:color="auto"/>
        <w:right w:val="none" w:sz="0" w:space="0" w:color="auto"/>
      </w:divBdr>
    </w:div>
    <w:div w:id="123932728">
      <w:bodyDiv w:val="1"/>
      <w:marLeft w:val="0"/>
      <w:marRight w:val="0"/>
      <w:marTop w:val="0"/>
      <w:marBottom w:val="0"/>
      <w:divBdr>
        <w:top w:val="none" w:sz="0" w:space="0" w:color="auto"/>
        <w:left w:val="none" w:sz="0" w:space="0" w:color="auto"/>
        <w:bottom w:val="none" w:sz="0" w:space="0" w:color="auto"/>
        <w:right w:val="none" w:sz="0" w:space="0" w:color="auto"/>
      </w:divBdr>
    </w:div>
    <w:div w:id="124737001">
      <w:bodyDiv w:val="1"/>
      <w:marLeft w:val="0"/>
      <w:marRight w:val="0"/>
      <w:marTop w:val="0"/>
      <w:marBottom w:val="0"/>
      <w:divBdr>
        <w:top w:val="none" w:sz="0" w:space="0" w:color="auto"/>
        <w:left w:val="none" w:sz="0" w:space="0" w:color="auto"/>
        <w:bottom w:val="none" w:sz="0" w:space="0" w:color="auto"/>
        <w:right w:val="none" w:sz="0" w:space="0" w:color="auto"/>
      </w:divBdr>
    </w:div>
    <w:div w:id="125244298">
      <w:bodyDiv w:val="1"/>
      <w:marLeft w:val="0"/>
      <w:marRight w:val="0"/>
      <w:marTop w:val="0"/>
      <w:marBottom w:val="0"/>
      <w:divBdr>
        <w:top w:val="none" w:sz="0" w:space="0" w:color="auto"/>
        <w:left w:val="none" w:sz="0" w:space="0" w:color="auto"/>
        <w:bottom w:val="none" w:sz="0" w:space="0" w:color="auto"/>
        <w:right w:val="none" w:sz="0" w:space="0" w:color="auto"/>
      </w:divBdr>
    </w:div>
    <w:div w:id="126121360">
      <w:bodyDiv w:val="1"/>
      <w:marLeft w:val="0"/>
      <w:marRight w:val="0"/>
      <w:marTop w:val="0"/>
      <w:marBottom w:val="0"/>
      <w:divBdr>
        <w:top w:val="none" w:sz="0" w:space="0" w:color="auto"/>
        <w:left w:val="none" w:sz="0" w:space="0" w:color="auto"/>
        <w:bottom w:val="none" w:sz="0" w:space="0" w:color="auto"/>
        <w:right w:val="none" w:sz="0" w:space="0" w:color="auto"/>
      </w:divBdr>
    </w:div>
    <w:div w:id="129131471">
      <w:bodyDiv w:val="1"/>
      <w:marLeft w:val="0"/>
      <w:marRight w:val="0"/>
      <w:marTop w:val="0"/>
      <w:marBottom w:val="0"/>
      <w:divBdr>
        <w:top w:val="none" w:sz="0" w:space="0" w:color="auto"/>
        <w:left w:val="none" w:sz="0" w:space="0" w:color="auto"/>
        <w:bottom w:val="none" w:sz="0" w:space="0" w:color="auto"/>
        <w:right w:val="none" w:sz="0" w:space="0" w:color="auto"/>
      </w:divBdr>
    </w:div>
    <w:div w:id="130682627">
      <w:bodyDiv w:val="1"/>
      <w:marLeft w:val="0"/>
      <w:marRight w:val="0"/>
      <w:marTop w:val="0"/>
      <w:marBottom w:val="0"/>
      <w:divBdr>
        <w:top w:val="none" w:sz="0" w:space="0" w:color="auto"/>
        <w:left w:val="none" w:sz="0" w:space="0" w:color="auto"/>
        <w:bottom w:val="none" w:sz="0" w:space="0" w:color="auto"/>
        <w:right w:val="none" w:sz="0" w:space="0" w:color="auto"/>
      </w:divBdr>
    </w:div>
    <w:div w:id="131409103">
      <w:bodyDiv w:val="1"/>
      <w:marLeft w:val="0"/>
      <w:marRight w:val="0"/>
      <w:marTop w:val="0"/>
      <w:marBottom w:val="0"/>
      <w:divBdr>
        <w:top w:val="none" w:sz="0" w:space="0" w:color="auto"/>
        <w:left w:val="none" w:sz="0" w:space="0" w:color="auto"/>
        <w:bottom w:val="none" w:sz="0" w:space="0" w:color="auto"/>
        <w:right w:val="none" w:sz="0" w:space="0" w:color="auto"/>
      </w:divBdr>
    </w:div>
    <w:div w:id="132916790">
      <w:bodyDiv w:val="1"/>
      <w:marLeft w:val="0"/>
      <w:marRight w:val="0"/>
      <w:marTop w:val="0"/>
      <w:marBottom w:val="0"/>
      <w:divBdr>
        <w:top w:val="none" w:sz="0" w:space="0" w:color="auto"/>
        <w:left w:val="none" w:sz="0" w:space="0" w:color="auto"/>
        <w:bottom w:val="none" w:sz="0" w:space="0" w:color="auto"/>
        <w:right w:val="none" w:sz="0" w:space="0" w:color="auto"/>
      </w:divBdr>
    </w:div>
    <w:div w:id="133760754">
      <w:bodyDiv w:val="1"/>
      <w:marLeft w:val="0"/>
      <w:marRight w:val="0"/>
      <w:marTop w:val="0"/>
      <w:marBottom w:val="0"/>
      <w:divBdr>
        <w:top w:val="none" w:sz="0" w:space="0" w:color="auto"/>
        <w:left w:val="none" w:sz="0" w:space="0" w:color="auto"/>
        <w:bottom w:val="none" w:sz="0" w:space="0" w:color="auto"/>
        <w:right w:val="none" w:sz="0" w:space="0" w:color="auto"/>
      </w:divBdr>
    </w:div>
    <w:div w:id="134373290">
      <w:bodyDiv w:val="1"/>
      <w:marLeft w:val="0"/>
      <w:marRight w:val="0"/>
      <w:marTop w:val="0"/>
      <w:marBottom w:val="0"/>
      <w:divBdr>
        <w:top w:val="none" w:sz="0" w:space="0" w:color="auto"/>
        <w:left w:val="none" w:sz="0" w:space="0" w:color="auto"/>
        <w:bottom w:val="none" w:sz="0" w:space="0" w:color="auto"/>
        <w:right w:val="none" w:sz="0" w:space="0" w:color="auto"/>
      </w:divBdr>
    </w:div>
    <w:div w:id="134638868">
      <w:bodyDiv w:val="1"/>
      <w:marLeft w:val="0"/>
      <w:marRight w:val="0"/>
      <w:marTop w:val="0"/>
      <w:marBottom w:val="0"/>
      <w:divBdr>
        <w:top w:val="none" w:sz="0" w:space="0" w:color="auto"/>
        <w:left w:val="none" w:sz="0" w:space="0" w:color="auto"/>
        <w:bottom w:val="none" w:sz="0" w:space="0" w:color="auto"/>
        <w:right w:val="none" w:sz="0" w:space="0" w:color="auto"/>
      </w:divBdr>
    </w:div>
    <w:div w:id="136916361">
      <w:bodyDiv w:val="1"/>
      <w:marLeft w:val="0"/>
      <w:marRight w:val="0"/>
      <w:marTop w:val="0"/>
      <w:marBottom w:val="0"/>
      <w:divBdr>
        <w:top w:val="none" w:sz="0" w:space="0" w:color="auto"/>
        <w:left w:val="none" w:sz="0" w:space="0" w:color="auto"/>
        <w:bottom w:val="none" w:sz="0" w:space="0" w:color="auto"/>
        <w:right w:val="none" w:sz="0" w:space="0" w:color="auto"/>
      </w:divBdr>
    </w:div>
    <w:div w:id="137378227">
      <w:bodyDiv w:val="1"/>
      <w:marLeft w:val="0"/>
      <w:marRight w:val="0"/>
      <w:marTop w:val="0"/>
      <w:marBottom w:val="0"/>
      <w:divBdr>
        <w:top w:val="none" w:sz="0" w:space="0" w:color="auto"/>
        <w:left w:val="none" w:sz="0" w:space="0" w:color="auto"/>
        <w:bottom w:val="none" w:sz="0" w:space="0" w:color="auto"/>
        <w:right w:val="none" w:sz="0" w:space="0" w:color="auto"/>
      </w:divBdr>
    </w:div>
    <w:div w:id="137842119">
      <w:bodyDiv w:val="1"/>
      <w:marLeft w:val="0"/>
      <w:marRight w:val="0"/>
      <w:marTop w:val="0"/>
      <w:marBottom w:val="0"/>
      <w:divBdr>
        <w:top w:val="none" w:sz="0" w:space="0" w:color="auto"/>
        <w:left w:val="none" w:sz="0" w:space="0" w:color="auto"/>
        <w:bottom w:val="none" w:sz="0" w:space="0" w:color="auto"/>
        <w:right w:val="none" w:sz="0" w:space="0" w:color="auto"/>
      </w:divBdr>
    </w:div>
    <w:div w:id="138574442">
      <w:bodyDiv w:val="1"/>
      <w:marLeft w:val="0"/>
      <w:marRight w:val="0"/>
      <w:marTop w:val="0"/>
      <w:marBottom w:val="0"/>
      <w:divBdr>
        <w:top w:val="none" w:sz="0" w:space="0" w:color="auto"/>
        <w:left w:val="none" w:sz="0" w:space="0" w:color="auto"/>
        <w:bottom w:val="none" w:sz="0" w:space="0" w:color="auto"/>
        <w:right w:val="none" w:sz="0" w:space="0" w:color="auto"/>
      </w:divBdr>
    </w:div>
    <w:div w:id="139540006">
      <w:bodyDiv w:val="1"/>
      <w:marLeft w:val="0"/>
      <w:marRight w:val="0"/>
      <w:marTop w:val="0"/>
      <w:marBottom w:val="0"/>
      <w:divBdr>
        <w:top w:val="none" w:sz="0" w:space="0" w:color="auto"/>
        <w:left w:val="none" w:sz="0" w:space="0" w:color="auto"/>
        <w:bottom w:val="none" w:sz="0" w:space="0" w:color="auto"/>
        <w:right w:val="none" w:sz="0" w:space="0" w:color="auto"/>
      </w:divBdr>
    </w:div>
    <w:div w:id="141389648">
      <w:bodyDiv w:val="1"/>
      <w:marLeft w:val="0"/>
      <w:marRight w:val="0"/>
      <w:marTop w:val="0"/>
      <w:marBottom w:val="0"/>
      <w:divBdr>
        <w:top w:val="none" w:sz="0" w:space="0" w:color="auto"/>
        <w:left w:val="none" w:sz="0" w:space="0" w:color="auto"/>
        <w:bottom w:val="none" w:sz="0" w:space="0" w:color="auto"/>
        <w:right w:val="none" w:sz="0" w:space="0" w:color="auto"/>
      </w:divBdr>
    </w:div>
    <w:div w:id="141893986">
      <w:bodyDiv w:val="1"/>
      <w:marLeft w:val="0"/>
      <w:marRight w:val="0"/>
      <w:marTop w:val="0"/>
      <w:marBottom w:val="0"/>
      <w:divBdr>
        <w:top w:val="none" w:sz="0" w:space="0" w:color="auto"/>
        <w:left w:val="none" w:sz="0" w:space="0" w:color="auto"/>
        <w:bottom w:val="none" w:sz="0" w:space="0" w:color="auto"/>
        <w:right w:val="none" w:sz="0" w:space="0" w:color="auto"/>
      </w:divBdr>
    </w:div>
    <w:div w:id="143473984">
      <w:bodyDiv w:val="1"/>
      <w:marLeft w:val="0"/>
      <w:marRight w:val="0"/>
      <w:marTop w:val="0"/>
      <w:marBottom w:val="0"/>
      <w:divBdr>
        <w:top w:val="none" w:sz="0" w:space="0" w:color="auto"/>
        <w:left w:val="none" w:sz="0" w:space="0" w:color="auto"/>
        <w:bottom w:val="none" w:sz="0" w:space="0" w:color="auto"/>
        <w:right w:val="none" w:sz="0" w:space="0" w:color="auto"/>
      </w:divBdr>
    </w:div>
    <w:div w:id="143663850">
      <w:bodyDiv w:val="1"/>
      <w:marLeft w:val="0"/>
      <w:marRight w:val="0"/>
      <w:marTop w:val="0"/>
      <w:marBottom w:val="0"/>
      <w:divBdr>
        <w:top w:val="none" w:sz="0" w:space="0" w:color="auto"/>
        <w:left w:val="none" w:sz="0" w:space="0" w:color="auto"/>
        <w:bottom w:val="none" w:sz="0" w:space="0" w:color="auto"/>
        <w:right w:val="none" w:sz="0" w:space="0" w:color="auto"/>
      </w:divBdr>
    </w:div>
    <w:div w:id="151526831">
      <w:bodyDiv w:val="1"/>
      <w:marLeft w:val="0"/>
      <w:marRight w:val="0"/>
      <w:marTop w:val="0"/>
      <w:marBottom w:val="0"/>
      <w:divBdr>
        <w:top w:val="none" w:sz="0" w:space="0" w:color="auto"/>
        <w:left w:val="none" w:sz="0" w:space="0" w:color="auto"/>
        <w:bottom w:val="none" w:sz="0" w:space="0" w:color="auto"/>
        <w:right w:val="none" w:sz="0" w:space="0" w:color="auto"/>
      </w:divBdr>
    </w:div>
    <w:div w:id="153106327">
      <w:bodyDiv w:val="1"/>
      <w:marLeft w:val="0"/>
      <w:marRight w:val="0"/>
      <w:marTop w:val="0"/>
      <w:marBottom w:val="0"/>
      <w:divBdr>
        <w:top w:val="none" w:sz="0" w:space="0" w:color="auto"/>
        <w:left w:val="none" w:sz="0" w:space="0" w:color="auto"/>
        <w:bottom w:val="none" w:sz="0" w:space="0" w:color="auto"/>
        <w:right w:val="none" w:sz="0" w:space="0" w:color="auto"/>
      </w:divBdr>
    </w:div>
    <w:div w:id="153423781">
      <w:bodyDiv w:val="1"/>
      <w:marLeft w:val="0"/>
      <w:marRight w:val="0"/>
      <w:marTop w:val="0"/>
      <w:marBottom w:val="0"/>
      <w:divBdr>
        <w:top w:val="none" w:sz="0" w:space="0" w:color="auto"/>
        <w:left w:val="none" w:sz="0" w:space="0" w:color="auto"/>
        <w:bottom w:val="none" w:sz="0" w:space="0" w:color="auto"/>
        <w:right w:val="none" w:sz="0" w:space="0" w:color="auto"/>
      </w:divBdr>
    </w:div>
    <w:div w:id="154146854">
      <w:bodyDiv w:val="1"/>
      <w:marLeft w:val="0"/>
      <w:marRight w:val="0"/>
      <w:marTop w:val="0"/>
      <w:marBottom w:val="0"/>
      <w:divBdr>
        <w:top w:val="none" w:sz="0" w:space="0" w:color="auto"/>
        <w:left w:val="none" w:sz="0" w:space="0" w:color="auto"/>
        <w:bottom w:val="none" w:sz="0" w:space="0" w:color="auto"/>
        <w:right w:val="none" w:sz="0" w:space="0" w:color="auto"/>
      </w:divBdr>
    </w:div>
    <w:div w:id="155462338">
      <w:bodyDiv w:val="1"/>
      <w:marLeft w:val="0"/>
      <w:marRight w:val="0"/>
      <w:marTop w:val="0"/>
      <w:marBottom w:val="0"/>
      <w:divBdr>
        <w:top w:val="none" w:sz="0" w:space="0" w:color="auto"/>
        <w:left w:val="none" w:sz="0" w:space="0" w:color="auto"/>
        <w:bottom w:val="none" w:sz="0" w:space="0" w:color="auto"/>
        <w:right w:val="none" w:sz="0" w:space="0" w:color="auto"/>
      </w:divBdr>
    </w:div>
    <w:div w:id="156266779">
      <w:bodyDiv w:val="1"/>
      <w:marLeft w:val="0"/>
      <w:marRight w:val="0"/>
      <w:marTop w:val="0"/>
      <w:marBottom w:val="0"/>
      <w:divBdr>
        <w:top w:val="none" w:sz="0" w:space="0" w:color="auto"/>
        <w:left w:val="none" w:sz="0" w:space="0" w:color="auto"/>
        <w:bottom w:val="none" w:sz="0" w:space="0" w:color="auto"/>
        <w:right w:val="none" w:sz="0" w:space="0" w:color="auto"/>
      </w:divBdr>
    </w:div>
    <w:div w:id="156463277">
      <w:bodyDiv w:val="1"/>
      <w:marLeft w:val="0"/>
      <w:marRight w:val="0"/>
      <w:marTop w:val="0"/>
      <w:marBottom w:val="0"/>
      <w:divBdr>
        <w:top w:val="none" w:sz="0" w:space="0" w:color="auto"/>
        <w:left w:val="none" w:sz="0" w:space="0" w:color="auto"/>
        <w:bottom w:val="none" w:sz="0" w:space="0" w:color="auto"/>
        <w:right w:val="none" w:sz="0" w:space="0" w:color="auto"/>
      </w:divBdr>
    </w:div>
    <w:div w:id="156504217">
      <w:bodyDiv w:val="1"/>
      <w:marLeft w:val="0"/>
      <w:marRight w:val="0"/>
      <w:marTop w:val="0"/>
      <w:marBottom w:val="0"/>
      <w:divBdr>
        <w:top w:val="none" w:sz="0" w:space="0" w:color="auto"/>
        <w:left w:val="none" w:sz="0" w:space="0" w:color="auto"/>
        <w:bottom w:val="none" w:sz="0" w:space="0" w:color="auto"/>
        <w:right w:val="none" w:sz="0" w:space="0" w:color="auto"/>
      </w:divBdr>
    </w:div>
    <w:div w:id="156773159">
      <w:bodyDiv w:val="1"/>
      <w:marLeft w:val="0"/>
      <w:marRight w:val="0"/>
      <w:marTop w:val="0"/>
      <w:marBottom w:val="0"/>
      <w:divBdr>
        <w:top w:val="none" w:sz="0" w:space="0" w:color="auto"/>
        <w:left w:val="none" w:sz="0" w:space="0" w:color="auto"/>
        <w:bottom w:val="none" w:sz="0" w:space="0" w:color="auto"/>
        <w:right w:val="none" w:sz="0" w:space="0" w:color="auto"/>
      </w:divBdr>
    </w:div>
    <w:div w:id="157618296">
      <w:bodyDiv w:val="1"/>
      <w:marLeft w:val="0"/>
      <w:marRight w:val="0"/>
      <w:marTop w:val="0"/>
      <w:marBottom w:val="0"/>
      <w:divBdr>
        <w:top w:val="none" w:sz="0" w:space="0" w:color="auto"/>
        <w:left w:val="none" w:sz="0" w:space="0" w:color="auto"/>
        <w:bottom w:val="none" w:sz="0" w:space="0" w:color="auto"/>
        <w:right w:val="none" w:sz="0" w:space="0" w:color="auto"/>
      </w:divBdr>
    </w:div>
    <w:div w:id="158272487">
      <w:bodyDiv w:val="1"/>
      <w:marLeft w:val="0"/>
      <w:marRight w:val="0"/>
      <w:marTop w:val="0"/>
      <w:marBottom w:val="0"/>
      <w:divBdr>
        <w:top w:val="none" w:sz="0" w:space="0" w:color="auto"/>
        <w:left w:val="none" w:sz="0" w:space="0" w:color="auto"/>
        <w:bottom w:val="none" w:sz="0" w:space="0" w:color="auto"/>
        <w:right w:val="none" w:sz="0" w:space="0" w:color="auto"/>
      </w:divBdr>
    </w:div>
    <w:div w:id="161356507">
      <w:bodyDiv w:val="1"/>
      <w:marLeft w:val="0"/>
      <w:marRight w:val="0"/>
      <w:marTop w:val="0"/>
      <w:marBottom w:val="0"/>
      <w:divBdr>
        <w:top w:val="none" w:sz="0" w:space="0" w:color="auto"/>
        <w:left w:val="none" w:sz="0" w:space="0" w:color="auto"/>
        <w:bottom w:val="none" w:sz="0" w:space="0" w:color="auto"/>
        <w:right w:val="none" w:sz="0" w:space="0" w:color="auto"/>
      </w:divBdr>
    </w:div>
    <w:div w:id="162286414">
      <w:bodyDiv w:val="1"/>
      <w:marLeft w:val="0"/>
      <w:marRight w:val="0"/>
      <w:marTop w:val="0"/>
      <w:marBottom w:val="0"/>
      <w:divBdr>
        <w:top w:val="none" w:sz="0" w:space="0" w:color="auto"/>
        <w:left w:val="none" w:sz="0" w:space="0" w:color="auto"/>
        <w:bottom w:val="none" w:sz="0" w:space="0" w:color="auto"/>
        <w:right w:val="none" w:sz="0" w:space="0" w:color="auto"/>
      </w:divBdr>
    </w:div>
    <w:div w:id="164521320">
      <w:bodyDiv w:val="1"/>
      <w:marLeft w:val="0"/>
      <w:marRight w:val="0"/>
      <w:marTop w:val="0"/>
      <w:marBottom w:val="0"/>
      <w:divBdr>
        <w:top w:val="none" w:sz="0" w:space="0" w:color="auto"/>
        <w:left w:val="none" w:sz="0" w:space="0" w:color="auto"/>
        <w:bottom w:val="none" w:sz="0" w:space="0" w:color="auto"/>
        <w:right w:val="none" w:sz="0" w:space="0" w:color="auto"/>
      </w:divBdr>
    </w:div>
    <w:div w:id="165369461">
      <w:bodyDiv w:val="1"/>
      <w:marLeft w:val="0"/>
      <w:marRight w:val="0"/>
      <w:marTop w:val="0"/>
      <w:marBottom w:val="0"/>
      <w:divBdr>
        <w:top w:val="none" w:sz="0" w:space="0" w:color="auto"/>
        <w:left w:val="none" w:sz="0" w:space="0" w:color="auto"/>
        <w:bottom w:val="none" w:sz="0" w:space="0" w:color="auto"/>
        <w:right w:val="none" w:sz="0" w:space="0" w:color="auto"/>
      </w:divBdr>
    </w:div>
    <w:div w:id="165754143">
      <w:bodyDiv w:val="1"/>
      <w:marLeft w:val="0"/>
      <w:marRight w:val="0"/>
      <w:marTop w:val="0"/>
      <w:marBottom w:val="0"/>
      <w:divBdr>
        <w:top w:val="none" w:sz="0" w:space="0" w:color="auto"/>
        <w:left w:val="none" w:sz="0" w:space="0" w:color="auto"/>
        <w:bottom w:val="none" w:sz="0" w:space="0" w:color="auto"/>
        <w:right w:val="none" w:sz="0" w:space="0" w:color="auto"/>
      </w:divBdr>
    </w:div>
    <w:div w:id="165942270">
      <w:bodyDiv w:val="1"/>
      <w:marLeft w:val="0"/>
      <w:marRight w:val="0"/>
      <w:marTop w:val="0"/>
      <w:marBottom w:val="0"/>
      <w:divBdr>
        <w:top w:val="none" w:sz="0" w:space="0" w:color="auto"/>
        <w:left w:val="none" w:sz="0" w:space="0" w:color="auto"/>
        <w:bottom w:val="none" w:sz="0" w:space="0" w:color="auto"/>
        <w:right w:val="none" w:sz="0" w:space="0" w:color="auto"/>
      </w:divBdr>
    </w:div>
    <w:div w:id="166210052">
      <w:bodyDiv w:val="1"/>
      <w:marLeft w:val="0"/>
      <w:marRight w:val="0"/>
      <w:marTop w:val="0"/>
      <w:marBottom w:val="0"/>
      <w:divBdr>
        <w:top w:val="none" w:sz="0" w:space="0" w:color="auto"/>
        <w:left w:val="none" w:sz="0" w:space="0" w:color="auto"/>
        <w:bottom w:val="none" w:sz="0" w:space="0" w:color="auto"/>
        <w:right w:val="none" w:sz="0" w:space="0" w:color="auto"/>
      </w:divBdr>
    </w:div>
    <w:div w:id="169031263">
      <w:bodyDiv w:val="1"/>
      <w:marLeft w:val="0"/>
      <w:marRight w:val="0"/>
      <w:marTop w:val="0"/>
      <w:marBottom w:val="0"/>
      <w:divBdr>
        <w:top w:val="none" w:sz="0" w:space="0" w:color="auto"/>
        <w:left w:val="none" w:sz="0" w:space="0" w:color="auto"/>
        <w:bottom w:val="none" w:sz="0" w:space="0" w:color="auto"/>
        <w:right w:val="none" w:sz="0" w:space="0" w:color="auto"/>
      </w:divBdr>
    </w:div>
    <w:div w:id="170267115">
      <w:bodyDiv w:val="1"/>
      <w:marLeft w:val="0"/>
      <w:marRight w:val="0"/>
      <w:marTop w:val="0"/>
      <w:marBottom w:val="0"/>
      <w:divBdr>
        <w:top w:val="none" w:sz="0" w:space="0" w:color="auto"/>
        <w:left w:val="none" w:sz="0" w:space="0" w:color="auto"/>
        <w:bottom w:val="none" w:sz="0" w:space="0" w:color="auto"/>
        <w:right w:val="none" w:sz="0" w:space="0" w:color="auto"/>
      </w:divBdr>
    </w:div>
    <w:div w:id="173081524">
      <w:bodyDiv w:val="1"/>
      <w:marLeft w:val="0"/>
      <w:marRight w:val="0"/>
      <w:marTop w:val="0"/>
      <w:marBottom w:val="0"/>
      <w:divBdr>
        <w:top w:val="none" w:sz="0" w:space="0" w:color="auto"/>
        <w:left w:val="none" w:sz="0" w:space="0" w:color="auto"/>
        <w:bottom w:val="none" w:sz="0" w:space="0" w:color="auto"/>
        <w:right w:val="none" w:sz="0" w:space="0" w:color="auto"/>
      </w:divBdr>
    </w:div>
    <w:div w:id="173812240">
      <w:bodyDiv w:val="1"/>
      <w:marLeft w:val="0"/>
      <w:marRight w:val="0"/>
      <w:marTop w:val="0"/>
      <w:marBottom w:val="0"/>
      <w:divBdr>
        <w:top w:val="none" w:sz="0" w:space="0" w:color="auto"/>
        <w:left w:val="none" w:sz="0" w:space="0" w:color="auto"/>
        <w:bottom w:val="none" w:sz="0" w:space="0" w:color="auto"/>
        <w:right w:val="none" w:sz="0" w:space="0" w:color="auto"/>
      </w:divBdr>
    </w:div>
    <w:div w:id="174922366">
      <w:bodyDiv w:val="1"/>
      <w:marLeft w:val="0"/>
      <w:marRight w:val="0"/>
      <w:marTop w:val="0"/>
      <w:marBottom w:val="0"/>
      <w:divBdr>
        <w:top w:val="none" w:sz="0" w:space="0" w:color="auto"/>
        <w:left w:val="none" w:sz="0" w:space="0" w:color="auto"/>
        <w:bottom w:val="none" w:sz="0" w:space="0" w:color="auto"/>
        <w:right w:val="none" w:sz="0" w:space="0" w:color="auto"/>
      </w:divBdr>
    </w:div>
    <w:div w:id="175585745">
      <w:bodyDiv w:val="1"/>
      <w:marLeft w:val="0"/>
      <w:marRight w:val="0"/>
      <w:marTop w:val="0"/>
      <w:marBottom w:val="0"/>
      <w:divBdr>
        <w:top w:val="none" w:sz="0" w:space="0" w:color="auto"/>
        <w:left w:val="none" w:sz="0" w:space="0" w:color="auto"/>
        <w:bottom w:val="none" w:sz="0" w:space="0" w:color="auto"/>
        <w:right w:val="none" w:sz="0" w:space="0" w:color="auto"/>
      </w:divBdr>
    </w:div>
    <w:div w:id="177617660">
      <w:bodyDiv w:val="1"/>
      <w:marLeft w:val="0"/>
      <w:marRight w:val="0"/>
      <w:marTop w:val="0"/>
      <w:marBottom w:val="0"/>
      <w:divBdr>
        <w:top w:val="none" w:sz="0" w:space="0" w:color="auto"/>
        <w:left w:val="none" w:sz="0" w:space="0" w:color="auto"/>
        <w:bottom w:val="none" w:sz="0" w:space="0" w:color="auto"/>
        <w:right w:val="none" w:sz="0" w:space="0" w:color="auto"/>
      </w:divBdr>
    </w:div>
    <w:div w:id="177623236">
      <w:bodyDiv w:val="1"/>
      <w:marLeft w:val="0"/>
      <w:marRight w:val="0"/>
      <w:marTop w:val="0"/>
      <w:marBottom w:val="0"/>
      <w:divBdr>
        <w:top w:val="none" w:sz="0" w:space="0" w:color="auto"/>
        <w:left w:val="none" w:sz="0" w:space="0" w:color="auto"/>
        <w:bottom w:val="none" w:sz="0" w:space="0" w:color="auto"/>
        <w:right w:val="none" w:sz="0" w:space="0" w:color="auto"/>
      </w:divBdr>
    </w:div>
    <w:div w:id="178589898">
      <w:bodyDiv w:val="1"/>
      <w:marLeft w:val="0"/>
      <w:marRight w:val="0"/>
      <w:marTop w:val="0"/>
      <w:marBottom w:val="0"/>
      <w:divBdr>
        <w:top w:val="none" w:sz="0" w:space="0" w:color="auto"/>
        <w:left w:val="none" w:sz="0" w:space="0" w:color="auto"/>
        <w:bottom w:val="none" w:sz="0" w:space="0" w:color="auto"/>
        <w:right w:val="none" w:sz="0" w:space="0" w:color="auto"/>
      </w:divBdr>
    </w:div>
    <w:div w:id="179046732">
      <w:bodyDiv w:val="1"/>
      <w:marLeft w:val="0"/>
      <w:marRight w:val="0"/>
      <w:marTop w:val="0"/>
      <w:marBottom w:val="0"/>
      <w:divBdr>
        <w:top w:val="none" w:sz="0" w:space="0" w:color="auto"/>
        <w:left w:val="none" w:sz="0" w:space="0" w:color="auto"/>
        <w:bottom w:val="none" w:sz="0" w:space="0" w:color="auto"/>
        <w:right w:val="none" w:sz="0" w:space="0" w:color="auto"/>
      </w:divBdr>
    </w:div>
    <w:div w:id="180051819">
      <w:bodyDiv w:val="1"/>
      <w:marLeft w:val="0"/>
      <w:marRight w:val="0"/>
      <w:marTop w:val="0"/>
      <w:marBottom w:val="0"/>
      <w:divBdr>
        <w:top w:val="none" w:sz="0" w:space="0" w:color="auto"/>
        <w:left w:val="none" w:sz="0" w:space="0" w:color="auto"/>
        <w:bottom w:val="none" w:sz="0" w:space="0" w:color="auto"/>
        <w:right w:val="none" w:sz="0" w:space="0" w:color="auto"/>
      </w:divBdr>
    </w:div>
    <w:div w:id="183402356">
      <w:bodyDiv w:val="1"/>
      <w:marLeft w:val="0"/>
      <w:marRight w:val="0"/>
      <w:marTop w:val="0"/>
      <w:marBottom w:val="0"/>
      <w:divBdr>
        <w:top w:val="none" w:sz="0" w:space="0" w:color="auto"/>
        <w:left w:val="none" w:sz="0" w:space="0" w:color="auto"/>
        <w:bottom w:val="none" w:sz="0" w:space="0" w:color="auto"/>
        <w:right w:val="none" w:sz="0" w:space="0" w:color="auto"/>
      </w:divBdr>
    </w:div>
    <w:div w:id="185363959">
      <w:bodyDiv w:val="1"/>
      <w:marLeft w:val="0"/>
      <w:marRight w:val="0"/>
      <w:marTop w:val="0"/>
      <w:marBottom w:val="0"/>
      <w:divBdr>
        <w:top w:val="none" w:sz="0" w:space="0" w:color="auto"/>
        <w:left w:val="none" w:sz="0" w:space="0" w:color="auto"/>
        <w:bottom w:val="none" w:sz="0" w:space="0" w:color="auto"/>
        <w:right w:val="none" w:sz="0" w:space="0" w:color="auto"/>
      </w:divBdr>
    </w:div>
    <w:div w:id="186408707">
      <w:bodyDiv w:val="1"/>
      <w:marLeft w:val="0"/>
      <w:marRight w:val="0"/>
      <w:marTop w:val="0"/>
      <w:marBottom w:val="0"/>
      <w:divBdr>
        <w:top w:val="none" w:sz="0" w:space="0" w:color="auto"/>
        <w:left w:val="none" w:sz="0" w:space="0" w:color="auto"/>
        <w:bottom w:val="none" w:sz="0" w:space="0" w:color="auto"/>
        <w:right w:val="none" w:sz="0" w:space="0" w:color="auto"/>
      </w:divBdr>
    </w:div>
    <w:div w:id="187724951">
      <w:bodyDiv w:val="1"/>
      <w:marLeft w:val="0"/>
      <w:marRight w:val="0"/>
      <w:marTop w:val="0"/>
      <w:marBottom w:val="0"/>
      <w:divBdr>
        <w:top w:val="none" w:sz="0" w:space="0" w:color="auto"/>
        <w:left w:val="none" w:sz="0" w:space="0" w:color="auto"/>
        <w:bottom w:val="none" w:sz="0" w:space="0" w:color="auto"/>
        <w:right w:val="none" w:sz="0" w:space="0" w:color="auto"/>
      </w:divBdr>
    </w:div>
    <w:div w:id="188417463">
      <w:bodyDiv w:val="1"/>
      <w:marLeft w:val="0"/>
      <w:marRight w:val="0"/>
      <w:marTop w:val="0"/>
      <w:marBottom w:val="0"/>
      <w:divBdr>
        <w:top w:val="none" w:sz="0" w:space="0" w:color="auto"/>
        <w:left w:val="none" w:sz="0" w:space="0" w:color="auto"/>
        <w:bottom w:val="none" w:sz="0" w:space="0" w:color="auto"/>
        <w:right w:val="none" w:sz="0" w:space="0" w:color="auto"/>
      </w:divBdr>
    </w:div>
    <w:div w:id="189609457">
      <w:bodyDiv w:val="1"/>
      <w:marLeft w:val="0"/>
      <w:marRight w:val="0"/>
      <w:marTop w:val="0"/>
      <w:marBottom w:val="0"/>
      <w:divBdr>
        <w:top w:val="none" w:sz="0" w:space="0" w:color="auto"/>
        <w:left w:val="none" w:sz="0" w:space="0" w:color="auto"/>
        <w:bottom w:val="none" w:sz="0" w:space="0" w:color="auto"/>
        <w:right w:val="none" w:sz="0" w:space="0" w:color="auto"/>
      </w:divBdr>
    </w:div>
    <w:div w:id="190804268">
      <w:bodyDiv w:val="1"/>
      <w:marLeft w:val="0"/>
      <w:marRight w:val="0"/>
      <w:marTop w:val="0"/>
      <w:marBottom w:val="0"/>
      <w:divBdr>
        <w:top w:val="none" w:sz="0" w:space="0" w:color="auto"/>
        <w:left w:val="none" w:sz="0" w:space="0" w:color="auto"/>
        <w:bottom w:val="none" w:sz="0" w:space="0" w:color="auto"/>
        <w:right w:val="none" w:sz="0" w:space="0" w:color="auto"/>
      </w:divBdr>
    </w:div>
    <w:div w:id="193466945">
      <w:bodyDiv w:val="1"/>
      <w:marLeft w:val="0"/>
      <w:marRight w:val="0"/>
      <w:marTop w:val="0"/>
      <w:marBottom w:val="0"/>
      <w:divBdr>
        <w:top w:val="none" w:sz="0" w:space="0" w:color="auto"/>
        <w:left w:val="none" w:sz="0" w:space="0" w:color="auto"/>
        <w:bottom w:val="none" w:sz="0" w:space="0" w:color="auto"/>
        <w:right w:val="none" w:sz="0" w:space="0" w:color="auto"/>
      </w:divBdr>
    </w:div>
    <w:div w:id="193814410">
      <w:bodyDiv w:val="1"/>
      <w:marLeft w:val="0"/>
      <w:marRight w:val="0"/>
      <w:marTop w:val="0"/>
      <w:marBottom w:val="0"/>
      <w:divBdr>
        <w:top w:val="none" w:sz="0" w:space="0" w:color="auto"/>
        <w:left w:val="none" w:sz="0" w:space="0" w:color="auto"/>
        <w:bottom w:val="none" w:sz="0" w:space="0" w:color="auto"/>
        <w:right w:val="none" w:sz="0" w:space="0" w:color="auto"/>
      </w:divBdr>
    </w:div>
    <w:div w:id="194119183">
      <w:bodyDiv w:val="1"/>
      <w:marLeft w:val="0"/>
      <w:marRight w:val="0"/>
      <w:marTop w:val="0"/>
      <w:marBottom w:val="0"/>
      <w:divBdr>
        <w:top w:val="none" w:sz="0" w:space="0" w:color="auto"/>
        <w:left w:val="none" w:sz="0" w:space="0" w:color="auto"/>
        <w:bottom w:val="none" w:sz="0" w:space="0" w:color="auto"/>
        <w:right w:val="none" w:sz="0" w:space="0" w:color="auto"/>
      </w:divBdr>
    </w:div>
    <w:div w:id="196545565">
      <w:bodyDiv w:val="1"/>
      <w:marLeft w:val="0"/>
      <w:marRight w:val="0"/>
      <w:marTop w:val="0"/>
      <w:marBottom w:val="0"/>
      <w:divBdr>
        <w:top w:val="none" w:sz="0" w:space="0" w:color="auto"/>
        <w:left w:val="none" w:sz="0" w:space="0" w:color="auto"/>
        <w:bottom w:val="none" w:sz="0" w:space="0" w:color="auto"/>
        <w:right w:val="none" w:sz="0" w:space="0" w:color="auto"/>
      </w:divBdr>
    </w:div>
    <w:div w:id="197207248">
      <w:bodyDiv w:val="1"/>
      <w:marLeft w:val="0"/>
      <w:marRight w:val="0"/>
      <w:marTop w:val="0"/>
      <w:marBottom w:val="0"/>
      <w:divBdr>
        <w:top w:val="none" w:sz="0" w:space="0" w:color="auto"/>
        <w:left w:val="none" w:sz="0" w:space="0" w:color="auto"/>
        <w:bottom w:val="none" w:sz="0" w:space="0" w:color="auto"/>
        <w:right w:val="none" w:sz="0" w:space="0" w:color="auto"/>
      </w:divBdr>
    </w:div>
    <w:div w:id="201720282">
      <w:bodyDiv w:val="1"/>
      <w:marLeft w:val="0"/>
      <w:marRight w:val="0"/>
      <w:marTop w:val="0"/>
      <w:marBottom w:val="0"/>
      <w:divBdr>
        <w:top w:val="none" w:sz="0" w:space="0" w:color="auto"/>
        <w:left w:val="none" w:sz="0" w:space="0" w:color="auto"/>
        <w:bottom w:val="none" w:sz="0" w:space="0" w:color="auto"/>
        <w:right w:val="none" w:sz="0" w:space="0" w:color="auto"/>
      </w:divBdr>
    </w:div>
    <w:div w:id="204753529">
      <w:bodyDiv w:val="1"/>
      <w:marLeft w:val="0"/>
      <w:marRight w:val="0"/>
      <w:marTop w:val="0"/>
      <w:marBottom w:val="0"/>
      <w:divBdr>
        <w:top w:val="none" w:sz="0" w:space="0" w:color="auto"/>
        <w:left w:val="none" w:sz="0" w:space="0" w:color="auto"/>
        <w:bottom w:val="none" w:sz="0" w:space="0" w:color="auto"/>
        <w:right w:val="none" w:sz="0" w:space="0" w:color="auto"/>
      </w:divBdr>
    </w:div>
    <w:div w:id="204870677">
      <w:bodyDiv w:val="1"/>
      <w:marLeft w:val="0"/>
      <w:marRight w:val="0"/>
      <w:marTop w:val="0"/>
      <w:marBottom w:val="0"/>
      <w:divBdr>
        <w:top w:val="none" w:sz="0" w:space="0" w:color="auto"/>
        <w:left w:val="none" w:sz="0" w:space="0" w:color="auto"/>
        <w:bottom w:val="none" w:sz="0" w:space="0" w:color="auto"/>
        <w:right w:val="none" w:sz="0" w:space="0" w:color="auto"/>
      </w:divBdr>
    </w:div>
    <w:div w:id="205602082">
      <w:bodyDiv w:val="1"/>
      <w:marLeft w:val="0"/>
      <w:marRight w:val="0"/>
      <w:marTop w:val="0"/>
      <w:marBottom w:val="0"/>
      <w:divBdr>
        <w:top w:val="none" w:sz="0" w:space="0" w:color="auto"/>
        <w:left w:val="none" w:sz="0" w:space="0" w:color="auto"/>
        <w:bottom w:val="none" w:sz="0" w:space="0" w:color="auto"/>
        <w:right w:val="none" w:sz="0" w:space="0" w:color="auto"/>
      </w:divBdr>
    </w:div>
    <w:div w:id="205727829">
      <w:bodyDiv w:val="1"/>
      <w:marLeft w:val="0"/>
      <w:marRight w:val="0"/>
      <w:marTop w:val="0"/>
      <w:marBottom w:val="0"/>
      <w:divBdr>
        <w:top w:val="none" w:sz="0" w:space="0" w:color="auto"/>
        <w:left w:val="none" w:sz="0" w:space="0" w:color="auto"/>
        <w:bottom w:val="none" w:sz="0" w:space="0" w:color="auto"/>
        <w:right w:val="none" w:sz="0" w:space="0" w:color="auto"/>
      </w:divBdr>
    </w:div>
    <w:div w:id="209926315">
      <w:bodyDiv w:val="1"/>
      <w:marLeft w:val="0"/>
      <w:marRight w:val="0"/>
      <w:marTop w:val="0"/>
      <w:marBottom w:val="0"/>
      <w:divBdr>
        <w:top w:val="none" w:sz="0" w:space="0" w:color="auto"/>
        <w:left w:val="none" w:sz="0" w:space="0" w:color="auto"/>
        <w:bottom w:val="none" w:sz="0" w:space="0" w:color="auto"/>
        <w:right w:val="none" w:sz="0" w:space="0" w:color="auto"/>
      </w:divBdr>
    </w:div>
    <w:div w:id="210465904">
      <w:bodyDiv w:val="1"/>
      <w:marLeft w:val="0"/>
      <w:marRight w:val="0"/>
      <w:marTop w:val="0"/>
      <w:marBottom w:val="0"/>
      <w:divBdr>
        <w:top w:val="none" w:sz="0" w:space="0" w:color="auto"/>
        <w:left w:val="none" w:sz="0" w:space="0" w:color="auto"/>
        <w:bottom w:val="none" w:sz="0" w:space="0" w:color="auto"/>
        <w:right w:val="none" w:sz="0" w:space="0" w:color="auto"/>
      </w:divBdr>
    </w:div>
    <w:div w:id="210657389">
      <w:bodyDiv w:val="1"/>
      <w:marLeft w:val="0"/>
      <w:marRight w:val="0"/>
      <w:marTop w:val="0"/>
      <w:marBottom w:val="0"/>
      <w:divBdr>
        <w:top w:val="none" w:sz="0" w:space="0" w:color="auto"/>
        <w:left w:val="none" w:sz="0" w:space="0" w:color="auto"/>
        <w:bottom w:val="none" w:sz="0" w:space="0" w:color="auto"/>
        <w:right w:val="none" w:sz="0" w:space="0" w:color="auto"/>
      </w:divBdr>
    </w:div>
    <w:div w:id="213935700">
      <w:bodyDiv w:val="1"/>
      <w:marLeft w:val="0"/>
      <w:marRight w:val="0"/>
      <w:marTop w:val="0"/>
      <w:marBottom w:val="0"/>
      <w:divBdr>
        <w:top w:val="none" w:sz="0" w:space="0" w:color="auto"/>
        <w:left w:val="none" w:sz="0" w:space="0" w:color="auto"/>
        <w:bottom w:val="none" w:sz="0" w:space="0" w:color="auto"/>
        <w:right w:val="none" w:sz="0" w:space="0" w:color="auto"/>
      </w:divBdr>
    </w:div>
    <w:div w:id="218899893">
      <w:bodyDiv w:val="1"/>
      <w:marLeft w:val="0"/>
      <w:marRight w:val="0"/>
      <w:marTop w:val="0"/>
      <w:marBottom w:val="0"/>
      <w:divBdr>
        <w:top w:val="none" w:sz="0" w:space="0" w:color="auto"/>
        <w:left w:val="none" w:sz="0" w:space="0" w:color="auto"/>
        <w:bottom w:val="none" w:sz="0" w:space="0" w:color="auto"/>
        <w:right w:val="none" w:sz="0" w:space="0" w:color="auto"/>
      </w:divBdr>
    </w:div>
    <w:div w:id="219563690">
      <w:bodyDiv w:val="1"/>
      <w:marLeft w:val="0"/>
      <w:marRight w:val="0"/>
      <w:marTop w:val="0"/>
      <w:marBottom w:val="0"/>
      <w:divBdr>
        <w:top w:val="none" w:sz="0" w:space="0" w:color="auto"/>
        <w:left w:val="none" w:sz="0" w:space="0" w:color="auto"/>
        <w:bottom w:val="none" w:sz="0" w:space="0" w:color="auto"/>
        <w:right w:val="none" w:sz="0" w:space="0" w:color="auto"/>
      </w:divBdr>
    </w:div>
    <w:div w:id="220215465">
      <w:bodyDiv w:val="1"/>
      <w:marLeft w:val="0"/>
      <w:marRight w:val="0"/>
      <w:marTop w:val="0"/>
      <w:marBottom w:val="0"/>
      <w:divBdr>
        <w:top w:val="none" w:sz="0" w:space="0" w:color="auto"/>
        <w:left w:val="none" w:sz="0" w:space="0" w:color="auto"/>
        <w:bottom w:val="none" w:sz="0" w:space="0" w:color="auto"/>
        <w:right w:val="none" w:sz="0" w:space="0" w:color="auto"/>
      </w:divBdr>
    </w:div>
    <w:div w:id="221258416">
      <w:bodyDiv w:val="1"/>
      <w:marLeft w:val="0"/>
      <w:marRight w:val="0"/>
      <w:marTop w:val="0"/>
      <w:marBottom w:val="0"/>
      <w:divBdr>
        <w:top w:val="none" w:sz="0" w:space="0" w:color="auto"/>
        <w:left w:val="none" w:sz="0" w:space="0" w:color="auto"/>
        <w:bottom w:val="none" w:sz="0" w:space="0" w:color="auto"/>
        <w:right w:val="none" w:sz="0" w:space="0" w:color="auto"/>
      </w:divBdr>
    </w:div>
    <w:div w:id="222567540">
      <w:bodyDiv w:val="1"/>
      <w:marLeft w:val="0"/>
      <w:marRight w:val="0"/>
      <w:marTop w:val="0"/>
      <w:marBottom w:val="0"/>
      <w:divBdr>
        <w:top w:val="none" w:sz="0" w:space="0" w:color="auto"/>
        <w:left w:val="none" w:sz="0" w:space="0" w:color="auto"/>
        <w:bottom w:val="none" w:sz="0" w:space="0" w:color="auto"/>
        <w:right w:val="none" w:sz="0" w:space="0" w:color="auto"/>
      </w:divBdr>
    </w:div>
    <w:div w:id="227082338">
      <w:bodyDiv w:val="1"/>
      <w:marLeft w:val="0"/>
      <w:marRight w:val="0"/>
      <w:marTop w:val="0"/>
      <w:marBottom w:val="0"/>
      <w:divBdr>
        <w:top w:val="none" w:sz="0" w:space="0" w:color="auto"/>
        <w:left w:val="none" w:sz="0" w:space="0" w:color="auto"/>
        <w:bottom w:val="none" w:sz="0" w:space="0" w:color="auto"/>
        <w:right w:val="none" w:sz="0" w:space="0" w:color="auto"/>
      </w:divBdr>
    </w:div>
    <w:div w:id="227307160">
      <w:bodyDiv w:val="1"/>
      <w:marLeft w:val="0"/>
      <w:marRight w:val="0"/>
      <w:marTop w:val="0"/>
      <w:marBottom w:val="0"/>
      <w:divBdr>
        <w:top w:val="none" w:sz="0" w:space="0" w:color="auto"/>
        <w:left w:val="none" w:sz="0" w:space="0" w:color="auto"/>
        <w:bottom w:val="none" w:sz="0" w:space="0" w:color="auto"/>
        <w:right w:val="none" w:sz="0" w:space="0" w:color="auto"/>
      </w:divBdr>
    </w:div>
    <w:div w:id="228617473">
      <w:bodyDiv w:val="1"/>
      <w:marLeft w:val="0"/>
      <w:marRight w:val="0"/>
      <w:marTop w:val="0"/>
      <w:marBottom w:val="0"/>
      <w:divBdr>
        <w:top w:val="none" w:sz="0" w:space="0" w:color="auto"/>
        <w:left w:val="none" w:sz="0" w:space="0" w:color="auto"/>
        <w:bottom w:val="none" w:sz="0" w:space="0" w:color="auto"/>
        <w:right w:val="none" w:sz="0" w:space="0" w:color="auto"/>
      </w:divBdr>
    </w:div>
    <w:div w:id="229853598">
      <w:bodyDiv w:val="1"/>
      <w:marLeft w:val="0"/>
      <w:marRight w:val="0"/>
      <w:marTop w:val="0"/>
      <w:marBottom w:val="0"/>
      <w:divBdr>
        <w:top w:val="none" w:sz="0" w:space="0" w:color="auto"/>
        <w:left w:val="none" w:sz="0" w:space="0" w:color="auto"/>
        <w:bottom w:val="none" w:sz="0" w:space="0" w:color="auto"/>
        <w:right w:val="none" w:sz="0" w:space="0" w:color="auto"/>
      </w:divBdr>
    </w:div>
    <w:div w:id="230506678">
      <w:bodyDiv w:val="1"/>
      <w:marLeft w:val="0"/>
      <w:marRight w:val="0"/>
      <w:marTop w:val="0"/>
      <w:marBottom w:val="0"/>
      <w:divBdr>
        <w:top w:val="none" w:sz="0" w:space="0" w:color="auto"/>
        <w:left w:val="none" w:sz="0" w:space="0" w:color="auto"/>
        <w:bottom w:val="none" w:sz="0" w:space="0" w:color="auto"/>
        <w:right w:val="none" w:sz="0" w:space="0" w:color="auto"/>
      </w:divBdr>
    </w:div>
    <w:div w:id="230770420">
      <w:bodyDiv w:val="1"/>
      <w:marLeft w:val="0"/>
      <w:marRight w:val="0"/>
      <w:marTop w:val="0"/>
      <w:marBottom w:val="0"/>
      <w:divBdr>
        <w:top w:val="none" w:sz="0" w:space="0" w:color="auto"/>
        <w:left w:val="none" w:sz="0" w:space="0" w:color="auto"/>
        <w:bottom w:val="none" w:sz="0" w:space="0" w:color="auto"/>
        <w:right w:val="none" w:sz="0" w:space="0" w:color="auto"/>
      </w:divBdr>
    </w:div>
    <w:div w:id="231893249">
      <w:bodyDiv w:val="1"/>
      <w:marLeft w:val="0"/>
      <w:marRight w:val="0"/>
      <w:marTop w:val="0"/>
      <w:marBottom w:val="0"/>
      <w:divBdr>
        <w:top w:val="none" w:sz="0" w:space="0" w:color="auto"/>
        <w:left w:val="none" w:sz="0" w:space="0" w:color="auto"/>
        <w:bottom w:val="none" w:sz="0" w:space="0" w:color="auto"/>
        <w:right w:val="none" w:sz="0" w:space="0" w:color="auto"/>
      </w:divBdr>
    </w:div>
    <w:div w:id="233859614">
      <w:bodyDiv w:val="1"/>
      <w:marLeft w:val="0"/>
      <w:marRight w:val="0"/>
      <w:marTop w:val="0"/>
      <w:marBottom w:val="0"/>
      <w:divBdr>
        <w:top w:val="none" w:sz="0" w:space="0" w:color="auto"/>
        <w:left w:val="none" w:sz="0" w:space="0" w:color="auto"/>
        <w:bottom w:val="none" w:sz="0" w:space="0" w:color="auto"/>
        <w:right w:val="none" w:sz="0" w:space="0" w:color="auto"/>
      </w:divBdr>
    </w:div>
    <w:div w:id="233971655">
      <w:bodyDiv w:val="1"/>
      <w:marLeft w:val="0"/>
      <w:marRight w:val="0"/>
      <w:marTop w:val="0"/>
      <w:marBottom w:val="0"/>
      <w:divBdr>
        <w:top w:val="none" w:sz="0" w:space="0" w:color="auto"/>
        <w:left w:val="none" w:sz="0" w:space="0" w:color="auto"/>
        <w:bottom w:val="none" w:sz="0" w:space="0" w:color="auto"/>
        <w:right w:val="none" w:sz="0" w:space="0" w:color="auto"/>
      </w:divBdr>
    </w:div>
    <w:div w:id="234055333">
      <w:bodyDiv w:val="1"/>
      <w:marLeft w:val="0"/>
      <w:marRight w:val="0"/>
      <w:marTop w:val="0"/>
      <w:marBottom w:val="0"/>
      <w:divBdr>
        <w:top w:val="none" w:sz="0" w:space="0" w:color="auto"/>
        <w:left w:val="none" w:sz="0" w:space="0" w:color="auto"/>
        <w:bottom w:val="none" w:sz="0" w:space="0" w:color="auto"/>
        <w:right w:val="none" w:sz="0" w:space="0" w:color="auto"/>
      </w:divBdr>
    </w:div>
    <w:div w:id="234510553">
      <w:bodyDiv w:val="1"/>
      <w:marLeft w:val="0"/>
      <w:marRight w:val="0"/>
      <w:marTop w:val="0"/>
      <w:marBottom w:val="0"/>
      <w:divBdr>
        <w:top w:val="none" w:sz="0" w:space="0" w:color="auto"/>
        <w:left w:val="none" w:sz="0" w:space="0" w:color="auto"/>
        <w:bottom w:val="none" w:sz="0" w:space="0" w:color="auto"/>
        <w:right w:val="none" w:sz="0" w:space="0" w:color="auto"/>
      </w:divBdr>
    </w:div>
    <w:div w:id="234710340">
      <w:bodyDiv w:val="1"/>
      <w:marLeft w:val="0"/>
      <w:marRight w:val="0"/>
      <w:marTop w:val="0"/>
      <w:marBottom w:val="0"/>
      <w:divBdr>
        <w:top w:val="none" w:sz="0" w:space="0" w:color="auto"/>
        <w:left w:val="none" w:sz="0" w:space="0" w:color="auto"/>
        <w:bottom w:val="none" w:sz="0" w:space="0" w:color="auto"/>
        <w:right w:val="none" w:sz="0" w:space="0" w:color="auto"/>
      </w:divBdr>
    </w:div>
    <w:div w:id="234972089">
      <w:bodyDiv w:val="1"/>
      <w:marLeft w:val="0"/>
      <w:marRight w:val="0"/>
      <w:marTop w:val="0"/>
      <w:marBottom w:val="0"/>
      <w:divBdr>
        <w:top w:val="none" w:sz="0" w:space="0" w:color="auto"/>
        <w:left w:val="none" w:sz="0" w:space="0" w:color="auto"/>
        <w:bottom w:val="none" w:sz="0" w:space="0" w:color="auto"/>
        <w:right w:val="none" w:sz="0" w:space="0" w:color="auto"/>
      </w:divBdr>
    </w:div>
    <w:div w:id="239871936">
      <w:bodyDiv w:val="1"/>
      <w:marLeft w:val="0"/>
      <w:marRight w:val="0"/>
      <w:marTop w:val="0"/>
      <w:marBottom w:val="0"/>
      <w:divBdr>
        <w:top w:val="none" w:sz="0" w:space="0" w:color="auto"/>
        <w:left w:val="none" w:sz="0" w:space="0" w:color="auto"/>
        <w:bottom w:val="none" w:sz="0" w:space="0" w:color="auto"/>
        <w:right w:val="none" w:sz="0" w:space="0" w:color="auto"/>
      </w:divBdr>
    </w:div>
    <w:div w:id="240409168">
      <w:bodyDiv w:val="1"/>
      <w:marLeft w:val="0"/>
      <w:marRight w:val="0"/>
      <w:marTop w:val="0"/>
      <w:marBottom w:val="0"/>
      <w:divBdr>
        <w:top w:val="none" w:sz="0" w:space="0" w:color="auto"/>
        <w:left w:val="none" w:sz="0" w:space="0" w:color="auto"/>
        <w:bottom w:val="none" w:sz="0" w:space="0" w:color="auto"/>
        <w:right w:val="none" w:sz="0" w:space="0" w:color="auto"/>
      </w:divBdr>
    </w:div>
    <w:div w:id="240987592">
      <w:bodyDiv w:val="1"/>
      <w:marLeft w:val="0"/>
      <w:marRight w:val="0"/>
      <w:marTop w:val="0"/>
      <w:marBottom w:val="0"/>
      <w:divBdr>
        <w:top w:val="none" w:sz="0" w:space="0" w:color="auto"/>
        <w:left w:val="none" w:sz="0" w:space="0" w:color="auto"/>
        <w:bottom w:val="none" w:sz="0" w:space="0" w:color="auto"/>
        <w:right w:val="none" w:sz="0" w:space="0" w:color="auto"/>
      </w:divBdr>
    </w:div>
    <w:div w:id="241643306">
      <w:bodyDiv w:val="1"/>
      <w:marLeft w:val="0"/>
      <w:marRight w:val="0"/>
      <w:marTop w:val="0"/>
      <w:marBottom w:val="0"/>
      <w:divBdr>
        <w:top w:val="none" w:sz="0" w:space="0" w:color="auto"/>
        <w:left w:val="none" w:sz="0" w:space="0" w:color="auto"/>
        <w:bottom w:val="none" w:sz="0" w:space="0" w:color="auto"/>
        <w:right w:val="none" w:sz="0" w:space="0" w:color="auto"/>
      </w:divBdr>
    </w:div>
    <w:div w:id="241767820">
      <w:bodyDiv w:val="1"/>
      <w:marLeft w:val="0"/>
      <w:marRight w:val="0"/>
      <w:marTop w:val="0"/>
      <w:marBottom w:val="0"/>
      <w:divBdr>
        <w:top w:val="none" w:sz="0" w:space="0" w:color="auto"/>
        <w:left w:val="none" w:sz="0" w:space="0" w:color="auto"/>
        <w:bottom w:val="none" w:sz="0" w:space="0" w:color="auto"/>
        <w:right w:val="none" w:sz="0" w:space="0" w:color="auto"/>
      </w:divBdr>
    </w:div>
    <w:div w:id="242378312">
      <w:bodyDiv w:val="1"/>
      <w:marLeft w:val="0"/>
      <w:marRight w:val="0"/>
      <w:marTop w:val="0"/>
      <w:marBottom w:val="0"/>
      <w:divBdr>
        <w:top w:val="none" w:sz="0" w:space="0" w:color="auto"/>
        <w:left w:val="none" w:sz="0" w:space="0" w:color="auto"/>
        <w:bottom w:val="none" w:sz="0" w:space="0" w:color="auto"/>
        <w:right w:val="none" w:sz="0" w:space="0" w:color="auto"/>
      </w:divBdr>
    </w:div>
    <w:div w:id="244069763">
      <w:bodyDiv w:val="1"/>
      <w:marLeft w:val="0"/>
      <w:marRight w:val="0"/>
      <w:marTop w:val="0"/>
      <w:marBottom w:val="0"/>
      <w:divBdr>
        <w:top w:val="none" w:sz="0" w:space="0" w:color="auto"/>
        <w:left w:val="none" w:sz="0" w:space="0" w:color="auto"/>
        <w:bottom w:val="none" w:sz="0" w:space="0" w:color="auto"/>
        <w:right w:val="none" w:sz="0" w:space="0" w:color="auto"/>
      </w:divBdr>
    </w:div>
    <w:div w:id="244732982">
      <w:bodyDiv w:val="1"/>
      <w:marLeft w:val="0"/>
      <w:marRight w:val="0"/>
      <w:marTop w:val="0"/>
      <w:marBottom w:val="0"/>
      <w:divBdr>
        <w:top w:val="none" w:sz="0" w:space="0" w:color="auto"/>
        <w:left w:val="none" w:sz="0" w:space="0" w:color="auto"/>
        <w:bottom w:val="none" w:sz="0" w:space="0" w:color="auto"/>
        <w:right w:val="none" w:sz="0" w:space="0" w:color="auto"/>
      </w:divBdr>
    </w:div>
    <w:div w:id="251474071">
      <w:bodyDiv w:val="1"/>
      <w:marLeft w:val="0"/>
      <w:marRight w:val="0"/>
      <w:marTop w:val="0"/>
      <w:marBottom w:val="0"/>
      <w:divBdr>
        <w:top w:val="none" w:sz="0" w:space="0" w:color="auto"/>
        <w:left w:val="none" w:sz="0" w:space="0" w:color="auto"/>
        <w:bottom w:val="none" w:sz="0" w:space="0" w:color="auto"/>
        <w:right w:val="none" w:sz="0" w:space="0" w:color="auto"/>
      </w:divBdr>
    </w:div>
    <w:div w:id="252052681">
      <w:bodyDiv w:val="1"/>
      <w:marLeft w:val="0"/>
      <w:marRight w:val="0"/>
      <w:marTop w:val="0"/>
      <w:marBottom w:val="0"/>
      <w:divBdr>
        <w:top w:val="none" w:sz="0" w:space="0" w:color="auto"/>
        <w:left w:val="none" w:sz="0" w:space="0" w:color="auto"/>
        <w:bottom w:val="none" w:sz="0" w:space="0" w:color="auto"/>
        <w:right w:val="none" w:sz="0" w:space="0" w:color="auto"/>
      </w:divBdr>
    </w:div>
    <w:div w:id="252474285">
      <w:bodyDiv w:val="1"/>
      <w:marLeft w:val="0"/>
      <w:marRight w:val="0"/>
      <w:marTop w:val="0"/>
      <w:marBottom w:val="0"/>
      <w:divBdr>
        <w:top w:val="none" w:sz="0" w:space="0" w:color="auto"/>
        <w:left w:val="none" w:sz="0" w:space="0" w:color="auto"/>
        <w:bottom w:val="none" w:sz="0" w:space="0" w:color="auto"/>
        <w:right w:val="none" w:sz="0" w:space="0" w:color="auto"/>
      </w:divBdr>
    </w:div>
    <w:div w:id="252590076">
      <w:bodyDiv w:val="1"/>
      <w:marLeft w:val="0"/>
      <w:marRight w:val="0"/>
      <w:marTop w:val="0"/>
      <w:marBottom w:val="0"/>
      <w:divBdr>
        <w:top w:val="none" w:sz="0" w:space="0" w:color="auto"/>
        <w:left w:val="none" w:sz="0" w:space="0" w:color="auto"/>
        <w:bottom w:val="none" w:sz="0" w:space="0" w:color="auto"/>
        <w:right w:val="none" w:sz="0" w:space="0" w:color="auto"/>
      </w:divBdr>
    </w:div>
    <w:div w:id="253975575">
      <w:bodyDiv w:val="1"/>
      <w:marLeft w:val="0"/>
      <w:marRight w:val="0"/>
      <w:marTop w:val="0"/>
      <w:marBottom w:val="0"/>
      <w:divBdr>
        <w:top w:val="none" w:sz="0" w:space="0" w:color="auto"/>
        <w:left w:val="none" w:sz="0" w:space="0" w:color="auto"/>
        <w:bottom w:val="none" w:sz="0" w:space="0" w:color="auto"/>
        <w:right w:val="none" w:sz="0" w:space="0" w:color="auto"/>
      </w:divBdr>
    </w:div>
    <w:div w:id="254897817">
      <w:bodyDiv w:val="1"/>
      <w:marLeft w:val="0"/>
      <w:marRight w:val="0"/>
      <w:marTop w:val="0"/>
      <w:marBottom w:val="0"/>
      <w:divBdr>
        <w:top w:val="none" w:sz="0" w:space="0" w:color="auto"/>
        <w:left w:val="none" w:sz="0" w:space="0" w:color="auto"/>
        <w:bottom w:val="none" w:sz="0" w:space="0" w:color="auto"/>
        <w:right w:val="none" w:sz="0" w:space="0" w:color="auto"/>
      </w:divBdr>
    </w:div>
    <w:div w:id="257715253">
      <w:bodyDiv w:val="1"/>
      <w:marLeft w:val="0"/>
      <w:marRight w:val="0"/>
      <w:marTop w:val="0"/>
      <w:marBottom w:val="0"/>
      <w:divBdr>
        <w:top w:val="none" w:sz="0" w:space="0" w:color="auto"/>
        <w:left w:val="none" w:sz="0" w:space="0" w:color="auto"/>
        <w:bottom w:val="none" w:sz="0" w:space="0" w:color="auto"/>
        <w:right w:val="none" w:sz="0" w:space="0" w:color="auto"/>
      </w:divBdr>
    </w:div>
    <w:div w:id="258803635">
      <w:bodyDiv w:val="1"/>
      <w:marLeft w:val="0"/>
      <w:marRight w:val="0"/>
      <w:marTop w:val="0"/>
      <w:marBottom w:val="0"/>
      <w:divBdr>
        <w:top w:val="none" w:sz="0" w:space="0" w:color="auto"/>
        <w:left w:val="none" w:sz="0" w:space="0" w:color="auto"/>
        <w:bottom w:val="none" w:sz="0" w:space="0" w:color="auto"/>
        <w:right w:val="none" w:sz="0" w:space="0" w:color="auto"/>
      </w:divBdr>
    </w:div>
    <w:div w:id="258831615">
      <w:bodyDiv w:val="1"/>
      <w:marLeft w:val="0"/>
      <w:marRight w:val="0"/>
      <w:marTop w:val="0"/>
      <w:marBottom w:val="0"/>
      <w:divBdr>
        <w:top w:val="none" w:sz="0" w:space="0" w:color="auto"/>
        <w:left w:val="none" w:sz="0" w:space="0" w:color="auto"/>
        <w:bottom w:val="none" w:sz="0" w:space="0" w:color="auto"/>
        <w:right w:val="none" w:sz="0" w:space="0" w:color="auto"/>
      </w:divBdr>
    </w:div>
    <w:div w:id="259682369">
      <w:bodyDiv w:val="1"/>
      <w:marLeft w:val="0"/>
      <w:marRight w:val="0"/>
      <w:marTop w:val="0"/>
      <w:marBottom w:val="0"/>
      <w:divBdr>
        <w:top w:val="none" w:sz="0" w:space="0" w:color="auto"/>
        <w:left w:val="none" w:sz="0" w:space="0" w:color="auto"/>
        <w:bottom w:val="none" w:sz="0" w:space="0" w:color="auto"/>
        <w:right w:val="none" w:sz="0" w:space="0" w:color="auto"/>
      </w:divBdr>
    </w:div>
    <w:div w:id="261648772">
      <w:bodyDiv w:val="1"/>
      <w:marLeft w:val="0"/>
      <w:marRight w:val="0"/>
      <w:marTop w:val="0"/>
      <w:marBottom w:val="0"/>
      <w:divBdr>
        <w:top w:val="none" w:sz="0" w:space="0" w:color="auto"/>
        <w:left w:val="none" w:sz="0" w:space="0" w:color="auto"/>
        <w:bottom w:val="none" w:sz="0" w:space="0" w:color="auto"/>
        <w:right w:val="none" w:sz="0" w:space="0" w:color="auto"/>
      </w:divBdr>
    </w:div>
    <w:div w:id="262298487">
      <w:bodyDiv w:val="1"/>
      <w:marLeft w:val="0"/>
      <w:marRight w:val="0"/>
      <w:marTop w:val="0"/>
      <w:marBottom w:val="0"/>
      <w:divBdr>
        <w:top w:val="none" w:sz="0" w:space="0" w:color="auto"/>
        <w:left w:val="none" w:sz="0" w:space="0" w:color="auto"/>
        <w:bottom w:val="none" w:sz="0" w:space="0" w:color="auto"/>
        <w:right w:val="none" w:sz="0" w:space="0" w:color="auto"/>
      </w:divBdr>
    </w:div>
    <w:div w:id="262495644">
      <w:bodyDiv w:val="1"/>
      <w:marLeft w:val="0"/>
      <w:marRight w:val="0"/>
      <w:marTop w:val="0"/>
      <w:marBottom w:val="0"/>
      <w:divBdr>
        <w:top w:val="none" w:sz="0" w:space="0" w:color="auto"/>
        <w:left w:val="none" w:sz="0" w:space="0" w:color="auto"/>
        <w:bottom w:val="none" w:sz="0" w:space="0" w:color="auto"/>
        <w:right w:val="none" w:sz="0" w:space="0" w:color="auto"/>
      </w:divBdr>
    </w:div>
    <w:div w:id="263652863">
      <w:bodyDiv w:val="1"/>
      <w:marLeft w:val="0"/>
      <w:marRight w:val="0"/>
      <w:marTop w:val="0"/>
      <w:marBottom w:val="0"/>
      <w:divBdr>
        <w:top w:val="none" w:sz="0" w:space="0" w:color="auto"/>
        <w:left w:val="none" w:sz="0" w:space="0" w:color="auto"/>
        <w:bottom w:val="none" w:sz="0" w:space="0" w:color="auto"/>
        <w:right w:val="none" w:sz="0" w:space="0" w:color="auto"/>
      </w:divBdr>
    </w:div>
    <w:div w:id="265504764">
      <w:bodyDiv w:val="1"/>
      <w:marLeft w:val="0"/>
      <w:marRight w:val="0"/>
      <w:marTop w:val="0"/>
      <w:marBottom w:val="0"/>
      <w:divBdr>
        <w:top w:val="none" w:sz="0" w:space="0" w:color="auto"/>
        <w:left w:val="none" w:sz="0" w:space="0" w:color="auto"/>
        <w:bottom w:val="none" w:sz="0" w:space="0" w:color="auto"/>
        <w:right w:val="none" w:sz="0" w:space="0" w:color="auto"/>
      </w:divBdr>
    </w:div>
    <w:div w:id="267347035">
      <w:bodyDiv w:val="1"/>
      <w:marLeft w:val="0"/>
      <w:marRight w:val="0"/>
      <w:marTop w:val="0"/>
      <w:marBottom w:val="0"/>
      <w:divBdr>
        <w:top w:val="none" w:sz="0" w:space="0" w:color="auto"/>
        <w:left w:val="none" w:sz="0" w:space="0" w:color="auto"/>
        <w:bottom w:val="none" w:sz="0" w:space="0" w:color="auto"/>
        <w:right w:val="none" w:sz="0" w:space="0" w:color="auto"/>
      </w:divBdr>
    </w:div>
    <w:div w:id="267615790">
      <w:bodyDiv w:val="1"/>
      <w:marLeft w:val="0"/>
      <w:marRight w:val="0"/>
      <w:marTop w:val="0"/>
      <w:marBottom w:val="0"/>
      <w:divBdr>
        <w:top w:val="none" w:sz="0" w:space="0" w:color="auto"/>
        <w:left w:val="none" w:sz="0" w:space="0" w:color="auto"/>
        <w:bottom w:val="none" w:sz="0" w:space="0" w:color="auto"/>
        <w:right w:val="none" w:sz="0" w:space="0" w:color="auto"/>
      </w:divBdr>
    </w:div>
    <w:div w:id="268003511">
      <w:bodyDiv w:val="1"/>
      <w:marLeft w:val="0"/>
      <w:marRight w:val="0"/>
      <w:marTop w:val="0"/>
      <w:marBottom w:val="0"/>
      <w:divBdr>
        <w:top w:val="none" w:sz="0" w:space="0" w:color="auto"/>
        <w:left w:val="none" w:sz="0" w:space="0" w:color="auto"/>
        <w:bottom w:val="none" w:sz="0" w:space="0" w:color="auto"/>
        <w:right w:val="none" w:sz="0" w:space="0" w:color="auto"/>
      </w:divBdr>
    </w:div>
    <w:div w:id="269894041">
      <w:bodyDiv w:val="1"/>
      <w:marLeft w:val="0"/>
      <w:marRight w:val="0"/>
      <w:marTop w:val="0"/>
      <w:marBottom w:val="0"/>
      <w:divBdr>
        <w:top w:val="none" w:sz="0" w:space="0" w:color="auto"/>
        <w:left w:val="none" w:sz="0" w:space="0" w:color="auto"/>
        <w:bottom w:val="none" w:sz="0" w:space="0" w:color="auto"/>
        <w:right w:val="none" w:sz="0" w:space="0" w:color="auto"/>
      </w:divBdr>
    </w:div>
    <w:div w:id="271324684">
      <w:bodyDiv w:val="1"/>
      <w:marLeft w:val="0"/>
      <w:marRight w:val="0"/>
      <w:marTop w:val="0"/>
      <w:marBottom w:val="0"/>
      <w:divBdr>
        <w:top w:val="none" w:sz="0" w:space="0" w:color="auto"/>
        <w:left w:val="none" w:sz="0" w:space="0" w:color="auto"/>
        <w:bottom w:val="none" w:sz="0" w:space="0" w:color="auto"/>
        <w:right w:val="none" w:sz="0" w:space="0" w:color="auto"/>
      </w:divBdr>
    </w:div>
    <w:div w:id="271517163">
      <w:bodyDiv w:val="1"/>
      <w:marLeft w:val="0"/>
      <w:marRight w:val="0"/>
      <w:marTop w:val="0"/>
      <w:marBottom w:val="0"/>
      <w:divBdr>
        <w:top w:val="none" w:sz="0" w:space="0" w:color="auto"/>
        <w:left w:val="none" w:sz="0" w:space="0" w:color="auto"/>
        <w:bottom w:val="none" w:sz="0" w:space="0" w:color="auto"/>
        <w:right w:val="none" w:sz="0" w:space="0" w:color="auto"/>
      </w:divBdr>
    </w:div>
    <w:div w:id="273362541">
      <w:bodyDiv w:val="1"/>
      <w:marLeft w:val="0"/>
      <w:marRight w:val="0"/>
      <w:marTop w:val="0"/>
      <w:marBottom w:val="0"/>
      <w:divBdr>
        <w:top w:val="none" w:sz="0" w:space="0" w:color="auto"/>
        <w:left w:val="none" w:sz="0" w:space="0" w:color="auto"/>
        <w:bottom w:val="none" w:sz="0" w:space="0" w:color="auto"/>
        <w:right w:val="none" w:sz="0" w:space="0" w:color="auto"/>
      </w:divBdr>
    </w:div>
    <w:div w:id="274293374">
      <w:bodyDiv w:val="1"/>
      <w:marLeft w:val="0"/>
      <w:marRight w:val="0"/>
      <w:marTop w:val="0"/>
      <w:marBottom w:val="0"/>
      <w:divBdr>
        <w:top w:val="none" w:sz="0" w:space="0" w:color="auto"/>
        <w:left w:val="none" w:sz="0" w:space="0" w:color="auto"/>
        <w:bottom w:val="none" w:sz="0" w:space="0" w:color="auto"/>
        <w:right w:val="none" w:sz="0" w:space="0" w:color="auto"/>
      </w:divBdr>
    </w:div>
    <w:div w:id="275210554">
      <w:bodyDiv w:val="1"/>
      <w:marLeft w:val="0"/>
      <w:marRight w:val="0"/>
      <w:marTop w:val="0"/>
      <w:marBottom w:val="0"/>
      <w:divBdr>
        <w:top w:val="none" w:sz="0" w:space="0" w:color="auto"/>
        <w:left w:val="none" w:sz="0" w:space="0" w:color="auto"/>
        <w:bottom w:val="none" w:sz="0" w:space="0" w:color="auto"/>
        <w:right w:val="none" w:sz="0" w:space="0" w:color="auto"/>
      </w:divBdr>
    </w:div>
    <w:div w:id="276327639">
      <w:bodyDiv w:val="1"/>
      <w:marLeft w:val="0"/>
      <w:marRight w:val="0"/>
      <w:marTop w:val="0"/>
      <w:marBottom w:val="0"/>
      <w:divBdr>
        <w:top w:val="none" w:sz="0" w:space="0" w:color="auto"/>
        <w:left w:val="none" w:sz="0" w:space="0" w:color="auto"/>
        <w:bottom w:val="none" w:sz="0" w:space="0" w:color="auto"/>
        <w:right w:val="none" w:sz="0" w:space="0" w:color="auto"/>
      </w:divBdr>
    </w:div>
    <w:div w:id="276328902">
      <w:bodyDiv w:val="1"/>
      <w:marLeft w:val="0"/>
      <w:marRight w:val="0"/>
      <w:marTop w:val="0"/>
      <w:marBottom w:val="0"/>
      <w:divBdr>
        <w:top w:val="none" w:sz="0" w:space="0" w:color="auto"/>
        <w:left w:val="none" w:sz="0" w:space="0" w:color="auto"/>
        <w:bottom w:val="none" w:sz="0" w:space="0" w:color="auto"/>
        <w:right w:val="none" w:sz="0" w:space="0" w:color="auto"/>
      </w:divBdr>
    </w:div>
    <w:div w:id="276763142">
      <w:bodyDiv w:val="1"/>
      <w:marLeft w:val="0"/>
      <w:marRight w:val="0"/>
      <w:marTop w:val="0"/>
      <w:marBottom w:val="0"/>
      <w:divBdr>
        <w:top w:val="none" w:sz="0" w:space="0" w:color="auto"/>
        <w:left w:val="none" w:sz="0" w:space="0" w:color="auto"/>
        <w:bottom w:val="none" w:sz="0" w:space="0" w:color="auto"/>
        <w:right w:val="none" w:sz="0" w:space="0" w:color="auto"/>
      </w:divBdr>
    </w:div>
    <w:div w:id="280232424">
      <w:bodyDiv w:val="1"/>
      <w:marLeft w:val="0"/>
      <w:marRight w:val="0"/>
      <w:marTop w:val="0"/>
      <w:marBottom w:val="0"/>
      <w:divBdr>
        <w:top w:val="none" w:sz="0" w:space="0" w:color="auto"/>
        <w:left w:val="none" w:sz="0" w:space="0" w:color="auto"/>
        <w:bottom w:val="none" w:sz="0" w:space="0" w:color="auto"/>
        <w:right w:val="none" w:sz="0" w:space="0" w:color="auto"/>
      </w:divBdr>
    </w:div>
    <w:div w:id="281573142">
      <w:bodyDiv w:val="1"/>
      <w:marLeft w:val="0"/>
      <w:marRight w:val="0"/>
      <w:marTop w:val="0"/>
      <w:marBottom w:val="0"/>
      <w:divBdr>
        <w:top w:val="none" w:sz="0" w:space="0" w:color="auto"/>
        <w:left w:val="none" w:sz="0" w:space="0" w:color="auto"/>
        <w:bottom w:val="none" w:sz="0" w:space="0" w:color="auto"/>
        <w:right w:val="none" w:sz="0" w:space="0" w:color="auto"/>
      </w:divBdr>
    </w:div>
    <w:div w:id="282157148">
      <w:bodyDiv w:val="1"/>
      <w:marLeft w:val="0"/>
      <w:marRight w:val="0"/>
      <w:marTop w:val="0"/>
      <w:marBottom w:val="0"/>
      <w:divBdr>
        <w:top w:val="none" w:sz="0" w:space="0" w:color="auto"/>
        <w:left w:val="none" w:sz="0" w:space="0" w:color="auto"/>
        <w:bottom w:val="none" w:sz="0" w:space="0" w:color="auto"/>
        <w:right w:val="none" w:sz="0" w:space="0" w:color="auto"/>
      </w:divBdr>
    </w:div>
    <w:div w:id="282344370">
      <w:bodyDiv w:val="1"/>
      <w:marLeft w:val="0"/>
      <w:marRight w:val="0"/>
      <w:marTop w:val="0"/>
      <w:marBottom w:val="0"/>
      <w:divBdr>
        <w:top w:val="none" w:sz="0" w:space="0" w:color="auto"/>
        <w:left w:val="none" w:sz="0" w:space="0" w:color="auto"/>
        <w:bottom w:val="none" w:sz="0" w:space="0" w:color="auto"/>
        <w:right w:val="none" w:sz="0" w:space="0" w:color="auto"/>
      </w:divBdr>
    </w:div>
    <w:div w:id="283774367">
      <w:bodyDiv w:val="1"/>
      <w:marLeft w:val="0"/>
      <w:marRight w:val="0"/>
      <w:marTop w:val="0"/>
      <w:marBottom w:val="0"/>
      <w:divBdr>
        <w:top w:val="none" w:sz="0" w:space="0" w:color="auto"/>
        <w:left w:val="none" w:sz="0" w:space="0" w:color="auto"/>
        <w:bottom w:val="none" w:sz="0" w:space="0" w:color="auto"/>
        <w:right w:val="none" w:sz="0" w:space="0" w:color="auto"/>
      </w:divBdr>
    </w:div>
    <w:div w:id="285166877">
      <w:bodyDiv w:val="1"/>
      <w:marLeft w:val="0"/>
      <w:marRight w:val="0"/>
      <w:marTop w:val="0"/>
      <w:marBottom w:val="0"/>
      <w:divBdr>
        <w:top w:val="none" w:sz="0" w:space="0" w:color="auto"/>
        <w:left w:val="none" w:sz="0" w:space="0" w:color="auto"/>
        <w:bottom w:val="none" w:sz="0" w:space="0" w:color="auto"/>
        <w:right w:val="none" w:sz="0" w:space="0" w:color="auto"/>
      </w:divBdr>
    </w:div>
    <w:div w:id="287316701">
      <w:bodyDiv w:val="1"/>
      <w:marLeft w:val="0"/>
      <w:marRight w:val="0"/>
      <w:marTop w:val="0"/>
      <w:marBottom w:val="0"/>
      <w:divBdr>
        <w:top w:val="none" w:sz="0" w:space="0" w:color="auto"/>
        <w:left w:val="none" w:sz="0" w:space="0" w:color="auto"/>
        <w:bottom w:val="none" w:sz="0" w:space="0" w:color="auto"/>
        <w:right w:val="none" w:sz="0" w:space="0" w:color="auto"/>
      </w:divBdr>
    </w:div>
    <w:div w:id="287396562">
      <w:bodyDiv w:val="1"/>
      <w:marLeft w:val="0"/>
      <w:marRight w:val="0"/>
      <w:marTop w:val="0"/>
      <w:marBottom w:val="0"/>
      <w:divBdr>
        <w:top w:val="none" w:sz="0" w:space="0" w:color="auto"/>
        <w:left w:val="none" w:sz="0" w:space="0" w:color="auto"/>
        <w:bottom w:val="none" w:sz="0" w:space="0" w:color="auto"/>
        <w:right w:val="none" w:sz="0" w:space="0" w:color="auto"/>
      </w:divBdr>
    </w:div>
    <w:div w:id="288053407">
      <w:bodyDiv w:val="1"/>
      <w:marLeft w:val="0"/>
      <w:marRight w:val="0"/>
      <w:marTop w:val="0"/>
      <w:marBottom w:val="0"/>
      <w:divBdr>
        <w:top w:val="none" w:sz="0" w:space="0" w:color="auto"/>
        <w:left w:val="none" w:sz="0" w:space="0" w:color="auto"/>
        <w:bottom w:val="none" w:sz="0" w:space="0" w:color="auto"/>
        <w:right w:val="none" w:sz="0" w:space="0" w:color="auto"/>
      </w:divBdr>
    </w:div>
    <w:div w:id="293755263">
      <w:bodyDiv w:val="1"/>
      <w:marLeft w:val="0"/>
      <w:marRight w:val="0"/>
      <w:marTop w:val="0"/>
      <w:marBottom w:val="0"/>
      <w:divBdr>
        <w:top w:val="none" w:sz="0" w:space="0" w:color="auto"/>
        <w:left w:val="none" w:sz="0" w:space="0" w:color="auto"/>
        <w:bottom w:val="none" w:sz="0" w:space="0" w:color="auto"/>
        <w:right w:val="none" w:sz="0" w:space="0" w:color="auto"/>
      </w:divBdr>
    </w:div>
    <w:div w:id="294338725">
      <w:bodyDiv w:val="1"/>
      <w:marLeft w:val="0"/>
      <w:marRight w:val="0"/>
      <w:marTop w:val="0"/>
      <w:marBottom w:val="0"/>
      <w:divBdr>
        <w:top w:val="none" w:sz="0" w:space="0" w:color="auto"/>
        <w:left w:val="none" w:sz="0" w:space="0" w:color="auto"/>
        <w:bottom w:val="none" w:sz="0" w:space="0" w:color="auto"/>
        <w:right w:val="none" w:sz="0" w:space="0" w:color="auto"/>
      </w:divBdr>
    </w:div>
    <w:div w:id="300312897">
      <w:bodyDiv w:val="1"/>
      <w:marLeft w:val="0"/>
      <w:marRight w:val="0"/>
      <w:marTop w:val="0"/>
      <w:marBottom w:val="0"/>
      <w:divBdr>
        <w:top w:val="none" w:sz="0" w:space="0" w:color="auto"/>
        <w:left w:val="none" w:sz="0" w:space="0" w:color="auto"/>
        <w:bottom w:val="none" w:sz="0" w:space="0" w:color="auto"/>
        <w:right w:val="none" w:sz="0" w:space="0" w:color="auto"/>
      </w:divBdr>
    </w:div>
    <w:div w:id="300617413">
      <w:bodyDiv w:val="1"/>
      <w:marLeft w:val="0"/>
      <w:marRight w:val="0"/>
      <w:marTop w:val="0"/>
      <w:marBottom w:val="0"/>
      <w:divBdr>
        <w:top w:val="none" w:sz="0" w:space="0" w:color="auto"/>
        <w:left w:val="none" w:sz="0" w:space="0" w:color="auto"/>
        <w:bottom w:val="none" w:sz="0" w:space="0" w:color="auto"/>
        <w:right w:val="none" w:sz="0" w:space="0" w:color="auto"/>
      </w:divBdr>
    </w:div>
    <w:div w:id="305668421">
      <w:bodyDiv w:val="1"/>
      <w:marLeft w:val="0"/>
      <w:marRight w:val="0"/>
      <w:marTop w:val="0"/>
      <w:marBottom w:val="0"/>
      <w:divBdr>
        <w:top w:val="none" w:sz="0" w:space="0" w:color="auto"/>
        <w:left w:val="none" w:sz="0" w:space="0" w:color="auto"/>
        <w:bottom w:val="none" w:sz="0" w:space="0" w:color="auto"/>
        <w:right w:val="none" w:sz="0" w:space="0" w:color="auto"/>
      </w:divBdr>
    </w:div>
    <w:div w:id="305939343">
      <w:bodyDiv w:val="1"/>
      <w:marLeft w:val="0"/>
      <w:marRight w:val="0"/>
      <w:marTop w:val="0"/>
      <w:marBottom w:val="0"/>
      <w:divBdr>
        <w:top w:val="none" w:sz="0" w:space="0" w:color="auto"/>
        <w:left w:val="none" w:sz="0" w:space="0" w:color="auto"/>
        <w:bottom w:val="none" w:sz="0" w:space="0" w:color="auto"/>
        <w:right w:val="none" w:sz="0" w:space="0" w:color="auto"/>
      </w:divBdr>
    </w:div>
    <w:div w:id="306279002">
      <w:bodyDiv w:val="1"/>
      <w:marLeft w:val="0"/>
      <w:marRight w:val="0"/>
      <w:marTop w:val="0"/>
      <w:marBottom w:val="0"/>
      <w:divBdr>
        <w:top w:val="none" w:sz="0" w:space="0" w:color="auto"/>
        <w:left w:val="none" w:sz="0" w:space="0" w:color="auto"/>
        <w:bottom w:val="none" w:sz="0" w:space="0" w:color="auto"/>
        <w:right w:val="none" w:sz="0" w:space="0" w:color="auto"/>
      </w:divBdr>
    </w:div>
    <w:div w:id="307130161">
      <w:bodyDiv w:val="1"/>
      <w:marLeft w:val="0"/>
      <w:marRight w:val="0"/>
      <w:marTop w:val="0"/>
      <w:marBottom w:val="0"/>
      <w:divBdr>
        <w:top w:val="none" w:sz="0" w:space="0" w:color="auto"/>
        <w:left w:val="none" w:sz="0" w:space="0" w:color="auto"/>
        <w:bottom w:val="none" w:sz="0" w:space="0" w:color="auto"/>
        <w:right w:val="none" w:sz="0" w:space="0" w:color="auto"/>
      </w:divBdr>
    </w:div>
    <w:div w:id="309411632">
      <w:bodyDiv w:val="1"/>
      <w:marLeft w:val="0"/>
      <w:marRight w:val="0"/>
      <w:marTop w:val="0"/>
      <w:marBottom w:val="0"/>
      <w:divBdr>
        <w:top w:val="none" w:sz="0" w:space="0" w:color="auto"/>
        <w:left w:val="none" w:sz="0" w:space="0" w:color="auto"/>
        <w:bottom w:val="none" w:sz="0" w:space="0" w:color="auto"/>
        <w:right w:val="none" w:sz="0" w:space="0" w:color="auto"/>
      </w:divBdr>
    </w:div>
    <w:div w:id="310063862">
      <w:bodyDiv w:val="1"/>
      <w:marLeft w:val="0"/>
      <w:marRight w:val="0"/>
      <w:marTop w:val="0"/>
      <w:marBottom w:val="0"/>
      <w:divBdr>
        <w:top w:val="none" w:sz="0" w:space="0" w:color="auto"/>
        <w:left w:val="none" w:sz="0" w:space="0" w:color="auto"/>
        <w:bottom w:val="none" w:sz="0" w:space="0" w:color="auto"/>
        <w:right w:val="none" w:sz="0" w:space="0" w:color="auto"/>
      </w:divBdr>
    </w:div>
    <w:div w:id="310716587">
      <w:bodyDiv w:val="1"/>
      <w:marLeft w:val="0"/>
      <w:marRight w:val="0"/>
      <w:marTop w:val="0"/>
      <w:marBottom w:val="0"/>
      <w:divBdr>
        <w:top w:val="none" w:sz="0" w:space="0" w:color="auto"/>
        <w:left w:val="none" w:sz="0" w:space="0" w:color="auto"/>
        <w:bottom w:val="none" w:sz="0" w:space="0" w:color="auto"/>
        <w:right w:val="none" w:sz="0" w:space="0" w:color="auto"/>
      </w:divBdr>
    </w:div>
    <w:div w:id="314576953">
      <w:bodyDiv w:val="1"/>
      <w:marLeft w:val="0"/>
      <w:marRight w:val="0"/>
      <w:marTop w:val="0"/>
      <w:marBottom w:val="0"/>
      <w:divBdr>
        <w:top w:val="none" w:sz="0" w:space="0" w:color="auto"/>
        <w:left w:val="none" w:sz="0" w:space="0" w:color="auto"/>
        <w:bottom w:val="none" w:sz="0" w:space="0" w:color="auto"/>
        <w:right w:val="none" w:sz="0" w:space="0" w:color="auto"/>
      </w:divBdr>
    </w:div>
    <w:div w:id="314578294">
      <w:bodyDiv w:val="1"/>
      <w:marLeft w:val="0"/>
      <w:marRight w:val="0"/>
      <w:marTop w:val="0"/>
      <w:marBottom w:val="0"/>
      <w:divBdr>
        <w:top w:val="none" w:sz="0" w:space="0" w:color="auto"/>
        <w:left w:val="none" w:sz="0" w:space="0" w:color="auto"/>
        <w:bottom w:val="none" w:sz="0" w:space="0" w:color="auto"/>
        <w:right w:val="none" w:sz="0" w:space="0" w:color="auto"/>
      </w:divBdr>
    </w:div>
    <w:div w:id="314846508">
      <w:bodyDiv w:val="1"/>
      <w:marLeft w:val="0"/>
      <w:marRight w:val="0"/>
      <w:marTop w:val="0"/>
      <w:marBottom w:val="0"/>
      <w:divBdr>
        <w:top w:val="none" w:sz="0" w:space="0" w:color="auto"/>
        <w:left w:val="none" w:sz="0" w:space="0" w:color="auto"/>
        <w:bottom w:val="none" w:sz="0" w:space="0" w:color="auto"/>
        <w:right w:val="none" w:sz="0" w:space="0" w:color="auto"/>
      </w:divBdr>
    </w:div>
    <w:div w:id="314913532">
      <w:bodyDiv w:val="1"/>
      <w:marLeft w:val="0"/>
      <w:marRight w:val="0"/>
      <w:marTop w:val="0"/>
      <w:marBottom w:val="0"/>
      <w:divBdr>
        <w:top w:val="none" w:sz="0" w:space="0" w:color="auto"/>
        <w:left w:val="none" w:sz="0" w:space="0" w:color="auto"/>
        <w:bottom w:val="none" w:sz="0" w:space="0" w:color="auto"/>
        <w:right w:val="none" w:sz="0" w:space="0" w:color="auto"/>
      </w:divBdr>
    </w:div>
    <w:div w:id="315231571">
      <w:bodyDiv w:val="1"/>
      <w:marLeft w:val="0"/>
      <w:marRight w:val="0"/>
      <w:marTop w:val="0"/>
      <w:marBottom w:val="0"/>
      <w:divBdr>
        <w:top w:val="none" w:sz="0" w:space="0" w:color="auto"/>
        <w:left w:val="none" w:sz="0" w:space="0" w:color="auto"/>
        <w:bottom w:val="none" w:sz="0" w:space="0" w:color="auto"/>
        <w:right w:val="none" w:sz="0" w:space="0" w:color="auto"/>
      </w:divBdr>
    </w:div>
    <w:div w:id="315842873">
      <w:bodyDiv w:val="1"/>
      <w:marLeft w:val="0"/>
      <w:marRight w:val="0"/>
      <w:marTop w:val="0"/>
      <w:marBottom w:val="0"/>
      <w:divBdr>
        <w:top w:val="none" w:sz="0" w:space="0" w:color="auto"/>
        <w:left w:val="none" w:sz="0" w:space="0" w:color="auto"/>
        <w:bottom w:val="none" w:sz="0" w:space="0" w:color="auto"/>
        <w:right w:val="none" w:sz="0" w:space="0" w:color="auto"/>
      </w:divBdr>
    </w:div>
    <w:div w:id="316883782">
      <w:bodyDiv w:val="1"/>
      <w:marLeft w:val="0"/>
      <w:marRight w:val="0"/>
      <w:marTop w:val="0"/>
      <w:marBottom w:val="0"/>
      <w:divBdr>
        <w:top w:val="none" w:sz="0" w:space="0" w:color="auto"/>
        <w:left w:val="none" w:sz="0" w:space="0" w:color="auto"/>
        <w:bottom w:val="none" w:sz="0" w:space="0" w:color="auto"/>
        <w:right w:val="none" w:sz="0" w:space="0" w:color="auto"/>
      </w:divBdr>
    </w:div>
    <w:div w:id="317075043">
      <w:bodyDiv w:val="1"/>
      <w:marLeft w:val="0"/>
      <w:marRight w:val="0"/>
      <w:marTop w:val="0"/>
      <w:marBottom w:val="0"/>
      <w:divBdr>
        <w:top w:val="none" w:sz="0" w:space="0" w:color="auto"/>
        <w:left w:val="none" w:sz="0" w:space="0" w:color="auto"/>
        <w:bottom w:val="none" w:sz="0" w:space="0" w:color="auto"/>
        <w:right w:val="none" w:sz="0" w:space="0" w:color="auto"/>
      </w:divBdr>
    </w:div>
    <w:div w:id="317225894">
      <w:bodyDiv w:val="1"/>
      <w:marLeft w:val="0"/>
      <w:marRight w:val="0"/>
      <w:marTop w:val="0"/>
      <w:marBottom w:val="0"/>
      <w:divBdr>
        <w:top w:val="none" w:sz="0" w:space="0" w:color="auto"/>
        <w:left w:val="none" w:sz="0" w:space="0" w:color="auto"/>
        <w:bottom w:val="none" w:sz="0" w:space="0" w:color="auto"/>
        <w:right w:val="none" w:sz="0" w:space="0" w:color="auto"/>
      </w:divBdr>
    </w:div>
    <w:div w:id="318198527">
      <w:bodyDiv w:val="1"/>
      <w:marLeft w:val="0"/>
      <w:marRight w:val="0"/>
      <w:marTop w:val="0"/>
      <w:marBottom w:val="0"/>
      <w:divBdr>
        <w:top w:val="none" w:sz="0" w:space="0" w:color="auto"/>
        <w:left w:val="none" w:sz="0" w:space="0" w:color="auto"/>
        <w:bottom w:val="none" w:sz="0" w:space="0" w:color="auto"/>
        <w:right w:val="none" w:sz="0" w:space="0" w:color="auto"/>
      </w:divBdr>
    </w:div>
    <w:div w:id="318390862">
      <w:bodyDiv w:val="1"/>
      <w:marLeft w:val="0"/>
      <w:marRight w:val="0"/>
      <w:marTop w:val="0"/>
      <w:marBottom w:val="0"/>
      <w:divBdr>
        <w:top w:val="none" w:sz="0" w:space="0" w:color="auto"/>
        <w:left w:val="none" w:sz="0" w:space="0" w:color="auto"/>
        <w:bottom w:val="none" w:sz="0" w:space="0" w:color="auto"/>
        <w:right w:val="none" w:sz="0" w:space="0" w:color="auto"/>
      </w:divBdr>
    </w:div>
    <w:div w:id="318458760">
      <w:bodyDiv w:val="1"/>
      <w:marLeft w:val="0"/>
      <w:marRight w:val="0"/>
      <w:marTop w:val="0"/>
      <w:marBottom w:val="0"/>
      <w:divBdr>
        <w:top w:val="none" w:sz="0" w:space="0" w:color="auto"/>
        <w:left w:val="none" w:sz="0" w:space="0" w:color="auto"/>
        <w:bottom w:val="none" w:sz="0" w:space="0" w:color="auto"/>
        <w:right w:val="none" w:sz="0" w:space="0" w:color="auto"/>
      </w:divBdr>
    </w:div>
    <w:div w:id="320081613">
      <w:bodyDiv w:val="1"/>
      <w:marLeft w:val="0"/>
      <w:marRight w:val="0"/>
      <w:marTop w:val="0"/>
      <w:marBottom w:val="0"/>
      <w:divBdr>
        <w:top w:val="none" w:sz="0" w:space="0" w:color="auto"/>
        <w:left w:val="none" w:sz="0" w:space="0" w:color="auto"/>
        <w:bottom w:val="none" w:sz="0" w:space="0" w:color="auto"/>
        <w:right w:val="none" w:sz="0" w:space="0" w:color="auto"/>
      </w:divBdr>
    </w:div>
    <w:div w:id="320891739">
      <w:bodyDiv w:val="1"/>
      <w:marLeft w:val="0"/>
      <w:marRight w:val="0"/>
      <w:marTop w:val="0"/>
      <w:marBottom w:val="0"/>
      <w:divBdr>
        <w:top w:val="none" w:sz="0" w:space="0" w:color="auto"/>
        <w:left w:val="none" w:sz="0" w:space="0" w:color="auto"/>
        <w:bottom w:val="none" w:sz="0" w:space="0" w:color="auto"/>
        <w:right w:val="none" w:sz="0" w:space="0" w:color="auto"/>
      </w:divBdr>
    </w:div>
    <w:div w:id="320930953">
      <w:bodyDiv w:val="1"/>
      <w:marLeft w:val="0"/>
      <w:marRight w:val="0"/>
      <w:marTop w:val="0"/>
      <w:marBottom w:val="0"/>
      <w:divBdr>
        <w:top w:val="none" w:sz="0" w:space="0" w:color="auto"/>
        <w:left w:val="none" w:sz="0" w:space="0" w:color="auto"/>
        <w:bottom w:val="none" w:sz="0" w:space="0" w:color="auto"/>
        <w:right w:val="none" w:sz="0" w:space="0" w:color="auto"/>
      </w:divBdr>
    </w:div>
    <w:div w:id="322858974">
      <w:bodyDiv w:val="1"/>
      <w:marLeft w:val="0"/>
      <w:marRight w:val="0"/>
      <w:marTop w:val="0"/>
      <w:marBottom w:val="0"/>
      <w:divBdr>
        <w:top w:val="none" w:sz="0" w:space="0" w:color="auto"/>
        <w:left w:val="none" w:sz="0" w:space="0" w:color="auto"/>
        <w:bottom w:val="none" w:sz="0" w:space="0" w:color="auto"/>
        <w:right w:val="none" w:sz="0" w:space="0" w:color="auto"/>
      </w:divBdr>
    </w:div>
    <w:div w:id="322970038">
      <w:bodyDiv w:val="1"/>
      <w:marLeft w:val="0"/>
      <w:marRight w:val="0"/>
      <w:marTop w:val="0"/>
      <w:marBottom w:val="0"/>
      <w:divBdr>
        <w:top w:val="none" w:sz="0" w:space="0" w:color="auto"/>
        <w:left w:val="none" w:sz="0" w:space="0" w:color="auto"/>
        <w:bottom w:val="none" w:sz="0" w:space="0" w:color="auto"/>
        <w:right w:val="none" w:sz="0" w:space="0" w:color="auto"/>
      </w:divBdr>
    </w:div>
    <w:div w:id="323896520">
      <w:bodyDiv w:val="1"/>
      <w:marLeft w:val="0"/>
      <w:marRight w:val="0"/>
      <w:marTop w:val="0"/>
      <w:marBottom w:val="0"/>
      <w:divBdr>
        <w:top w:val="none" w:sz="0" w:space="0" w:color="auto"/>
        <w:left w:val="none" w:sz="0" w:space="0" w:color="auto"/>
        <w:bottom w:val="none" w:sz="0" w:space="0" w:color="auto"/>
        <w:right w:val="none" w:sz="0" w:space="0" w:color="auto"/>
      </w:divBdr>
    </w:div>
    <w:div w:id="325716559">
      <w:bodyDiv w:val="1"/>
      <w:marLeft w:val="0"/>
      <w:marRight w:val="0"/>
      <w:marTop w:val="0"/>
      <w:marBottom w:val="0"/>
      <w:divBdr>
        <w:top w:val="none" w:sz="0" w:space="0" w:color="auto"/>
        <w:left w:val="none" w:sz="0" w:space="0" w:color="auto"/>
        <w:bottom w:val="none" w:sz="0" w:space="0" w:color="auto"/>
        <w:right w:val="none" w:sz="0" w:space="0" w:color="auto"/>
      </w:divBdr>
    </w:div>
    <w:div w:id="327906914">
      <w:bodyDiv w:val="1"/>
      <w:marLeft w:val="0"/>
      <w:marRight w:val="0"/>
      <w:marTop w:val="0"/>
      <w:marBottom w:val="0"/>
      <w:divBdr>
        <w:top w:val="none" w:sz="0" w:space="0" w:color="auto"/>
        <w:left w:val="none" w:sz="0" w:space="0" w:color="auto"/>
        <w:bottom w:val="none" w:sz="0" w:space="0" w:color="auto"/>
        <w:right w:val="none" w:sz="0" w:space="0" w:color="auto"/>
      </w:divBdr>
    </w:div>
    <w:div w:id="328561974">
      <w:bodyDiv w:val="1"/>
      <w:marLeft w:val="0"/>
      <w:marRight w:val="0"/>
      <w:marTop w:val="0"/>
      <w:marBottom w:val="0"/>
      <w:divBdr>
        <w:top w:val="none" w:sz="0" w:space="0" w:color="auto"/>
        <w:left w:val="none" w:sz="0" w:space="0" w:color="auto"/>
        <w:bottom w:val="none" w:sz="0" w:space="0" w:color="auto"/>
        <w:right w:val="none" w:sz="0" w:space="0" w:color="auto"/>
      </w:divBdr>
    </w:div>
    <w:div w:id="332146403">
      <w:bodyDiv w:val="1"/>
      <w:marLeft w:val="0"/>
      <w:marRight w:val="0"/>
      <w:marTop w:val="0"/>
      <w:marBottom w:val="0"/>
      <w:divBdr>
        <w:top w:val="none" w:sz="0" w:space="0" w:color="auto"/>
        <w:left w:val="none" w:sz="0" w:space="0" w:color="auto"/>
        <w:bottom w:val="none" w:sz="0" w:space="0" w:color="auto"/>
        <w:right w:val="none" w:sz="0" w:space="0" w:color="auto"/>
      </w:divBdr>
    </w:div>
    <w:div w:id="332951353">
      <w:bodyDiv w:val="1"/>
      <w:marLeft w:val="0"/>
      <w:marRight w:val="0"/>
      <w:marTop w:val="0"/>
      <w:marBottom w:val="0"/>
      <w:divBdr>
        <w:top w:val="none" w:sz="0" w:space="0" w:color="auto"/>
        <w:left w:val="none" w:sz="0" w:space="0" w:color="auto"/>
        <w:bottom w:val="none" w:sz="0" w:space="0" w:color="auto"/>
        <w:right w:val="none" w:sz="0" w:space="0" w:color="auto"/>
      </w:divBdr>
    </w:div>
    <w:div w:id="333801476">
      <w:bodyDiv w:val="1"/>
      <w:marLeft w:val="0"/>
      <w:marRight w:val="0"/>
      <w:marTop w:val="0"/>
      <w:marBottom w:val="0"/>
      <w:divBdr>
        <w:top w:val="none" w:sz="0" w:space="0" w:color="auto"/>
        <w:left w:val="none" w:sz="0" w:space="0" w:color="auto"/>
        <w:bottom w:val="none" w:sz="0" w:space="0" w:color="auto"/>
        <w:right w:val="none" w:sz="0" w:space="0" w:color="auto"/>
      </w:divBdr>
    </w:div>
    <w:div w:id="335113074">
      <w:bodyDiv w:val="1"/>
      <w:marLeft w:val="0"/>
      <w:marRight w:val="0"/>
      <w:marTop w:val="0"/>
      <w:marBottom w:val="0"/>
      <w:divBdr>
        <w:top w:val="none" w:sz="0" w:space="0" w:color="auto"/>
        <w:left w:val="none" w:sz="0" w:space="0" w:color="auto"/>
        <w:bottom w:val="none" w:sz="0" w:space="0" w:color="auto"/>
        <w:right w:val="none" w:sz="0" w:space="0" w:color="auto"/>
      </w:divBdr>
    </w:div>
    <w:div w:id="336543071">
      <w:bodyDiv w:val="1"/>
      <w:marLeft w:val="0"/>
      <w:marRight w:val="0"/>
      <w:marTop w:val="0"/>
      <w:marBottom w:val="0"/>
      <w:divBdr>
        <w:top w:val="none" w:sz="0" w:space="0" w:color="auto"/>
        <w:left w:val="none" w:sz="0" w:space="0" w:color="auto"/>
        <w:bottom w:val="none" w:sz="0" w:space="0" w:color="auto"/>
        <w:right w:val="none" w:sz="0" w:space="0" w:color="auto"/>
      </w:divBdr>
    </w:div>
    <w:div w:id="336810382">
      <w:bodyDiv w:val="1"/>
      <w:marLeft w:val="0"/>
      <w:marRight w:val="0"/>
      <w:marTop w:val="0"/>
      <w:marBottom w:val="0"/>
      <w:divBdr>
        <w:top w:val="none" w:sz="0" w:space="0" w:color="auto"/>
        <w:left w:val="none" w:sz="0" w:space="0" w:color="auto"/>
        <w:bottom w:val="none" w:sz="0" w:space="0" w:color="auto"/>
        <w:right w:val="none" w:sz="0" w:space="0" w:color="auto"/>
      </w:divBdr>
    </w:div>
    <w:div w:id="337006968">
      <w:bodyDiv w:val="1"/>
      <w:marLeft w:val="0"/>
      <w:marRight w:val="0"/>
      <w:marTop w:val="0"/>
      <w:marBottom w:val="0"/>
      <w:divBdr>
        <w:top w:val="none" w:sz="0" w:space="0" w:color="auto"/>
        <w:left w:val="none" w:sz="0" w:space="0" w:color="auto"/>
        <w:bottom w:val="none" w:sz="0" w:space="0" w:color="auto"/>
        <w:right w:val="none" w:sz="0" w:space="0" w:color="auto"/>
      </w:divBdr>
    </w:div>
    <w:div w:id="338123484">
      <w:bodyDiv w:val="1"/>
      <w:marLeft w:val="0"/>
      <w:marRight w:val="0"/>
      <w:marTop w:val="0"/>
      <w:marBottom w:val="0"/>
      <w:divBdr>
        <w:top w:val="none" w:sz="0" w:space="0" w:color="auto"/>
        <w:left w:val="none" w:sz="0" w:space="0" w:color="auto"/>
        <w:bottom w:val="none" w:sz="0" w:space="0" w:color="auto"/>
        <w:right w:val="none" w:sz="0" w:space="0" w:color="auto"/>
      </w:divBdr>
    </w:div>
    <w:div w:id="339084563">
      <w:bodyDiv w:val="1"/>
      <w:marLeft w:val="0"/>
      <w:marRight w:val="0"/>
      <w:marTop w:val="0"/>
      <w:marBottom w:val="0"/>
      <w:divBdr>
        <w:top w:val="none" w:sz="0" w:space="0" w:color="auto"/>
        <w:left w:val="none" w:sz="0" w:space="0" w:color="auto"/>
        <w:bottom w:val="none" w:sz="0" w:space="0" w:color="auto"/>
        <w:right w:val="none" w:sz="0" w:space="0" w:color="auto"/>
      </w:divBdr>
    </w:div>
    <w:div w:id="339235645">
      <w:bodyDiv w:val="1"/>
      <w:marLeft w:val="0"/>
      <w:marRight w:val="0"/>
      <w:marTop w:val="0"/>
      <w:marBottom w:val="0"/>
      <w:divBdr>
        <w:top w:val="none" w:sz="0" w:space="0" w:color="auto"/>
        <w:left w:val="none" w:sz="0" w:space="0" w:color="auto"/>
        <w:bottom w:val="none" w:sz="0" w:space="0" w:color="auto"/>
        <w:right w:val="none" w:sz="0" w:space="0" w:color="auto"/>
      </w:divBdr>
    </w:div>
    <w:div w:id="339819463">
      <w:bodyDiv w:val="1"/>
      <w:marLeft w:val="0"/>
      <w:marRight w:val="0"/>
      <w:marTop w:val="0"/>
      <w:marBottom w:val="0"/>
      <w:divBdr>
        <w:top w:val="none" w:sz="0" w:space="0" w:color="auto"/>
        <w:left w:val="none" w:sz="0" w:space="0" w:color="auto"/>
        <w:bottom w:val="none" w:sz="0" w:space="0" w:color="auto"/>
        <w:right w:val="none" w:sz="0" w:space="0" w:color="auto"/>
      </w:divBdr>
    </w:div>
    <w:div w:id="343093647">
      <w:bodyDiv w:val="1"/>
      <w:marLeft w:val="0"/>
      <w:marRight w:val="0"/>
      <w:marTop w:val="0"/>
      <w:marBottom w:val="0"/>
      <w:divBdr>
        <w:top w:val="none" w:sz="0" w:space="0" w:color="auto"/>
        <w:left w:val="none" w:sz="0" w:space="0" w:color="auto"/>
        <w:bottom w:val="none" w:sz="0" w:space="0" w:color="auto"/>
        <w:right w:val="none" w:sz="0" w:space="0" w:color="auto"/>
      </w:divBdr>
    </w:div>
    <w:div w:id="343243664">
      <w:bodyDiv w:val="1"/>
      <w:marLeft w:val="0"/>
      <w:marRight w:val="0"/>
      <w:marTop w:val="0"/>
      <w:marBottom w:val="0"/>
      <w:divBdr>
        <w:top w:val="none" w:sz="0" w:space="0" w:color="auto"/>
        <w:left w:val="none" w:sz="0" w:space="0" w:color="auto"/>
        <w:bottom w:val="none" w:sz="0" w:space="0" w:color="auto"/>
        <w:right w:val="none" w:sz="0" w:space="0" w:color="auto"/>
      </w:divBdr>
    </w:div>
    <w:div w:id="345133651">
      <w:bodyDiv w:val="1"/>
      <w:marLeft w:val="0"/>
      <w:marRight w:val="0"/>
      <w:marTop w:val="0"/>
      <w:marBottom w:val="0"/>
      <w:divBdr>
        <w:top w:val="none" w:sz="0" w:space="0" w:color="auto"/>
        <w:left w:val="none" w:sz="0" w:space="0" w:color="auto"/>
        <w:bottom w:val="none" w:sz="0" w:space="0" w:color="auto"/>
        <w:right w:val="none" w:sz="0" w:space="0" w:color="auto"/>
      </w:divBdr>
    </w:div>
    <w:div w:id="345601094">
      <w:bodyDiv w:val="1"/>
      <w:marLeft w:val="0"/>
      <w:marRight w:val="0"/>
      <w:marTop w:val="0"/>
      <w:marBottom w:val="0"/>
      <w:divBdr>
        <w:top w:val="none" w:sz="0" w:space="0" w:color="auto"/>
        <w:left w:val="none" w:sz="0" w:space="0" w:color="auto"/>
        <w:bottom w:val="none" w:sz="0" w:space="0" w:color="auto"/>
        <w:right w:val="none" w:sz="0" w:space="0" w:color="auto"/>
      </w:divBdr>
    </w:div>
    <w:div w:id="351151543">
      <w:bodyDiv w:val="1"/>
      <w:marLeft w:val="0"/>
      <w:marRight w:val="0"/>
      <w:marTop w:val="0"/>
      <w:marBottom w:val="0"/>
      <w:divBdr>
        <w:top w:val="none" w:sz="0" w:space="0" w:color="auto"/>
        <w:left w:val="none" w:sz="0" w:space="0" w:color="auto"/>
        <w:bottom w:val="none" w:sz="0" w:space="0" w:color="auto"/>
        <w:right w:val="none" w:sz="0" w:space="0" w:color="auto"/>
      </w:divBdr>
    </w:div>
    <w:div w:id="353462984">
      <w:bodyDiv w:val="1"/>
      <w:marLeft w:val="0"/>
      <w:marRight w:val="0"/>
      <w:marTop w:val="0"/>
      <w:marBottom w:val="0"/>
      <w:divBdr>
        <w:top w:val="none" w:sz="0" w:space="0" w:color="auto"/>
        <w:left w:val="none" w:sz="0" w:space="0" w:color="auto"/>
        <w:bottom w:val="none" w:sz="0" w:space="0" w:color="auto"/>
        <w:right w:val="none" w:sz="0" w:space="0" w:color="auto"/>
      </w:divBdr>
    </w:div>
    <w:div w:id="354506134">
      <w:bodyDiv w:val="1"/>
      <w:marLeft w:val="0"/>
      <w:marRight w:val="0"/>
      <w:marTop w:val="0"/>
      <w:marBottom w:val="0"/>
      <w:divBdr>
        <w:top w:val="none" w:sz="0" w:space="0" w:color="auto"/>
        <w:left w:val="none" w:sz="0" w:space="0" w:color="auto"/>
        <w:bottom w:val="none" w:sz="0" w:space="0" w:color="auto"/>
        <w:right w:val="none" w:sz="0" w:space="0" w:color="auto"/>
      </w:divBdr>
    </w:div>
    <w:div w:id="355350189">
      <w:bodyDiv w:val="1"/>
      <w:marLeft w:val="0"/>
      <w:marRight w:val="0"/>
      <w:marTop w:val="0"/>
      <w:marBottom w:val="0"/>
      <w:divBdr>
        <w:top w:val="none" w:sz="0" w:space="0" w:color="auto"/>
        <w:left w:val="none" w:sz="0" w:space="0" w:color="auto"/>
        <w:bottom w:val="none" w:sz="0" w:space="0" w:color="auto"/>
        <w:right w:val="none" w:sz="0" w:space="0" w:color="auto"/>
      </w:divBdr>
    </w:div>
    <w:div w:id="355351888">
      <w:bodyDiv w:val="1"/>
      <w:marLeft w:val="0"/>
      <w:marRight w:val="0"/>
      <w:marTop w:val="0"/>
      <w:marBottom w:val="0"/>
      <w:divBdr>
        <w:top w:val="none" w:sz="0" w:space="0" w:color="auto"/>
        <w:left w:val="none" w:sz="0" w:space="0" w:color="auto"/>
        <w:bottom w:val="none" w:sz="0" w:space="0" w:color="auto"/>
        <w:right w:val="none" w:sz="0" w:space="0" w:color="auto"/>
      </w:divBdr>
    </w:div>
    <w:div w:id="357048429">
      <w:bodyDiv w:val="1"/>
      <w:marLeft w:val="0"/>
      <w:marRight w:val="0"/>
      <w:marTop w:val="0"/>
      <w:marBottom w:val="0"/>
      <w:divBdr>
        <w:top w:val="none" w:sz="0" w:space="0" w:color="auto"/>
        <w:left w:val="none" w:sz="0" w:space="0" w:color="auto"/>
        <w:bottom w:val="none" w:sz="0" w:space="0" w:color="auto"/>
        <w:right w:val="none" w:sz="0" w:space="0" w:color="auto"/>
      </w:divBdr>
    </w:div>
    <w:div w:id="358245193">
      <w:bodyDiv w:val="1"/>
      <w:marLeft w:val="0"/>
      <w:marRight w:val="0"/>
      <w:marTop w:val="0"/>
      <w:marBottom w:val="0"/>
      <w:divBdr>
        <w:top w:val="none" w:sz="0" w:space="0" w:color="auto"/>
        <w:left w:val="none" w:sz="0" w:space="0" w:color="auto"/>
        <w:bottom w:val="none" w:sz="0" w:space="0" w:color="auto"/>
        <w:right w:val="none" w:sz="0" w:space="0" w:color="auto"/>
      </w:divBdr>
    </w:div>
    <w:div w:id="360204624">
      <w:bodyDiv w:val="1"/>
      <w:marLeft w:val="0"/>
      <w:marRight w:val="0"/>
      <w:marTop w:val="0"/>
      <w:marBottom w:val="0"/>
      <w:divBdr>
        <w:top w:val="none" w:sz="0" w:space="0" w:color="auto"/>
        <w:left w:val="none" w:sz="0" w:space="0" w:color="auto"/>
        <w:bottom w:val="none" w:sz="0" w:space="0" w:color="auto"/>
        <w:right w:val="none" w:sz="0" w:space="0" w:color="auto"/>
      </w:divBdr>
    </w:div>
    <w:div w:id="363528949">
      <w:bodyDiv w:val="1"/>
      <w:marLeft w:val="0"/>
      <w:marRight w:val="0"/>
      <w:marTop w:val="0"/>
      <w:marBottom w:val="0"/>
      <w:divBdr>
        <w:top w:val="none" w:sz="0" w:space="0" w:color="auto"/>
        <w:left w:val="none" w:sz="0" w:space="0" w:color="auto"/>
        <w:bottom w:val="none" w:sz="0" w:space="0" w:color="auto"/>
        <w:right w:val="none" w:sz="0" w:space="0" w:color="auto"/>
      </w:divBdr>
    </w:div>
    <w:div w:id="365713093">
      <w:bodyDiv w:val="1"/>
      <w:marLeft w:val="0"/>
      <w:marRight w:val="0"/>
      <w:marTop w:val="0"/>
      <w:marBottom w:val="0"/>
      <w:divBdr>
        <w:top w:val="none" w:sz="0" w:space="0" w:color="auto"/>
        <w:left w:val="none" w:sz="0" w:space="0" w:color="auto"/>
        <w:bottom w:val="none" w:sz="0" w:space="0" w:color="auto"/>
        <w:right w:val="none" w:sz="0" w:space="0" w:color="auto"/>
      </w:divBdr>
    </w:div>
    <w:div w:id="370230437">
      <w:bodyDiv w:val="1"/>
      <w:marLeft w:val="0"/>
      <w:marRight w:val="0"/>
      <w:marTop w:val="0"/>
      <w:marBottom w:val="0"/>
      <w:divBdr>
        <w:top w:val="none" w:sz="0" w:space="0" w:color="auto"/>
        <w:left w:val="none" w:sz="0" w:space="0" w:color="auto"/>
        <w:bottom w:val="none" w:sz="0" w:space="0" w:color="auto"/>
        <w:right w:val="none" w:sz="0" w:space="0" w:color="auto"/>
      </w:divBdr>
    </w:div>
    <w:div w:id="371076700">
      <w:bodyDiv w:val="1"/>
      <w:marLeft w:val="0"/>
      <w:marRight w:val="0"/>
      <w:marTop w:val="0"/>
      <w:marBottom w:val="0"/>
      <w:divBdr>
        <w:top w:val="none" w:sz="0" w:space="0" w:color="auto"/>
        <w:left w:val="none" w:sz="0" w:space="0" w:color="auto"/>
        <w:bottom w:val="none" w:sz="0" w:space="0" w:color="auto"/>
        <w:right w:val="none" w:sz="0" w:space="0" w:color="auto"/>
      </w:divBdr>
    </w:div>
    <w:div w:id="371804462">
      <w:bodyDiv w:val="1"/>
      <w:marLeft w:val="0"/>
      <w:marRight w:val="0"/>
      <w:marTop w:val="0"/>
      <w:marBottom w:val="0"/>
      <w:divBdr>
        <w:top w:val="none" w:sz="0" w:space="0" w:color="auto"/>
        <w:left w:val="none" w:sz="0" w:space="0" w:color="auto"/>
        <w:bottom w:val="none" w:sz="0" w:space="0" w:color="auto"/>
        <w:right w:val="none" w:sz="0" w:space="0" w:color="auto"/>
      </w:divBdr>
    </w:div>
    <w:div w:id="372852500">
      <w:bodyDiv w:val="1"/>
      <w:marLeft w:val="0"/>
      <w:marRight w:val="0"/>
      <w:marTop w:val="0"/>
      <w:marBottom w:val="0"/>
      <w:divBdr>
        <w:top w:val="none" w:sz="0" w:space="0" w:color="auto"/>
        <w:left w:val="none" w:sz="0" w:space="0" w:color="auto"/>
        <w:bottom w:val="none" w:sz="0" w:space="0" w:color="auto"/>
        <w:right w:val="none" w:sz="0" w:space="0" w:color="auto"/>
      </w:divBdr>
    </w:div>
    <w:div w:id="373236022">
      <w:bodyDiv w:val="1"/>
      <w:marLeft w:val="0"/>
      <w:marRight w:val="0"/>
      <w:marTop w:val="0"/>
      <w:marBottom w:val="0"/>
      <w:divBdr>
        <w:top w:val="none" w:sz="0" w:space="0" w:color="auto"/>
        <w:left w:val="none" w:sz="0" w:space="0" w:color="auto"/>
        <w:bottom w:val="none" w:sz="0" w:space="0" w:color="auto"/>
        <w:right w:val="none" w:sz="0" w:space="0" w:color="auto"/>
      </w:divBdr>
    </w:div>
    <w:div w:id="373386894">
      <w:bodyDiv w:val="1"/>
      <w:marLeft w:val="0"/>
      <w:marRight w:val="0"/>
      <w:marTop w:val="0"/>
      <w:marBottom w:val="0"/>
      <w:divBdr>
        <w:top w:val="none" w:sz="0" w:space="0" w:color="auto"/>
        <w:left w:val="none" w:sz="0" w:space="0" w:color="auto"/>
        <w:bottom w:val="none" w:sz="0" w:space="0" w:color="auto"/>
        <w:right w:val="none" w:sz="0" w:space="0" w:color="auto"/>
      </w:divBdr>
    </w:div>
    <w:div w:id="375661643">
      <w:bodyDiv w:val="1"/>
      <w:marLeft w:val="0"/>
      <w:marRight w:val="0"/>
      <w:marTop w:val="0"/>
      <w:marBottom w:val="0"/>
      <w:divBdr>
        <w:top w:val="none" w:sz="0" w:space="0" w:color="auto"/>
        <w:left w:val="none" w:sz="0" w:space="0" w:color="auto"/>
        <w:bottom w:val="none" w:sz="0" w:space="0" w:color="auto"/>
        <w:right w:val="none" w:sz="0" w:space="0" w:color="auto"/>
      </w:divBdr>
    </w:div>
    <w:div w:id="376783469">
      <w:bodyDiv w:val="1"/>
      <w:marLeft w:val="0"/>
      <w:marRight w:val="0"/>
      <w:marTop w:val="0"/>
      <w:marBottom w:val="0"/>
      <w:divBdr>
        <w:top w:val="none" w:sz="0" w:space="0" w:color="auto"/>
        <w:left w:val="none" w:sz="0" w:space="0" w:color="auto"/>
        <w:bottom w:val="none" w:sz="0" w:space="0" w:color="auto"/>
        <w:right w:val="none" w:sz="0" w:space="0" w:color="auto"/>
      </w:divBdr>
    </w:div>
    <w:div w:id="377359600">
      <w:bodyDiv w:val="1"/>
      <w:marLeft w:val="0"/>
      <w:marRight w:val="0"/>
      <w:marTop w:val="0"/>
      <w:marBottom w:val="0"/>
      <w:divBdr>
        <w:top w:val="none" w:sz="0" w:space="0" w:color="auto"/>
        <w:left w:val="none" w:sz="0" w:space="0" w:color="auto"/>
        <w:bottom w:val="none" w:sz="0" w:space="0" w:color="auto"/>
        <w:right w:val="none" w:sz="0" w:space="0" w:color="auto"/>
      </w:divBdr>
    </w:div>
    <w:div w:id="378021738">
      <w:bodyDiv w:val="1"/>
      <w:marLeft w:val="0"/>
      <w:marRight w:val="0"/>
      <w:marTop w:val="0"/>
      <w:marBottom w:val="0"/>
      <w:divBdr>
        <w:top w:val="none" w:sz="0" w:space="0" w:color="auto"/>
        <w:left w:val="none" w:sz="0" w:space="0" w:color="auto"/>
        <w:bottom w:val="none" w:sz="0" w:space="0" w:color="auto"/>
        <w:right w:val="none" w:sz="0" w:space="0" w:color="auto"/>
      </w:divBdr>
    </w:div>
    <w:div w:id="378552130">
      <w:bodyDiv w:val="1"/>
      <w:marLeft w:val="0"/>
      <w:marRight w:val="0"/>
      <w:marTop w:val="0"/>
      <w:marBottom w:val="0"/>
      <w:divBdr>
        <w:top w:val="none" w:sz="0" w:space="0" w:color="auto"/>
        <w:left w:val="none" w:sz="0" w:space="0" w:color="auto"/>
        <w:bottom w:val="none" w:sz="0" w:space="0" w:color="auto"/>
        <w:right w:val="none" w:sz="0" w:space="0" w:color="auto"/>
      </w:divBdr>
    </w:div>
    <w:div w:id="382019591">
      <w:bodyDiv w:val="1"/>
      <w:marLeft w:val="0"/>
      <w:marRight w:val="0"/>
      <w:marTop w:val="0"/>
      <w:marBottom w:val="0"/>
      <w:divBdr>
        <w:top w:val="none" w:sz="0" w:space="0" w:color="auto"/>
        <w:left w:val="none" w:sz="0" w:space="0" w:color="auto"/>
        <w:bottom w:val="none" w:sz="0" w:space="0" w:color="auto"/>
        <w:right w:val="none" w:sz="0" w:space="0" w:color="auto"/>
      </w:divBdr>
    </w:div>
    <w:div w:id="383064342">
      <w:bodyDiv w:val="1"/>
      <w:marLeft w:val="0"/>
      <w:marRight w:val="0"/>
      <w:marTop w:val="0"/>
      <w:marBottom w:val="0"/>
      <w:divBdr>
        <w:top w:val="none" w:sz="0" w:space="0" w:color="auto"/>
        <w:left w:val="none" w:sz="0" w:space="0" w:color="auto"/>
        <w:bottom w:val="none" w:sz="0" w:space="0" w:color="auto"/>
        <w:right w:val="none" w:sz="0" w:space="0" w:color="auto"/>
      </w:divBdr>
    </w:div>
    <w:div w:id="383256935">
      <w:bodyDiv w:val="1"/>
      <w:marLeft w:val="0"/>
      <w:marRight w:val="0"/>
      <w:marTop w:val="0"/>
      <w:marBottom w:val="0"/>
      <w:divBdr>
        <w:top w:val="none" w:sz="0" w:space="0" w:color="auto"/>
        <w:left w:val="none" w:sz="0" w:space="0" w:color="auto"/>
        <w:bottom w:val="none" w:sz="0" w:space="0" w:color="auto"/>
        <w:right w:val="none" w:sz="0" w:space="0" w:color="auto"/>
      </w:divBdr>
    </w:div>
    <w:div w:id="384186823">
      <w:bodyDiv w:val="1"/>
      <w:marLeft w:val="0"/>
      <w:marRight w:val="0"/>
      <w:marTop w:val="0"/>
      <w:marBottom w:val="0"/>
      <w:divBdr>
        <w:top w:val="none" w:sz="0" w:space="0" w:color="auto"/>
        <w:left w:val="none" w:sz="0" w:space="0" w:color="auto"/>
        <w:bottom w:val="none" w:sz="0" w:space="0" w:color="auto"/>
        <w:right w:val="none" w:sz="0" w:space="0" w:color="auto"/>
      </w:divBdr>
    </w:div>
    <w:div w:id="385026718">
      <w:bodyDiv w:val="1"/>
      <w:marLeft w:val="0"/>
      <w:marRight w:val="0"/>
      <w:marTop w:val="0"/>
      <w:marBottom w:val="0"/>
      <w:divBdr>
        <w:top w:val="none" w:sz="0" w:space="0" w:color="auto"/>
        <w:left w:val="none" w:sz="0" w:space="0" w:color="auto"/>
        <w:bottom w:val="none" w:sz="0" w:space="0" w:color="auto"/>
        <w:right w:val="none" w:sz="0" w:space="0" w:color="auto"/>
      </w:divBdr>
    </w:div>
    <w:div w:id="385570411">
      <w:bodyDiv w:val="1"/>
      <w:marLeft w:val="0"/>
      <w:marRight w:val="0"/>
      <w:marTop w:val="0"/>
      <w:marBottom w:val="0"/>
      <w:divBdr>
        <w:top w:val="none" w:sz="0" w:space="0" w:color="auto"/>
        <w:left w:val="none" w:sz="0" w:space="0" w:color="auto"/>
        <w:bottom w:val="none" w:sz="0" w:space="0" w:color="auto"/>
        <w:right w:val="none" w:sz="0" w:space="0" w:color="auto"/>
      </w:divBdr>
    </w:div>
    <w:div w:id="385683090">
      <w:bodyDiv w:val="1"/>
      <w:marLeft w:val="0"/>
      <w:marRight w:val="0"/>
      <w:marTop w:val="0"/>
      <w:marBottom w:val="0"/>
      <w:divBdr>
        <w:top w:val="none" w:sz="0" w:space="0" w:color="auto"/>
        <w:left w:val="none" w:sz="0" w:space="0" w:color="auto"/>
        <w:bottom w:val="none" w:sz="0" w:space="0" w:color="auto"/>
        <w:right w:val="none" w:sz="0" w:space="0" w:color="auto"/>
      </w:divBdr>
    </w:div>
    <w:div w:id="388723893">
      <w:bodyDiv w:val="1"/>
      <w:marLeft w:val="0"/>
      <w:marRight w:val="0"/>
      <w:marTop w:val="0"/>
      <w:marBottom w:val="0"/>
      <w:divBdr>
        <w:top w:val="none" w:sz="0" w:space="0" w:color="auto"/>
        <w:left w:val="none" w:sz="0" w:space="0" w:color="auto"/>
        <w:bottom w:val="none" w:sz="0" w:space="0" w:color="auto"/>
        <w:right w:val="none" w:sz="0" w:space="0" w:color="auto"/>
      </w:divBdr>
    </w:div>
    <w:div w:id="389421258">
      <w:bodyDiv w:val="1"/>
      <w:marLeft w:val="0"/>
      <w:marRight w:val="0"/>
      <w:marTop w:val="0"/>
      <w:marBottom w:val="0"/>
      <w:divBdr>
        <w:top w:val="none" w:sz="0" w:space="0" w:color="auto"/>
        <w:left w:val="none" w:sz="0" w:space="0" w:color="auto"/>
        <w:bottom w:val="none" w:sz="0" w:space="0" w:color="auto"/>
        <w:right w:val="none" w:sz="0" w:space="0" w:color="auto"/>
      </w:divBdr>
    </w:div>
    <w:div w:id="389767764">
      <w:bodyDiv w:val="1"/>
      <w:marLeft w:val="0"/>
      <w:marRight w:val="0"/>
      <w:marTop w:val="0"/>
      <w:marBottom w:val="0"/>
      <w:divBdr>
        <w:top w:val="none" w:sz="0" w:space="0" w:color="auto"/>
        <w:left w:val="none" w:sz="0" w:space="0" w:color="auto"/>
        <w:bottom w:val="none" w:sz="0" w:space="0" w:color="auto"/>
        <w:right w:val="none" w:sz="0" w:space="0" w:color="auto"/>
      </w:divBdr>
    </w:div>
    <w:div w:id="390542726">
      <w:bodyDiv w:val="1"/>
      <w:marLeft w:val="0"/>
      <w:marRight w:val="0"/>
      <w:marTop w:val="0"/>
      <w:marBottom w:val="0"/>
      <w:divBdr>
        <w:top w:val="none" w:sz="0" w:space="0" w:color="auto"/>
        <w:left w:val="none" w:sz="0" w:space="0" w:color="auto"/>
        <w:bottom w:val="none" w:sz="0" w:space="0" w:color="auto"/>
        <w:right w:val="none" w:sz="0" w:space="0" w:color="auto"/>
      </w:divBdr>
    </w:div>
    <w:div w:id="391078569">
      <w:bodyDiv w:val="1"/>
      <w:marLeft w:val="0"/>
      <w:marRight w:val="0"/>
      <w:marTop w:val="0"/>
      <w:marBottom w:val="0"/>
      <w:divBdr>
        <w:top w:val="none" w:sz="0" w:space="0" w:color="auto"/>
        <w:left w:val="none" w:sz="0" w:space="0" w:color="auto"/>
        <w:bottom w:val="none" w:sz="0" w:space="0" w:color="auto"/>
        <w:right w:val="none" w:sz="0" w:space="0" w:color="auto"/>
      </w:divBdr>
    </w:div>
    <w:div w:id="392192346">
      <w:bodyDiv w:val="1"/>
      <w:marLeft w:val="0"/>
      <w:marRight w:val="0"/>
      <w:marTop w:val="0"/>
      <w:marBottom w:val="0"/>
      <w:divBdr>
        <w:top w:val="none" w:sz="0" w:space="0" w:color="auto"/>
        <w:left w:val="none" w:sz="0" w:space="0" w:color="auto"/>
        <w:bottom w:val="none" w:sz="0" w:space="0" w:color="auto"/>
        <w:right w:val="none" w:sz="0" w:space="0" w:color="auto"/>
      </w:divBdr>
    </w:div>
    <w:div w:id="396586551">
      <w:bodyDiv w:val="1"/>
      <w:marLeft w:val="0"/>
      <w:marRight w:val="0"/>
      <w:marTop w:val="0"/>
      <w:marBottom w:val="0"/>
      <w:divBdr>
        <w:top w:val="none" w:sz="0" w:space="0" w:color="auto"/>
        <w:left w:val="none" w:sz="0" w:space="0" w:color="auto"/>
        <w:bottom w:val="none" w:sz="0" w:space="0" w:color="auto"/>
        <w:right w:val="none" w:sz="0" w:space="0" w:color="auto"/>
      </w:divBdr>
    </w:div>
    <w:div w:id="401946330">
      <w:bodyDiv w:val="1"/>
      <w:marLeft w:val="0"/>
      <w:marRight w:val="0"/>
      <w:marTop w:val="0"/>
      <w:marBottom w:val="0"/>
      <w:divBdr>
        <w:top w:val="none" w:sz="0" w:space="0" w:color="auto"/>
        <w:left w:val="none" w:sz="0" w:space="0" w:color="auto"/>
        <w:bottom w:val="none" w:sz="0" w:space="0" w:color="auto"/>
        <w:right w:val="none" w:sz="0" w:space="0" w:color="auto"/>
      </w:divBdr>
    </w:div>
    <w:div w:id="402139937">
      <w:bodyDiv w:val="1"/>
      <w:marLeft w:val="0"/>
      <w:marRight w:val="0"/>
      <w:marTop w:val="0"/>
      <w:marBottom w:val="0"/>
      <w:divBdr>
        <w:top w:val="none" w:sz="0" w:space="0" w:color="auto"/>
        <w:left w:val="none" w:sz="0" w:space="0" w:color="auto"/>
        <w:bottom w:val="none" w:sz="0" w:space="0" w:color="auto"/>
        <w:right w:val="none" w:sz="0" w:space="0" w:color="auto"/>
      </w:divBdr>
    </w:div>
    <w:div w:id="402802930">
      <w:bodyDiv w:val="1"/>
      <w:marLeft w:val="0"/>
      <w:marRight w:val="0"/>
      <w:marTop w:val="0"/>
      <w:marBottom w:val="0"/>
      <w:divBdr>
        <w:top w:val="none" w:sz="0" w:space="0" w:color="auto"/>
        <w:left w:val="none" w:sz="0" w:space="0" w:color="auto"/>
        <w:bottom w:val="none" w:sz="0" w:space="0" w:color="auto"/>
        <w:right w:val="none" w:sz="0" w:space="0" w:color="auto"/>
      </w:divBdr>
    </w:div>
    <w:div w:id="403455240">
      <w:bodyDiv w:val="1"/>
      <w:marLeft w:val="0"/>
      <w:marRight w:val="0"/>
      <w:marTop w:val="0"/>
      <w:marBottom w:val="0"/>
      <w:divBdr>
        <w:top w:val="none" w:sz="0" w:space="0" w:color="auto"/>
        <w:left w:val="none" w:sz="0" w:space="0" w:color="auto"/>
        <w:bottom w:val="none" w:sz="0" w:space="0" w:color="auto"/>
        <w:right w:val="none" w:sz="0" w:space="0" w:color="auto"/>
      </w:divBdr>
    </w:div>
    <w:div w:id="403840481">
      <w:bodyDiv w:val="1"/>
      <w:marLeft w:val="0"/>
      <w:marRight w:val="0"/>
      <w:marTop w:val="0"/>
      <w:marBottom w:val="0"/>
      <w:divBdr>
        <w:top w:val="none" w:sz="0" w:space="0" w:color="auto"/>
        <w:left w:val="none" w:sz="0" w:space="0" w:color="auto"/>
        <w:bottom w:val="none" w:sz="0" w:space="0" w:color="auto"/>
        <w:right w:val="none" w:sz="0" w:space="0" w:color="auto"/>
      </w:divBdr>
    </w:div>
    <w:div w:id="403841298">
      <w:bodyDiv w:val="1"/>
      <w:marLeft w:val="0"/>
      <w:marRight w:val="0"/>
      <w:marTop w:val="0"/>
      <w:marBottom w:val="0"/>
      <w:divBdr>
        <w:top w:val="none" w:sz="0" w:space="0" w:color="auto"/>
        <w:left w:val="none" w:sz="0" w:space="0" w:color="auto"/>
        <w:bottom w:val="none" w:sz="0" w:space="0" w:color="auto"/>
        <w:right w:val="none" w:sz="0" w:space="0" w:color="auto"/>
      </w:divBdr>
    </w:div>
    <w:div w:id="404768256">
      <w:bodyDiv w:val="1"/>
      <w:marLeft w:val="0"/>
      <w:marRight w:val="0"/>
      <w:marTop w:val="0"/>
      <w:marBottom w:val="0"/>
      <w:divBdr>
        <w:top w:val="none" w:sz="0" w:space="0" w:color="auto"/>
        <w:left w:val="none" w:sz="0" w:space="0" w:color="auto"/>
        <w:bottom w:val="none" w:sz="0" w:space="0" w:color="auto"/>
        <w:right w:val="none" w:sz="0" w:space="0" w:color="auto"/>
      </w:divBdr>
    </w:div>
    <w:div w:id="405150293">
      <w:bodyDiv w:val="1"/>
      <w:marLeft w:val="0"/>
      <w:marRight w:val="0"/>
      <w:marTop w:val="0"/>
      <w:marBottom w:val="0"/>
      <w:divBdr>
        <w:top w:val="none" w:sz="0" w:space="0" w:color="auto"/>
        <w:left w:val="none" w:sz="0" w:space="0" w:color="auto"/>
        <w:bottom w:val="none" w:sz="0" w:space="0" w:color="auto"/>
        <w:right w:val="none" w:sz="0" w:space="0" w:color="auto"/>
      </w:divBdr>
    </w:div>
    <w:div w:id="408580548">
      <w:bodyDiv w:val="1"/>
      <w:marLeft w:val="0"/>
      <w:marRight w:val="0"/>
      <w:marTop w:val="0"/>
      <w:marBottom w:val="0"/>
      <w:divBdr>
        <w:top w:val="none" w:sz="0" w:space="0" w:color="auto"/>
        <w:left w:val="none" w:sz="0" w:space="0" w:color="auto"/>
        <w:bottom w:val="none" w:sz="0" w:space="0" w:color="auto"/>
        <w:right w:val="none" w:sz="0" w:space="0" w:color="auto"/>
      </w:divBdr>
    </w:div>
    <w:div w:id="410205252">
      <w:bodyDiv w:val="1"/>
      <w:marLeft w:val="0"/>
      <w:marRight w:val="0"/>
      <w:marTop w:val="0"/>
      <w:marBottom w:val="0"/>
      <w:divBdr>
        <w:top w:val="none" w:sz="0" w:space="0" w:color="auto"/>
        <w:left w:val="none" w:sz="0" w:space="0" w:color="auto"/>
        <w:bottom w:val="none" w:sz="0" w:space="0" w:color="auto"/>
        <w:right w:val="none" w:sz="0" w:space="0" w:color="auto"/>
      </w:divBdr>
    </w:div>
    <w:div w:id="412970553">
      <w:bodyDiv w:val="1"/>
      <w:marLeft w:val="0"/>
      <w:marRight w:val="0"/>
      <w:marTop w:val="0"/>
      <w:marBottom w:val="0"/>
      <w:divBdr>
        <w:top w:val="none" w:sz="0" w:space="0" w:color="auto"/>
        <w:left w:val="none" w:sz="0" w:space="0" w:color="auto"/>
        <w:bottom w:val="none" w:sz="0" w:space="0" w:color="auto"/>
        <w:right w:val="none" w:sz="0" w:space="0" w:color="auto"/>
      </w:divBdr>
    </w:div>
    <w:div w:id="413865090">
      <w:bodyDiv w:val="1"/>
      <w:marLeft w:val="0"/>
      <w:marRight w:val="0"/>
      <w:marTop w:val="0"/>
      <w:marBottom w:val="0"/>
      <w:divBdr>
        <w:top w:val="none" w:sz="0" w:space="0" w:color="auto"/>
        <w:left w:val="none" w:sz="0" w:space="0" w:color="auto"/>
        <w:bottom w:val="none" w:sz="0" w:space="0" w:color="auto"/>
        <w:right w:val="none" w:sz="0" w:space="0" w:color="auto"/>
      </w:divBdr>
    </w:div>
    <w:div w:id="415397045">
      <w:bodyDiv w:val="1"/>
      <w:marLeft w:val="0"/>
      <w:marRight w:val="0"/>
      <w:marTop w:val="0"/>
      <w:marBottom w:val="0"/>
      <w:divBdr>
        <w:top w:val="none" w:sz="0" w:space="0" w:color="auto"/>
        <w:left w:val="none" w:sz="0" w:space="0" w:color="auto"/>
        <w:bottom w:val="none" w:sz="0" w:space="0" w:color="auto"/>
        <w:right w:val="none" w:sz="0" w:space="0" w:color="auto"/>
      </w:divBdr>
    </w:div>
    <w:div w:id="421341987">
      <w:bodyDiv w:val="1"/>
      <w:marLeft w:val="0"/>
      <w:marRight w:val="0"/>
      <w:marTop w:val="0"/>
      <w:marBottom w:val="0"/>
      <w:divBdr>
        <w:top w:val="none" w:sz="0" w:space="0" w:color="auto"/>
        <w:left w:val="none" w:sz="0" w:space="0" w:color="auto"/>
        <w:bottom w:val="none" w:sz="0" w:space="0" w:color="auto"/>
        <w:right w:val="none" w:sz="0" w:space="0" w:color="auto"/>
      </w:divBdr>
    </w:div>
    <w:div w:id="421609250">
      <w:bodyDiv w:val="1"/>
      <w:marLeft w:val="0"/>
      <w:marRight w:val="0"/>
      <w:marTop w:val="0"/>
      <w:marBottom w:val="0"/>
      <w:divBdr>
        <w:top w:val="none" w:sz="0" w:space="0" w:color="auto"/>
        <w:left w:val="none" w:sz="0" w:space="0" w:color="auto"/>
        <w:bottom w:val="none" w:sz="0" w:space="0" w:color="auto"/>
        <w:right w:val="none" w:sz="0" w:space="0" w:color="auto"/>
      </w:divBdr>
    </w:div>
    <w:div w:id="425612603">
      <w:bodyDiv w:val="1"/>
      <w:marLeft w:val="0"/>
      <w:marRight w:val="0"/>
      <w:marTop w:val="0"/>
      <w:marBottom w:val="0"/>
      <w:divBdr>
        <w:top w:val="none" w:sz="0" w:space="0" w:color="auto"/>
        <w:left w:val="none" w:sz="0" w:space="0" w:color="auto"/>
        <w:bottom w:val="none" w:sz="0" w:space="0" w:color="auto"/>
        <w:right w:val="none" w:sz="0" w:space="0" w:color="auto"/>
      </w:divBdr>
    </w:div>
    <w:div w:id="426849948">
      <w:bodyDiv w:val="1"/>
      <w:marLeft w:val="0"/>
      <w:marRight w:val="0"/>
      <w:marTop w:val="0"/>
      <w:marBottom w:val="0"/>
      <w:divBdr>
        <w:top w:val="none" w:sz="0" w:space="0" w:color="auto"/>
        <w:left w:val="none" w:sz="0" w:space="0" w:color="auto"/>
        <w:bottom w:val="none" w:sz="0" w:space="0" w:color="auto"/>
        <w:right w:val="none" w:sz="0" w:space="0" w:color="auto"/>
      </w:divBdr>
    </w:div>
    <w:div w:id="429817609">
      <w:bodyDiv w:val="1"/>
      <w:marLeft w:val="0"/>
      <w:marRight w:val="0"/>
      <w:marTop w:val="0"/>
      <w:marBottom w:val="0"/>
      <w:divBdr>
        <w:top w:val="none" w:sz="0" w:space="0" w:color="auto"/>
        <w:left w:val="none" w:sz="0" w:space="0" w:color="auto"/>
        <w:bottom w:val="none" w:sz="0" w:space="0" w:color="auto"/>
        <w:right w:val="none" w:sz="0" w:space="0" w:color="auto"/>
      </w:divBdr>
    </w:div>
    <w:div w:id="430706820">
      <w:bodyDiv w:val="1"/>
      <w:marLeft w:val="0"/>
      <w:marRight w:val="0"/>
      <w:marTop w:val="0"/>
      <w:marBottom w:val="0"/>
      <w:divBdr>
        <w:top w:val="none" w:sz="0" w:space="0" w:color="auto"/>
        <w:left w:val="none" w:sz="0" w:space="0" w:color="auto"/>
        <w:bottom w:val="none" w:sz="0" w:space="0" w:color="auto"/>
        <w:right w:val="none" w:sz="0" w:space="0" w:color="auto"/>
      </w:divBdr>
    </w:div>
    <w:div w:id="432169472">
      <w:bodyDiv w:val="1"/>
      <w:marLeft w:val="0"/>
      <w:marRight w:val="0"/>
      <w:marTop w:val="0"/>
      <w:marBottom w:val="0"/>
      <w:divBdr>
        <w:top w:val="none" w:sz="0" w:space="0" w:color="auto"/>
        <w:left w:val="none" w:sz="0" w:space="0" w:color="auto"/>
        <w:bottom w:val="none" w:sz="0" w:space="0" w:color="auto"/>
        <w:right w:val="none" w:sz="0" w:space="0" w:color="auto"/>
      </w:divBdr>
    </w:div>
    <w:div w:id="432438437">
      <w:bodyDiv w:val="1"/>
      <w:marLeft w:val="0"/>
      <w:marRight w:val="0"/>
      <w:marTop w:val="0"/>
      <w:marBottom w:val="0"/>
      <w:divBdr>
        <w:top w:val="none" w:sz="0" w:space="0" w:color="auto"/>
        <w:left w:val="none" w:sz="0" w:space="0" w:color="auto"/>
        <w:bottom w:val="none" w:sz="0" w:space="0" w:color="auto"/>
        <w:right w:val="none" w:sz="0" w:space="0" w:color="auto"/>
      </w:divBdr>
    </w:div>
    <w:div w:id="433329685">
      <w:bodyDiv w:val="1"/>
      <w:marLeft w:val="0"/>
      <w:marRight w:val="0"/>
      <w:marTop w:val="0"/>
      <w:marBottom w:val="0"/>
      <w:divBdr>
        <w:top w:val="none" w:sz="0" w:space="0" w:color="auto"/>
        <w:left w:val="none" w:sz="0" w:space="0" w:color="auto"/>
        <w:bottom w:val="none" w:sz="0" w:space="0" w:color="auto"/>
        <w:right w:val="none" w:sz="0" w:space="0" w:color="auto"/>
      </w:divBdr>
    </w:div>
    <w:div w:id="433521035">
      <w:bodyDiv w:val="1"/>
      <w:marLeft w:val="0"/>
      <w:marRight w:val="0"/>
      <w:marTop w:val="0"/>
      <w:marBottom w:val="0"/>
      <w:divBdr>
        <w:top w:val="none" w:sz="0" w:space="0" w:color="auto"/>
        <w:left w:val="none" w:sz="0" w:space="0" w:color="auto"/>
        <w:bottom w:val="none" w:sz="0" w:space="0" w:color="auto"/>
        <w:right w:val="none" w:sz="0" w:space="0" w:color="auto"/>
      </w:divBdr>
    </w:div>
    <w:div w:id="434516598">
      <w:bodyDiv w:val="1"/>
      <w:marLeft w:val="0"/>
      <w:marRight w:val="0"/>
      <w:marTop w:val="0"/>
      <w:marBottom w:val="0"/>
      <w:divBdr>
        <w:top w:val="none" w:sz="0" w:space="0" w:color="auto"/>
        <w:left w:val="none" w:sz="0" w:space="0" w:color="auto"/>
        <w:bottom w:val="none" w:sz="0" w:space="0" w:color="auto"/>
        <w:right w:val="none" w:sz="0" w:space="0" w:color="auto"/>
      </w:divBdr>
    </w:div>
    <w:div w:id="435758389">
      <w:bodyDiv w:val="1"/>
      <w:marLeft w:val="0"/>
      <w:marRight w:val="0"/>
      <w:marTop w:val="0"/>
      <w:marBottom w:val="0"/>
      <w:divBdr>
        <w:top w:val="none" w:sz="0" w:space="0" w:color="auto"/>
        <w:left w:val="none" w:sz="0" w:space="0" w:color="auto"/>
        <w:bottom w:val="none" w:sz="0" w:space="0" w:color="auto"/>
        <w:right w:val="none" w:sz="0" w:space="0" w:color="auto"/>
      </w:divBdr>
    </w:div>
    <w:div w:id="435948419">
      <w:bodyDiv w:val="1"/>
      <w:marLeft w:val="0"/>
      <w:marRight w:val="0"/>
      <w:marTop w:val="0"/>
      <w:marBottom w:val="0"/>
      <w:divBdr>
        <w:top w:val="none" w:sz="0" w:space="0" w:color="auto"/>
        <w:left w:val="none" w:sz="0" w:space="0" w:color="auto"/>
        <w:bottom w:val="none" w:sz="0" w:space="0" w:color="auto"/>
        <w:right w:val="none" w:sz="0" w:space="0" w:color="auto"/>
      </w:divBdr>
    </w:div>
    <w:div w:id="436560029">
      <w:bodyDiv w:val="1"/>
      <w:marLeft w:val="0"/>
      <w:marRight w:val="0"/>
      <w:marTop w:val="0"/>
      <w:marBottom w:val="0"/>
      <w:divBdr>
        <w:top w:val="none" w:sz="0" w:space="0" w:color="auto"/>
        <w:left w:val="none" w:sz="0" w:space="0" w:color="auto"/>
        <w:bottom w:val="none" w:sz="0" w:space="0" w:color="auto"/>
        <w:right w:val="none" w:sz="0" w:space="0" w:color="auto"/>
      </w:divBdr>
    </w:div>
    <w:div w:id="438718085">
      <w:bodyDiv w:val="1"/>
      <w:marLeft w:val="0"/>
      <w:marRight w:val="0"/>
      <w:marTop w:val="0"/>
      <w:marBottom w:val="0"/>
      <w:divBdr>
        <w:top w:val="none" w:sz="0" w:space="0" w:color="auto"/>
        <w:left w:val="none" w:sz="0" w:space="0" w:color="auto"/>
        <w:bottom w:val="none" w:sz="0" w:space="0" w:color="auto"/>
        <w:right w:val="none" w:sz="0" w:space="0" w:color="auto"/>
      </w:divBdr>
    </w:div>
    <w:div w:id="438841208">
      <w:bodyDiv w:val="1"/>
      <w:marLeft w:val="0"/>
      <w:marRight w:val="0"/>
      <w:marTop w:val="0"/>
      <w:marBottom w:val="0"/>
      <w:divBdr>
        <w:top w:val="none" w:sz="0" w:space="0" w:color="auto"/>
        <w:left w:val="none" w:sz="0" w:space="0" w:color="auto"/>
        <w:bottom w:val="none" w:sz="0" w:space="0" w:color="auto"/>
        <w:right w:val="none" w:sz="0" w:space="0" w:color="auto"/>
      </w:divBdr>
    </w:div>
    <w:div w:id="443117563">
      <w:bodyDiv w:val="1"/>
      <w:marLeft w:val="0"/>
      <w:marRight w:val="0"/>
      <w:marTop w:val="0"/>
      <w:marBottom w:val="0"/>
      <w:divBdr>
        <w:top w:val="none" w:sz="0" w:space="0" w:color="auto"/>
        <w:left w:val="none" w:sz="0" w:space="0" w:color="auto"/>
        <w:bottom w:val="none" w:sz="0" w:space="0" w:color="auto"/>
        <w:right w:val="none" w:sz="0" w:space="0" w:color="auto"/>
      </w:divBdr>
    </w:div>
    <w:div w:id="443421962">
      <w:bodyDiv w:val="1"/>
      <w:marLeft w:val="0"/>
      <w:marRight w:val="0"/>
      <w:marTop w:val="0"/>
      <w:marBottom w:val="0"/>
      <w:divBdr>
        <w:top w:val="none" w:sz="0" w:space="0" w:color="auto"/>
        <w:left w:val="none" w:sz="0" w:space="0" w:color="auto"/>
        <w:bottom w:val="none" w:sz="0" w:space="0" w:color="auto"/>
        <w:right w:val="none" w:sz="0" w:space="0" w:color="auto"/>
      </w:divBdr>
    </w:div>
    <w:div w:id="443771118">
      <w:bodyDiv w:val="1"/>
      <w:marLeft w:val="0"/>
      <w:marRight w:val="0"/>
      <w:marTop w:val="0"/>
      <w:marBottom w:val="0"/>
      <w:divBdr>
        <w:top w:val="none" w:sz="0" w:space="0" w:color="auto"/>
        <w:left w:val="none" w:sz="0" w:space="0" w:color="auto"/>
        <w:bottom w:val="none" w:sz="0" w:space="0" w:color="auto"/>
        <w:right w:val="none" w:sz="0" w:space="0" w:color="auto"/>
      </w:divBdr>
    </w:div>
    <w:div w:id="445662505">
      <w:bodyDiv w:val="1"/>
      <w:marLeft w:val="0"/>
      <w:marRight w:val="0"/>
      <w:marTop w:val="0"/>
      <w:marBottom w:val="0"/>
      <w:divBdr>
        <w:top w:val="none" w:sz="0" w:space="0" w:color="auto"/>
        <w:left w:val="none" w:sz="0" w:space="0" w:color="auto"/>
        <w:bottom w:val="none" w:sz="0" w:space="0" w:color="auto"/>
        <w:right w:val="none" w:sz="0" w:space="0" w:color="auto"/>
      </w:divBdr>
    </w:div>
    <w:div w:id="446395650">
      <w:bodyDiv w:val="1"/>
      <w:marLeft w:val="0"/>
      <w:marRight w:val="0"/>
      <w:marTop w:val="0"/>
      <w:marBottom w:val="0"/>
      <w:divBdr>
        <w:top w:val="none" w:sz="0" w:space="0" w:color="auto"/>
        <w:left w:val="none" w:sz="0" w:space="0" w:color="auto"/>
        <w:bottom w:val="none" w:sz="0" w:space="0" w:color="auto"/>
        <w:right w:val="none" w:sz="0" w:space="0" w:color="auto"/>
      </w:divBdr>
    </w:div>
    <w:div w:id="447745406">
      <w:bodyDiv w:val="1"/>
      <w:marLeft w:val="0"/>
      <w:marRight w:val="0"/>
      <w:marTop w:val="0"/>
      <w:marBottom w:val="0"/>
      <w:divBdr>
        <w:top w:val="none" w:sz="0" w:space="0" w:color="auto"/>
        <w:left w:val="none" w:sz="0" w:space="0" w:color="auto"/>
        <w:bottom w:val="none" w:sz="0" w:space="0" w:color="auto"/>
        <w:right w:val="none" w:sz="0" w:space="0" w:color="auto"/>
      </w:divBdr>
    </w:div>
    <w:div w:id="449784512">
      <w:bodyDiv w:val="1"/>
      <w:marLeft w:val="0"/>
      <w:marRight w:val="0"/>
      <w:marTop w:val="0"/>
      <w:marBottom w:val="0"/>
      <w:divBdr>
        <w:top w:val="none" w:sz="0" w:space="0" w:color="auto"/>
        <w:left w:val="none" w:sz="0" w:space="0" w:color="auto"/>
        <w:bottom w:val="none" w:sz="0" w:space="0" w:color="auto"/>
        <w:right w:val="none" w:sz="0" w:space="0" w:color="auto"/>
      </w:divBdr>
    </w:div>
    <w:div w:id="451242316">
      <w:bodyDiv w:val="1"/>
      <w:marLeft w:val="0"/>
      <w:marRight w:val="0"/>
      <w:marTop w:val="0"/>
      <w:marBottom w:val="0"/>
      <w:divBdr>
        <w:top w:val="none" w:sz="0" w:space="0" w:color="auto"/>
        <w:left w:val="none" w:sz="0" w:space="0" w:color="auto"/>
        <w:bottom w:val="none" w:sz="0" w:space="0" w:color="auto"/>
        <w:right w:val="none" w:sz="0" w:space="0" w:color="auto"/>
      </w:divBdr>
    </w:div>
    <w:div w:id="453062626">
      <w:bodyDiv w:val="1"/>
      <w:marLeft w:val="0"/>
      <w:marRight w:val="0"/>
      <w:marTop w:val="0"/>
      <w:marBottom w:val="0"/>
      <w:divBdr>
        <w:top w:val="none" w:sz="0" w:space="0" w:color="auto"/>
        <w:left w:val="none" w:sz="0" w:space="0" w:color="auto"/>
        <w:bottom w:val="none" w:sz="0" w:space="0" w:color="auto"/>
        <w:right w:val="none" w:sz="0" w:space="0" w:color="auto"/>
      </w:divBdr>
    </w:div>
    <w:div w:id="454057181">
      <w:bodyDiv w:val="1"/>
      <w:marLeft w:val="0"/>
      <w:marRight w:val="0"/>
      <w:marTop w:val="0"/>
      <w:marBottom w:val="0"/>
      <w:divBdr>
        <w:top w:val="none" w:sz="0" w:space="0" w:color="auto"/>
        <w:left w:val="none" w:sz="0" w:space="0" w:color="auto"/>
        <w:bottom w:val="none" w:sz="0" w:space="0" w:color="auto"/>
        <w:right w:val="none" w:sz="0" w:space="0" w:color="auto"/>
      </w:divBdr>
    </w:div>
    <w:div w:id="456149378">
      <w:bodyDiv w:val="1"/>
      <w:marLeft w:val="0"/>
      <w:marRight w:val="0"/>
      <w:marTop w:val="0"/>
      <w:marBottom w:val="0"/>
      <w:divBdr>
        <w:top w:val="none" w:sz="0" w:space="0" w:color="auto"/>
        <w:left w:val="none" w:sz="0" w:space="0" w:color="auto"/>
        <w:bottom w:val="none" w:sz="0" w:space="0" w:color="auto"/>
        <w:right w:val="none" w:sz="0" w:space="0" w:color="auto"/>
      </w:divBdr>
    </w:div>
    <w:div w:id="456681960">
      <w:bodyDiv w:val="1"/>
      <w:marLeft w:val="0"/>
      <w:marRight w:val="0"/>
      <w:marTop w:val="0"/>
      <w:marBottom w:val="0"/>
      <w:divBdr>
        <w:top w:val="none" w:sz="0" w:space="0" w:color="auto"/>
        <w:left w:val="none" w:sz="0" w:space="0" w:color="auto"/>
        <w:bottom w:val="none" w:sz="0" w:space="0" w:color="auto"/>
        <w:right w:val="none" w:sz="0" w:space="0" w:color="auto"/>
      </w:divBdr>
    </w:div>
    <w:div w:id="456683196">
      <w:bodyDiv w:val="1"/>
      <w:marLeft w:val="0"/>
      <w:marRight w:val="0"/>
      <w:marTop w:val="0"/>
      <w:marBottom w:val="0"/>
      <w:divBdr>
        <w:top w:val="none" w:sz="0" w:space="0" w:color="auto"/>
        <w:left w:val="none" w:sz="0" w:space="0" w:color="auto"/>
        <w:bottom w:val="none" w:sz="0" w:space="0" w:color="auto"/>
        <w:right w:val="none" w:sz="0" w:space="0" w:color="auto"/>
      </w:divBdr>
    </w:div>
    <w:div w:id="462620812">
      <w:bodyDiv w:val="1"/>
      <w:marLeft w:val="0"/>
      <w:marRight w:val="0"/>
      <w:marTop w:val="0"/>
      <w:marBottom w:val="0"/>
      <w:divBdr>
        <w:top w:val="none" w:sz="0" w:space="0" w:color="auto"/>
        <w:left w:val="none" w:sz="0" w:space="0" w:color="auto"/>
        <w:bottom w:val="none" w:sz="0" w:space="0" w:color="auto"/>
        <w:right w:val="none" w:sz="0" w:space="0" w:color="auto"/>
      </w:divBdr>
    </w:div>
    <w:div w:id="463082808">
      <w:bodyDiv w:val="1"/>
      <w:marLeft w:val="0"/>
      <w:marRight w:val="0"/>
      <w:marTop w:val="0"/>
      <w:marBottom w:val="0"/>
      <w:divBdr>
        <w:top w:val="none" w:sz="0" w:space="0" w:color="auto"/>
        <w:left w:val="none" w:sz="0" w:space="0" w:color="auto"/>
        <w:bottom w:val="none" w:sz="0" w:space="0" w:color="auto"/>
        <w:right w:val="none" w:sz="0" w:space="0" w:color="auto"/>
      </w:divBdr>
    </w:div>
    <w:div w:id="466508808">
      <w:bodyDiv w:val="1"/>
      <w:marLeft w:val="0"/>
      <w:marRight w:val="0"/>
      <w:marTop w:val="0"/>
      <w:marBottom w:val="0"/>
      <w:divBdr>
        <w:top w:val="none" w:sz="0" w:space="0" w:color="auto"/>
        <w:left w:val="none" w:sz="0" w:space="0" w:color="auto"/>
        <w:bottom w:val="none" w:sz="0" w:space="0" w:color="auto"/>
        <w:right w:val="none" w:sz="0" w:space="0" w:color="auto"/>
      </w:divBdr>
    </w:div>
    <w:div w:id="467631769">
      <w:bodyDiv w:val="1"/>
      <w:marLeft w:val="0"/>
      <w:marRight w:val="0"/>
      <w:marTop w:val="0"/>
      <w:marBottom w:val="0"/>
      <w:divBdr>
        <w:top w:val="none" w:sz="0" w:space="0" w:color="auto"/>
        <w:left w:val="none" w:sz="0" w:space="0" w:color="auto"/>
        <w:bottom w:val="none" w:sz="0" w:space="0" w:color="auto"/>
        <w:right w:val="none" w:sz="0" w:space="0" w:color="auto"/>
      </w:divBdr>
    </w:div>
    <w:div w:id="468404766">
      <w:bodyDiv w:val="1"/>
      <w:marLeft w:val="0"/>
      <w:marRight w:val="0"/>
      <w:marTop w:val="0"/>
      <w:marBottom w:val="0"/>
      <w:divBdr>
        <w:top w:val="none" w:sz="0" w:space="0" w:color="auto"/>
        <w:left w:val="none" w:sz="0" w:space="0" w:color="auto"/>
        <w:bottom w:val="none" w:sz="0" w:space="0" w:color="auto"/>
        <w:right w:val="none" w:sz="0" w:space="0" w:color="auto"/>
      </w:divBdr>
    </w:div>
    <w:div w:id="468792235">
      <w:bodyDiv w:val="1"/>
      <w:marLeft w:val="0"/>
      <w:marRight w:val="0"/>
      <w:marTop w:val="0"/>
      <w:marBottom w:val="0"/>
      <w:divBdr>
        <w:top w:val="none" w:sz="0" w:space="0" w:color="auto"/>
        <w:left w:val="none" w:sz="0" w:space="0" w:color="auto"/>
        <w:bottom w:val="none" w:sz="0" w:space="0" w:color="auto"/>
        <w:right w:val="none" w:sz="0" w:space="0" w:color="auto"/>
      </w:divBdr>
    </w:div>
    <w:div w:id="469369485">
      <w:bodyDiv w:val="1"/>
      <w:marLeft w:val="0"/>
      <w:marRight w:val="0"/>
      <w:marTop w:val="0"/>
      <w:marBottom w:val="0"/>
      <w:divBdr>
        <w:top w:val="none" w:sz="0" w:space="0" w:color="auto"/>
        <w:left w:val="none" w:sz="0" w:space="0" w:color="auto"/>
        <w:bottom w:val="none" w:sz="0" w:space="0" w:color="auto"/>
        <w:right w:val="none" w:sz="0" w:space="0" w:color="auto"/>
      </w:divBdr>
    </w:div>
    <w:div w:id="470100806">
      <w:bodyDiv w:val="1"/>
      <w:marLeft w:val="0"/>
      <w:marRight w:val="0"/>
      <w:marTop w:val="0"/>
      <w:marBottom w:val="0"/>
      <w:divBdr>
        <w:top w:val="none" w:sz="0" w:space="0" w:color="auto"/>
        <w:left w:val="none" w:sz="0" w:space="0" w:color="auto"/>
        <w:bottom w:val="none" w:sz="0" w:space="0" w:color="auto"/>
        <w:right w:val="none" w:sz="0" w:space="0" w:color="auto"/>
      </w:divBdr>
    </w:div>
    <w:div w:id="472799375">
      <w:bodyDiv w:val="1"/>
      <w:marLeft w:val="0"/>
      <w:marRight w:val="0"/>
      <w:marTop w:val="0"/>
      <w:marBottom w:val="0"/>
      <w:divBdr>
        <w:top w:val="none" w:sz="0" w:space="0" w:color="auto"/>
        <w:left w:val="none" w:sz="0" w:space="0" w:color="auto"/>
        <w:bottom w:val="none" w:sz="0" w:space="0" w:color="auto"/>
        <w:right w:val="none" w:sz="0" w:space="0" w:color="auto"/>
      </w:divBdr>
    </w:div>
    <w:div w:id="472867426">
      <w:bodyDiv w:val="1"/>
      <w:marLeft w:val="0"/>
      <w:marRight w:val="0"/>
      <w:marTop w:val="0"/>
      <w:marBottom w:val="0"/>
      <w:divBdr>
        <w:top w:val="none" w:sz="0" w:space="0" w:color="auto"/>
        <w:left w:val="none" w:sz="0" w:space="0" w:color="auto"/>
        <w:bottom w:val="none" w:sz="0" w:space="0" w:color="auto"/>
        <w:right w:val="none" w:sz="0" w:space="0" w:color="auto"/>
      </w:divBdr>
    </w:div>
    <w:div w:id="473258238">
      <w:bodyDiv w:val="1"/>
      <w:marLeft w:val="0"/>
      <w:marRight w:val="0"/>
      <w:marTop w:val="0"/>
      <w:marBottom w:val="0"/>
      <w:divBdr>
        <w:top w:val="none" w:sz="0" w:space="0" w:color="auto"/>
        <w:left w:val="none" w:sz="0" w:space="0" w:color="auto"/>
        <w:bottom w:val="none" w:sz="0" w:space="0" w:color="auto"/>
        <w:right w:val="none" w:sz="0" w:space="0" w:color="auto"/>
      </w:divBdr>
    </w:div>
    <w:div w:id="473911418">
      <w:bodyDiv w:val="1"/>
      <w:marLeft w:val="0"/>
      <w:marRight w:val="0"/>
      <w:marTop w:val="0"/>
      <w:marBottom w:val="0"/>
      <w:divBdr>
        <w:top w:val="none" w:sz="0" w:space="0" w:color="auto"/>
        <w:left w:val="none" w:sz="0" w:space="0" w:color="auto"/>
        <w:bottom w:val="none" w:sz="0" w:space="0" w:color="auto"/>
        <w:right w:val="none" w:sz="0" w:space="0" w:color="auto"/>
      </w:divBdr>
    </w:div>
    <w:div w:id="479344122">
      <w:bodyDiv w:val="1"/>
      <w:marLeft w:val="0"/>
      <w:marRight w:val="0"/>
      <w:marTop w:val="0"/>
      <w:marBottom w:val="0"/>
      <w:divBdr>
        <w:top w:val="none" w:sz="0" w:space="0" w:color="auto"/>
        <w:left w:val="none" w:sz="0" w:space="0" w:color="auto"/>
        <w:bottom w:val="none" w:sz="0" w:space="0" w:color="auto"/>
        <w:right w:val="none" w:sz="0" w:space="0" w:color="auto"/>
      </w:divBdr>
    </w:div>
    <w:div w:id="480270610">
      <w:bodyDiv w:val="1"/>
      <w:marLeft w:val="0"/>
      <w:marRight w:val="0"/>
      <w:marTop w:val="0"/>
      <w:marBottom w:val="0"/>
      <w:divBdr>
        <w:top w:val="none" w:sz="0" w:space="0" w:color="auto"/>
        <w:left w:val="none" w:sz="0" w:space="0" w:color="auto"/>
        <w:bottom w:val="none" w:sz="0" w:space="0" w:color="auto"/>
        <w:right w:val="none" w:sz="0" w:space="0" w:color="auto"/>
      </w:divBdr>
    </w:div>
    <w:div w:id="482812773">
      <w:bodyDiv w:val="1"/>
      <w:marLeft w:val="0"/>
      <w:marRight w:val="0"/>
      <w:marTop w:val="0"/>
      <w:marBottom w:val="0"/>
      <w:divBdr>
        <w:top w:val="none" w:sz="0" w:space="0" w:color="auto"/>
        <w:left w:val="none" w:sz="0" w:space="0" w:color="auto"/>
        <w:bottom w:val="none" w:sz="0" w:space="0" w:color="auto"/>
        <w:right w:val="none" w:sz="0" w:space="0" w:color="auto"/>
      </w:divBdr>
    </w:div>
    <w:div w:id="483667481">
      <w:bodyDiv w:val="1"/>
      <w:marLeft w:val="0"/>
      <w:marRight w:val="0"/>
      <w:marTop w:val="0"/>
      <w:marBottom w:val="0"/>
      <w:divBdr>
        <w:top w:val="none" w:sz="0" w:space="0" w:color="auto"/>
        <w:left w:val="none" w:sz="0" w:space="0" w:color="auto"/>
        <w:bottom w:val="none" w:sz="0" w:space="0" w:color="auto"/>
        <w:right w:val="none" w:sz="0" w:space="0" w:color="auto"/>
      </w:divBdr>
    </w:div>
    <w:div w:id="485977761">
      <w:bodyDiv w:val="1"/>
      <w:marLeft w:val="0"/>
      <w:marRight w:val="0"/>
      <w:marTop w:val="0"/>
      <w:marBottom w:val="0"/>
      <w:divBdr>
        <w:top w:val="none" w:sz="0" w:space="0" w:color="auto"/>
        <w:left w:val="none" w:sz="0" w:space="0" w:color="auto"/>
        <w:bottom w:val="none" w:sz="0" w:space="0" w:color="auto"/>
        <w:right w:val="none" w:sz="0" w:space="0" w:color="auto"/>
      </w:divBdr>
    </w:div>
    <w:div w:id="489104884">
      <w:bodyDiv w:val="1"/>
      <w:marLeft w:val="0"/>
      <w:marRight w:val="0"/>
      <w:marTop w:val="0"/>
      <w:marBottom w:val="0"/>
      <w:divBdr>
        <w:top w:val="none" w:sz="0" w:space="0" w:color="auto"/>
        <w:left w:val="none" w:sz="0" w:space="0" w:color="auto"/>
        <w:bottom w:val="none" w:sz="0" w:space="0" w:color="auto"/>
        <w:right w:val="none" w:sz="0" w:space="0" w:color="auto"/>
      </w:divBdr>
    </w:div>
    <w:div w:id="490371238">
      <w:bodyDiv w:val="1"/>
      <w:marLeft w:val="0"/>
      <w:marRight w:val="0"/>
      <w:marTop w:val="0"/>
      <w:marBottom w:val="0"/>
      <w:divBdr>
        <w:top w:val="none" w:sz="0" w:space="0" w:color="auto"/>
        <w:left w:val="none" w:sz="0" w:space="0" w:color="auto"/>
        <w:bottom w:val="none" w:sz="0" w:space="0" w:color="auto"/>
        <w:right w:val="none" w:sz="0" w:space="0" w:color="auto"/>
      </w:divBdr>
    </w:div>
    <w:div w:id="490565812">
      <w:bodyDiv w:val="1"/>
      <w:marLeft w:val="0"/>
      <w:marRight w:val="0"/>
      <w:marTop w:val="0"/>
      <w:marBottom w:val="0"/>
      <w:divBdr>
        <w:top w:val="none" w:sz="0" w:space="0" w:color="auto"/>
        <w:left w:val="none" w:sz="0" w:space="0" w:color="auto"/>
        <w:bottom w:val="none" w:sz="0" w:space="0" w:color="auto"/>
        <w:right w:val="none" w:sz="0" w:space="0" w:color="auto"/>
      </w:divBdr>
    </w:div>
    <w:div w:id="491411439">
      <w:bodyDiv w:val="1"/>
      <w:marLeft w:val="0"/>
      <w:marRight w:val="0"/>
      <w:marTop w:val="0"/>
      <w:marBottom w:val="0"/>
      <w:divBdr>
        <w:top w:val="none" w:sz="0" w:space="0" w:color="auto"/>
        <w:left w:val="none" w:sz="0" w:space="0" w:color="auto"/>
        <w:bottom w:val="none" w:sz="0" w:space="0" w:color="auto"/>
        <w:right w:val="none" w:sz="0" w:space="0" w:color="auto"/>
      </w:divBdr>
    </w:div>
    <w:div w:id="498010894">
      <w:bodyDiv w:val="1"/>
      <w:marLeft w:val="0"/>
      <w:marRight w:val="0"/>
      <w:marTop w:val="0"/>
      <w:marBottom w:val="0"/>
      <w:divBdr>
        <w:top w:val="none" w:sz="0" w:space="0" w:color="auto"/>
        <w:left w:val="none" w:sz="0" w:space="0" w:color="auto"/>
        <w:bottom w:val="none" w:sz="0" w:space="0" w:color="auto"/>
        <w:right w:val="none" w:sz="0" w:space="0" w:color="auto"/>
      </w:divBdr>
    </w:div>
    <w:div w:id="501354450">
      <w:bodyDiv w:val="1"/>
      <w:marLeft w:val="0"/>
      <w:marRight w:val="0"/>
      <w:marTop w:val="0"/>
      <w:marBottom w:val="0"/>
      <w:divBdr>
        <w:top w:val="none" w:sz="0" w:space="0" w:color="auto"/>
        <w:left w:val="none" w:sz="0" w:space="0" w:color="auto"/>
        <w:bottom w:val="none" w:sz="0" w:space="0" w:color="auto"/>
        <w:right w:val="none" w:sz="0" w:space="0" w:color="auto"/>
      </w:divBdr>
    </w:div>
    <w:div w:id="505101211">
      <w:bodyDiv w:val="1"/>
      <w:marLeft w:val="0"/>
      <w:marRight w:val="0"/>
      <w:marTop w:val="0"/>
      <w:marBottom w:val="0"/>
      <w:divBdr>
        <w:top w:val="none" w:sz="0" w:space="0" w:color="auto"/>
        <w:left w:val="none" w:sz="0" w:space="0" w:color="auto"/>
        <w:bottom w:val="none" w:sz="0" w:space="0" w:color="auto"/>
        <w:right w:val="none" w:sz="0" w:space="0" w:color="auto"/>
      </w:divBdr>
    </w:div>
    <w:div w:id="505167563">
      <w:bodyDiv w:val="1"/>
      <w:marLeft w:val="0"/>
      <w:marRight w:val="0"/>
      <w:marTop w:val="0"/>
      <w:marBottom w:val="0"/>
      <w:divBdr>
        <w:top w:val="none" w:sz="0" w:space="0" w:color="auto"/>
        <w:left w:val="none" w:sz="0" w:space="0" w:color="auto"/>
        <w:bottom w:val="none" w:sz="0" w:space="0" w:color="auto"/>
        <w:right w:val="none" w:sz="0" w:space="0" w:color="auto"/>
      </w:divBdr>
    </w:div>
    <w:div w:id="505171190">
      <w:bodyDiv w:val="1"/>
      <w:marLeft w:val="0"/>
      <w:marRight w:val="0"/>
      <w:marTop w:val="0"/>
      <w:marBottom w:val="0"/>
      <w:divBdr>
        <w:top w:val="none" w:sz="0" w:space="0" w:color="auto"/>
        <w:left w:val="none" w:sz="0" w:space="0" w:color="auto"/>
        <w:bottom w:val="none" w:sz="0" w:space="0" w:color="auto"/>
        <w:right w:val="none" w:sz="0" w:space="0" w:color="auto"/>
      </w:divBdr>
    </w:div>
    <w:div w:id="505556896">
      <w:bodyDiv w:val="1"/>
      <w:marLeft w:val="0"/>
      <w:marRight w:val="0"/>
      <w:marTop w:val="0"/>
      <w:marBottom w:val="0"/>
      <w:divBdr>
        <w:top w:val="none" w:sz="0" w:space="0" w:color="auto"/>
        <w:left w:val="none" w:sz="0" w:space="0" w:color="auto"/>
        <w:bottom w:val="none" w:sz="0" w:space="0" w:color="auto"/>
        <w:right w:val="none" w:sz="0" w:space="0" w:color="auto"/>
      </w:divBdr>
    </w:div>
    <w:div w:id="509104872">
      <w:bodyDiv w:val="1"/>
      <w:marLeft w:val="0"/>
      <w:marRight w:val="0"/>
      <w:marTop w:val="0"/>
      <w:marBottom w:val="0"/>
      <w:divBdr>
        <w:top w:val="none" w:sz="0" w:space="0" w:color="auto"/>
        <w:left w:val="none" w:sz="0" w:space="0" w:color="auto"/>
        <w:bottom w:val="none" w:sz="0" w:space="0" w:color="auto"/>
        <w:right w:val="none" w:sz="0" w:space="0" w:color="auto"/>
      </w:divBdr>
    </w:div>
    <w:div w:id="509178589">
      <w:bodyDiv w:val="1"/>
      <w:marLeft w:val="0"/>
      <w:marRight w:val="0"/>
      <w:marTop w:val="0"/>
      <w:marBottom w:val="0"/>
      <w:divBdr>
        <w:top w:val="none" w:sz="0" w:space="0" w:color="auto"/>
        <w:left w:val="none" w:sz="0" w:space="0" w:color="auto"/>
        <w:bottom w:val="none" w:sz="0" w:space="0" w:color="auto"/>
        <w:right w:val="none" w:sz="0" w:space="0" w:color="auto"/>
      </w:divBdr>
    </w:div>
    <w:div w:id="509217580">
      <w:bodyDiv w:val="1"/>
      <w:marLeft w:val="0"/>
      <w:marRight w:val="0"/>
      <w:marTop w:val="0"/>
      <w:marBottom w:val="0"/>
      <w:divBdr>
        <w:top w:val="none" w:sz="0" w:space="0" w:color="auto"/>
        <w:left w:val="none" w:sz="0" w:space="0" w:color="auto"/>
        <w:bottom w:val="none" w:sz="0" w:space="0" w:color="auto"/>
        <w:right w:val="none" w:sz="0" w:space="0" w:color="auto"/>
      </w:divBdr>
    </w:div>
    <w:div w:id="509952790">
      <w:bodyDiv w:val="1"/>
      <w:marLeft w:val="0"/>
      <w:marRight w:val="0"/>
      <w:marTop w:val="0"/>
      <w:marBottom w:val="0"/>
      <w:divBdr>
        <w:top w:val="none" w:sz="0" w:space="0" w:color="auto"/>
        <w:left w:val="none" w:sz="0" w:space="0" w:color="auto"/>
        <w:bottom w:val="none" w:sz="0" w:space="0" w:color="auto"/>
        <w:right w:val="none" w:sz="0" w:space="0" w:color="auto"/>
      </w:divBdr>
    </w:div>
    <w:div w:id="511771502">
      <w:bodyDiv w:val="1"/>
      <w:marLeft w:val="0"/>
      <w:marRight w:val="0"/>
      <w:marTop w:val="0"/>
      <w:marBottom w:val="0"/>
      <w:divBdr>
        <w:top w:val="none" w:sz="0" w:space="0" w:color="auto"/>
        <w:left w:val="none" w:sz="0" w:space="0" w:color="auto"/>
        <w:bottom w:val="none" w:sz="0" w:space="0" w:color="auto"/>
        <w:right w:val="none" w:sz="0" w:space="0" w:color="auto"/>
      </w:divBdr>
    </w:div>
    <w:div w:id="514006042">
      <w:bodyDiv w:val="1"/>
      <w:marLeft w:val="0"/>
      <w:marRight w:val="0"/>
      <w:marTop w:val="0"/>
      <w:marBottom w:val="0"/>
      <w:divBdr>
        <w:top w:val="none" w:sz="0" w:space="0" w:color="auto"/>
        <w:left w:val="none" w:sz="0" w:space="0" w:color="auto"/>
        <w:bottom w:val="none" w:sz="0" w:space="0" w:color="auto"/>
        <w:right w:val="none" w:sz="0" w:space="0" w:color="auto"/>
      </w:divBdr>
    </w:div>
    <w:div w:id="514461399">
      <w:bodyDiv w:val="1"/>
      <w:marLeft w:val="0"/>
      <w:marRight w:val="0"/>
      <w:marTop w:val="0"/>
      <w:marBottom w:val="0"/>
      <w:divBdr>
        <w:top w:val="none" w:sz="0" w:space="0" w:color="auto"/>
        <w:left w:val="none" w:sz="0" w:space="0" w:color="auto"/>
        <w:bottom w:val="none" w:sz="0" w:space="0" w:color="auto"/>
        <w:right w:val="none" w:sz="0" w:space="0" w:color="auto"/>
      </w:divBdr>
    </w:div>
    <w:div w:id="516889289">
      <w:bodyDiv w:val="1"/>
      <w:marLeft w:val="0"/>
      <w:marRight w:val="0"/>
      <w:marTop w:val="0"/>
      <w:marBottom w:val="0"/>
      <w:divBdr>
        <w:top w:val="none" w:sz="0" w:space="0" w:color="auto"/>
        <w:left w:val="none" w:sz="0" w:space="0" w:color="auto"/>
        <w:bottom w:val="none" w:sz="0" w:space="0" w:color="auto"/>
        <w:right w:val="none" w:sz="0" w:space="0" w:color="auto"/>
      </w:divBdr>
    </w:div>
    <w:div w:id="519242028">
      <w:bodyDiv w:val="1"/>
      <w:marLeft w:val="0"/>
      <w:marRight w:val="0"/>
      <w:marTop w:val="0"/>
      <w:marBottom w:val="0"/>
      <w:divBdr>
        <w:top w:val="none" w:sz="0" w:space="0" w:color="auto"/>
        <w:left w:val="none" w:sz="0" w:space="0" w:color="auto"/>
        <w:bottom w:val="none" w:sz="0" w:space="0" w:color="auto"/>
        <w:right w:val="none" w:sz="0" w:space="0" w:color="auto"/>
      </w:divBdr>
    </w:div>
    <w:div w:id="519514937">
      <w:bodyDiv w:val="1"/>
      <w:marLeft w:val="0"/>
      <w:marRight w:val="0"/>
      <w:marTop w:val="0"/>
      <w:marBottom w:val="0"/>
      <w:divBdr>
        <w:top w:val="none" w:sz="0" w:space="0" w:color="auto"/>
        <w:left w:val="none" w:sz="0" w:space="0" w:color="auto"/>
        <w:bottom w:val="none" w:sz="0" w:space="0" w:color="auto"/>
        <w:right w:val="none" w:sz="0" w:space="0" w:color="auto"/>
      </w:divBdr>
    </w:div>
    <w:div w:id="519705726">
      <w:bodyDiv w:val="1"/>
      <w:marLeft w:val="0"/>
      <w:marRight w:val="0"/>
      <w:marTop w:val="0"/>
      <w:marBottom w:val="0"/>
      <w:divBdr>
        <w:top w:val="none" w:sz="0" w:space="0" w:color="auto"/>
        <w:left w:val="none" w:sz="0" w:space="0" w:color="auto"/>
        <w:bottom w:val="none" w:sz="0" w:space="0" w:color="auto"/>
        <w:right w:val="none" w:sz="0" w:space="0" w:color="auto"/>
      </w:divBdr>
    </w:div>
    <w:div w:id="522860714">
      <w:bodyDiv w:val="1"/>
      <w:marLeft w:val="0"/>
      <w:marRight w:val="0"/>
      <w:marTop w:val="0"/>
      <w:marBottom w:val="0"/>
      <w:divBdr>
        <w:top w:val="none" w:sz="0" w:space="0" w:color="auto"/>
        <w:left w:val="none" w:sz="0" w:space="0" w:color="auto"/>
        <w:bottom w:val="none" w:sz="0" w:space="0" w:color="auto"/>
        <w:right w:val="none" w:sz="0" w:space="0" w:color="auto"/>
      </w:divBdr>
    </w:div>
    <w:div w:id="523599433">
      <w:bodyDiv w:val="1"/>
      <w:marLeft w:val="0"/>
      <w:marRight w:val="0"/>
      <w:marTop w:val="0"/>
      <w:marBottom w:val="0"/>
      <w:divBdr>
        <w:top w:val="none" w:sz="0" w:space="0" w:color="auto"/>
        <w:left w:val="none" w:sz="0" w:space="0" w:color="auto"/>
        <w:bottom w:val="none" w:sz="0" w:space="0" w:color="auto"/>
        <w:right w:val="none" w:sz="0" w:space="0" w:color="auto"/>
      </w:divBdr>
    </w:div>
    <w:div w:id="524754464">
      <w:bodyDiv w:val="1"/>
      <w:marLeft w:val="0"/>
      <w:marRight w:val="0"/>
      <w:marTop w:val="0"/>
      <w:marBottom w:val="0"/>
      <w:divBdr>
        <w:top w:val="none" w:sz="0" w:space="0" w:color="auto"/>
        <w:left w:val="none" w:sz="0" w:space="0" w:color="auto"/>
        <w:bottom w:val="none" w:sz="0" w:space="0" w:color="auto"/>
        <w:right w:val="none" w:sz="0" w:space="0" w:color="auto"/>
      </w:divBdr>
    </w:div>
    <w:div w:id="525489229">
      <w:bodyDiv w:val="1"/>
      <w:marLeft w:val="0"/>
      <w:marRight w:val="0"/>
      <w:marTop w:val="0"/>
      <w:marBottom w:val="0"/>
      <w:divBdr>
        <w:top w:val="none" w:sz="0" w:space="0" w:color="auto"/>
        <w:left w:val="none" w:sz="0" w:space="0" w:color="auto"/>
        <w:bottom w:val="none" w:sz="0" w:space="0" w:color="auto"/>
        <w:right w:val="none" w:sz="0" w:space="0" w:color="auto"/>
      </w:divBdr>
    </w:div>
    <w:div w:id="525560633">
      <w:bodyDiv w:val="1"/>
      <w:marLeft w:val="0"/>
      <w:marRight w:val="0"/>
      <w:marTop w:val="0"/>
      <w:marBottom w:val="0"/>
      <w:divBdr>
        <w:top w:val="none" w:sz="0" w:space="0" w:color="auto"/>
        <w:left w:val="none" w:sz="0" w:space="0" w:color="auto"/>
        <w:bottom w:val="none" w:sz="0" w:space="0" w:color="auto"/>
        <w:right w:val="none" w:sz="0" w:space="0" w:color="auto"/>
      </w:divBdr>
    </w:div>
    <w:div w:id="526143050">
      <w:bodyDiv w:val="1"/>
      <w:marLeft w:val="0"/>
      <w:marRight w:val="0"/>
      <w:marTop w:val="0"/>
      <w:marBottom w:val="0"/>
      <w:divBdr>
        <w:top w:val="none" w:sz="0" w:space="0" w:color="auto"/>
        <w:left w:val="none" w:sz="0" w:space="0" w:color="auto"/>
        <w:bottom w:val="none" w:sz="0" w:space="0" w:color="auto"/>
        <w:right w:val="none" w:sz="0" w:space="0" w:color="auto"/>
      </w:divBdr>
    </w:div>
    <w:div w:id="527180979">
      <w:bodyDiv w:val="1"/>
      <w:marLeft w:val="0"/>
      <w:marRight w:val="0"/>
      <w:marTop w:val="0"/>
      <w:marBottom w:val="0"/>
      <w:divBdr>
        <w:top w:val="none" w:sz="0" w:space="0" w:color="auto"/>
        <w:left w:val="none" w:sz="0" w:space="0" w:color="auto"/>
        <w:bottom w:val="none" w:sz="0" w:space="0" w:color="auto"/>
        <w:right w:val="none" w:sz="0" w:space="0" w:color="auto"/>
      </w:divBdr>
    </w:div>
    <w:div w:id="527913784">
      <w:bodyDiv w:val="1"/>
      <w:marLeft w:val="0"/>
      <w:marRight w:val="0"/>
      <w:marTop w:val="0"/>
      <w:marBottom w:val="0"/>
      <w:divBdr>
        <w:top w:val="none" w:sz="0" w:space="0" w:color="auto"/>
        <w:left w:val="none" w:sz="0" w:space="0" w:color="auto"/>
        <w:bottom w:val="none" w:sz="0" w:space="0" w:color="auto"/>
        <w:right w:val="none" w:sz="0" w:space="0" w:color="auto"/>
      </w:divBdr>
    </w:div>
    <w:div w:id="528103987">
      <w:bodyDiv w:val="1"/>
      <w:marLeft w:val="0"/>
      <w:marRight w:val="0"/>
      <w:marTop w:val="0"/>
      <w:marBottom w:val="0"/>
      <w:divBdr>
        <w:top w:val="none" w:sz="0" w:space="0" w:color="auto"/>
        <w:left w:val="none" w:sz="0" w:space="0" w:color="auto"/>
        <w:bottom w:val="none" w:sz="0" w:space="0" w:color="auto"/>
        <w:right w:val="none" w:sz="0" w:space="0" w:color="auto"/>
      </w:divBdr>
    </w:div>
    <w:div w:id="528491648">
      <w:bodyDiv w:val="1"/>
      <w:marLeft w:val="0"/>
      <w:marRight w:val="0"/>
      <w:marTop w:val="0"/>
      <w:marBottom w:val="0"/>
      <w:divBdr>
        <w:top w:val="none" w:sz="0" w:space="0" w:color="auto"/>
        <w:left w:val="none" w:sz="0" w:space="0" w:color="auto"/>
        <w:bottom w:val="none" w:sz="0" w:space="0" w:color="auto"/>
        <w:right w:val="none" w:sz="0" w:space="0" w:color="auto"/>
      </w:divBdr>
    </w:div>
    <w:div w:id="530722447">
      <w:bodyDiv w:val="1"/>
      <w:marLeft w:val="0"/>
      <w:marRight w:val="0"/>
      <w:marTop w:val="0"/>
      <w:marBottom w:val="0"/>
      <w:divBdr>
        <w:top w:val="none" w:sz="0" w:space="0" w:color="auto"/>
        <w:left w:val="none" w:sz="0" w:space="0" w:color="auto"/>
        <w:bottom w:val="none" w:sz="0" w:space="0" w:color="auto"/>
        <w:right w:val="none" w:sz="0" w:space="0" w:color="auto"/>
      </w:divBdr>
    </w:div>
    <w:div w:id="532110695">
      <w:bodyDiv w:val="1"/>
      <w:marLeft w:val="0"/>
      <w:marRight w:val="0"/>
      <w:marTop w:val="0"/>
      <w:marBottom w:val="0"/>
      <w:divBdr>
        <w:top w:val="none" w:sz="0" w:space="0" w:color="auto"/>
        <w:left w:val="none" w:sz="0" w:space="0" w:color="auto"/>
        <w:bottom w:val="none" w:sz="0" w:space="0" w:color="auto"/>
        <w:right w:val="none" w:sz="0" w:space="0" w:color="auto"/>
      </w:divBdr>
    </w:div>
    <w:div w:id="535050177">
      <w:bodyDiv w:val="1"/>
      <w:marLeft w:val="0"/>
      <w:marRight w:val="0"/>
      <w:marTop w:val="0"/>
      <w:marBottom w:val="0"/>
      <w:divBdr>
        <w:top w:val="none" w:sz="0" w:space="0" w:color="auto"/>
        <w:left w:val="none" w:sz="0" w:space="0" w:color="auto"/>
        <w:bottom w:val="none" w:sz="0" w:space="0" w:color="auto"/>
        <w:right w:val="none" w:sz="0" w:space="0" w:color="auto"/>
      </w:divBdr>
    </w:div>
    <w:div w:id="536552949">
      <w:bodyDiv w:val="1"/>
      <w:marLeft w:val="0"/>
      <w:marRight w:val="0"/>
      <w:marTop w:val="0"/>
      <w:marBottom w:val="0"/>
      <w:divBdr>
        <w:top w:val="none" w:sz="0" w:space="0" w:color="auto"/>
        <w:left w:val="none" w:sz="0" w:space="0" w:color="auto"/>
        <w:bottom w:val="none" w:sz="0" w:space="0" w:color="auto"/>
        <w:right w:val="none" w:sz="0" w:space="0" w:color="auto"/>
      </w:divBdr>
    </w:div>
    <w:div w:id="536624533">
      <w:bodyDiv w:val="1"/>
      <w:marLeft w:val="0"/>
      <w:marRight w:val="0"/>
      <w:marTop w:val="0"/>
      <w:marBottom w:val="0"/>
      <w:divBdr>
        <w:top w:val="none" w:sz="0" w:space="0" w:color="auto"/>
        <w:left w:val="none" w:sz="0" w:space="0" w:color="auto"/>
        <w:bottom w:val="none" w:sz="0" w:space="0" w:color="auto"/>
        <w:right w:val="none" w:sz="0" w:space="0" w:color="auto"/>
      </w:divBdr>
    </w:div>
    <w:div w:id="542055867">
      <w:bodyDiv w:val="1"/>
      <w:marLeft w:val="0"/>
      <w:marRight w:val="0"/>
      <w:marTop w:val="0"/>
      <w:marBottom w:val="0"/>
      <w:divBdr>
        <w:top w:val="none" w:sz="0" w:space="0" w:color="auto"/>
        <w:left w:val="none" w:sz="0" w:space="0" w:color="auto"/>
        <w:bottom w:val="none" w:sz="0" w:space="0" w:color="auto"/>
        <w:right w:val="none" w:sz="0" w:space="0" w:color="auto"/>
      </w:divBdr>
    </w:div>
    <w:div w:id="542258071">
      <w:bodyDiv w:val="1"/>
      <w:marLeft w:val="0"/>
      <w:marRight w:val="0"/>
      <w:marTop w:val="0"/>
      <w:marBottom w:val="0"/>
      <w:divBdr>
        <w:top w:val="none" w:sz="0" w:space="0" w:color="auto"/>
        <w:left w:val="none" w:sz="0" w:space="0" w:color="auto"/>
        <w:bottom w:val="none" w:sz="0" w:space="0" w:color="auto"/>
        <w:right w:val="none" w:sz="0" w:space="0" w:color="auto"/>
      </w:divBdr>
    </w:div>
    <w:div w:id="542988414">
      <w:bodyDiv w:val="1"/>
      <w:marLeft w:val="0"/>
      <w:marRight w:val="0"/>
      <w:marTop w:val="0"/>
      <w:marBottom w:val="0"/>
      <w:divBdr>
        <w:top w:val="none" w:sz="0" w:space="0" w:color="auto"/>
        <w:left w:val="none" w:sz="0" w:space="0" w:color="auto"/>
        <w:bottom w:val="none" w:sz="0" w:space="0" w:color="auto"/>
        <w:right w:val="none" w:sz="0" w:space="0" w:color="auto"/>
      </w:divBdr>
    </w:div>
    <w:div w:id="545680794">
      <w:bodyDiv w:val="1"/>
      <w:marLeft w:val="0"/>
      <w:marRight w:val="0"/>
      <w:marTop w:val="0"/>
      <w:marBottom w:val="0"/>
      <w:divBdr>
        <w:top w:val="none" w:sz="0" w:space="0" w:color="auto"/>
        <w:left w:val="none" w:sz="0" w:space="0" w:color="auto"/>
        <w:bottom w:val="none" w:sz="0" w:space="0" w:color="auto"/>
        <w:right w:val="none" w:sz="0" w:space="0" w:color="auto"/>
      </w:divBdr>
    </w:div>
    <w:div w:id="547302927">
      <w:bodyDiv w:val="1"/>
      <w:marLeft w:val="0"/>
      <w:marRight w:val="0"/>
      <w:marTop w:val="0"/>
      <w:marBottom w:val="0"/>
      <w:divBdr>
        <w:top w:val="none" w:sz="0" w:space="0" w:color="auto"/>
        <w:left w:val="none" w:sz="0" w:space="0" w:color="auto"/>
        <w:bottom w:val="none" w:sz="0" w:space="0" w:color="auto"/>
        <w:right w:val="none" w:sz="0" w:space="0" w:color="auto"/>
      </w:divBdr>
    </w:div>
    <w:div w:id="549731741">
      <w:bodyDiv w:val="1"/>
      <w:marLeft w:val="0"/>
      <w:marRight w:val="0"/>
      <w:marTop w:val="0"/>
      <w:marBottom w:val="0"/>
      <w:divBdr>
        <w:top w:val="none" w:sz="0" w:space="0" w:color="auto"/>
        <w:left w:val="none" w:sz="0" w:space="0" w:color="auto"/>
        <w:bottom w:val="none" w:sz="0" w:space="0" w:color="auto"/>
        <w:right w:val="none" w:sz="0" w:space="0" w:color="auto"/>
      </w:divBdr>
    </w:div>
    <w:div w:id="557402743">
      <w:bodyDiv w:val="1"/>
      <w:marLeft w:val="0"/>
      <w:marRight w:val="0"/>
      <w:marTop w:val="0"/>
      <w:marBottom w:val="0"/>
      <w:divBdr>
        <w:top w:val="none" w:sz="0" w:space="0" w:color="auto"/>
        <w:left w:val="none" w:sz="0" w:space="0" w:color="auto"/>
        <w:bottom w:val="none" w:sz="0" w:space="0" w:color="auto"/>
        <w:right w:val="none" w:sz="0" w:space="0" w:color="auto"/>
      </w:divBdr>
    </w:div>
    <w:div w:id="562519771">
      <w:bodyDiv w:val="1"/>
      <w:marLeft w:val="0"/>
      <w:marRight w:val="0"/>
      <w:marTop w:val="0"/>
      <w:marBottom w:val="0"/>
      <w:divBdr>
        <w:top w:val="none" w:sz="0" w:space="0" w:color="auto"/>
        <w:left w:val="none" w:sz="0" w:space="0" w:color="auto"/>
        <w:bottom w:val="none" w:sz="0" w:space="0" w:color="auto"/>
        <w:right w:val="none" w:sz="0" w:space="0" w:color="auto"/>
      </w:divBdr>
    </w:div>
    <w:div w:id="562763139">
      <w:bodyDiv w:val="1"/>
      <w:marLeft w:val="0"/>
      <w:marRight w:val="0"/>
      <w:marTop w:val="0"/>
      <w:marBottom w:val="0"/>
      <w:divBdr>
        <w:top w:val="none" w:sz="0" w:space="0" w:color="auto"/>
        <w:left w:val="none" w:sz="0" w:space="0" w:color="auto"/>
        <w:bottom w:val="none" w:sz="0" w:space="0" w:color="auto"/>
        <w:right w:val="none" w:sz="0" w:space="0" w:color="auto"/>
      </w:divBdr>
    </w:div>
    <w:div w:id="563490550">
      <w:bodyDiv w:val="1"/>
      <w:marLeft w:val="0"/>
      <w:marRight w:val="0"/>
      <w:marTop w:val="0"/>
      <w:marBottom w:val="0"/>
      <w:divBdr>
        <w:top w:val="none" w:sz="0" w:space="0" w:color="auto"/>
        <w:left w:val="none" w:sz="0" w:space="0" w:color="auto"/>
        <w:bottom w:val="none" w:sz="0" w:space="0" w:color="auto"/>
        <w:right w:val="none" w:sz="0" w:space="0" w:color="auto"/>
      </w:divBdr>
    </w:div>
    <w:div w:id="566189336">
      <w:bodyDiv w:val="1"/>
      <w:marLeft w:val="0"/>
      <w:marRight w:val="0"/>
      <w:marTop w:val="0"/>
      <w:marBottom w:val="0"/>
      <w:divBdr>
        <w:top w:val="none" w:sz="0" w:space="0" w:color="auto"/>
        <w:left w:val="none" w:sz="0" w:space="0" w:color="auto"/>
        <w:bottom w:val="none" w:sz="0" w:space="0" w:color="auto"/>
        <w:right w:val="none" w:sz="0" w:space="0" w:color="auto"/>
      </w:divBdr>
    </w:div>
    <w:div w:id="567568732">
      <w:bodyDiv w:val="1"/>
      <w:marLeft w:val="0"/>
      <w:marRight w:val="0"/>
      <w:marTop w:val="0"/>
      <w:marBottom w:val="0"/>
      <w:divBdr>
        <w:top w:val="none" w:sz="0" w:space="0" w:color="auto"/>
        <w:left w:val="none" w:sz="0" w:space="0" w:color="auto"/>
        <w:bottom w:val="none" w:sz="0" w:space="0" w:color="auto"/>
        <w:right w:val="none" w:sz="0" w:space="0" w:color="auto"/>
      </w:divBdr>
    </w:div>
    <w:div w:id="568266052">
      <w:bodyDiv w:val="1"/>
      <w:marLeft w:val="0"/>
      <w:marRight w:val="0"/>
      <w:marTop w:val="0"/>
      <w:marBottom w:val="0"/>
      <w:divBdr>
        <w:top w:val="none" w:sz="0" w:space="0" w:color="auto"/>
        <w:left w:val="none" w:sz="0" w:space="0" w:color="auto"/>
        <w:bottom w:val="none" w:sz="0" w:space="0" w:color="auto"/>
        <w:right w:val="none" w:sz="0" w:space="0" w:color="auto"/>
      </w:divBdr>
    </w:div>
    <w:div w:id="568426295">
      <w:bodyDiv w:val="1"/>
      <w:marLeft w:val="0"/>
      <w:marRight w:val="0"/>
      <w:marTop w:val="0"/>
      <w:marBottom w:val="0"/>
      <w:divBdr>
        <w:top w:val="none" w:sz="0" w:space="0" w:color="auto"/>
        <w:left w:val="none" w:sz="0" w:space="0" w:color="auto"/>
        <w:bottom w:val="none" w:sz="0" w:space="0" w:color="auto"/>
        <w:right w:val="none" w:sz="0" w:space="0" w:color="auto"/>
      </w:divBdr>
    </w:div>
    <w:div w:id="569579596">
      <w:bodyDiv w:val="1"/>
      <w:marLeft w:val="0"/>
      <w:marRight w:val="0"/>
      <w:marTop w:val="0"/>
      <w:marBottom w:val="0"/>
      <w:divBdr>
        <w:top w:val="none" w:sz="0" w:space="0" w:color="auto"/>
        <w:left w:val="none" w:sz="0" w:space="0" w:color="auto"/>
        <w:bottom w:val="none" w:sz="0" w:space="0" w:color="auto"/>
        <w:right w:val="none" w:sz="0" w:space="0" w:color="auto"/>
      </w:divBdr>
    </w:div>
    <w:div w:id="570508331">
      <w:bodyDiv w:val="1"/>
      <w:marLeft w:val="0"/>
      <w:marRight w:val="0"/>
      <w:marTop w:val="0"/>
      <w:marBottom w:val="0"/>
      <w:divBdr>
        <w:top w:val="none" w:sz="0" w:space="0" w:color="auto"/>
        <w:left w:val="none" w:sz="0" w:space="0" w:color="auto"/>
        <w:bottom w:val="none" w:sz="0" w:space="0" w:color="auto"/>
        <w:right w:val="none" w:sz="0" w:space="0" w:color="auto"/>
      </w:divBdr>
    </w:div>
    <w:div w:id="571937407">
      <w:bodyDiv w:val="1"/>
      <w:marLeft w:val="0"/>
      <w:marRight w:val="0"/>
      <w:marTop w:val="0"/>
      <w:marBottom w:val="0"/>
      <w:divBdr>
        <w:top w:val="none" w:sz="0" w:space="0" w:color="auto"/>
        <w:left w:val="none" w:sz="0" w:space="0" w:color="auto"/>
        <w:bottom w:val="none" w:sz="0" w:space="0" w:color="auto"/>
        <w:right w:val="none" w:sz="0" w:space="0" w:color="auto"/>
      </w:divBdr>
    </w:div>
    <w:div w:id="572009441">
      <w:bodyDiv w:val="1"/>
      <w:marLeft w:val="0"/>
      <w:marRight w:val="0"/>
      <w:marTop w:val="0"/>
      <w:marBottom w:val="0"/>
      <w:divBdr>
        <w:top w:val="none" w:sz="0" w:space="0" w:color="auto"/>
        <w:left w:val="none" w:sz="0" w:space="0" w:color="auto"/>
        <w:bottom w:val="none" w:sz="0" w:space="0" w:color="auto"/>
        <w:right w:val="none" w:sz="0" w:space="0" w:color="auto"/>
      </w:divBdr>
    </w:div>
    <w:div w:id="574172722">
      <w:bodyDiv w:val="1"/>
      <w:marLeft w:val="0"/>
      <w:marRight w:val="0"/>
      <w:marTop w:val="0"/>
      <w:marBottom w:val="0"/>
      <w:divBdr>
        <w:top w:val="none" w:sz="0" w:space="0" w:color="auto"/>
        <w:left w:val="none" w:sz="0" w:space="0" w:color="auto"/>
        <w:bottom w:val="none" w:sz="0" w:space="0" w:color="auto"/>
        <w:right w:val="none" w:sz="0" w:space="0" w:color="auto"/>
      </w:divBdr>
    </w:div>
    <w:div w:id="574903517">
      <w:bodyDiv w:val="1"/>
      <w:marLeft w:val="0"/>
      <w:marRight w:val="0"/>
      <w:marTop w:val="0"/>
      <w:marBottom w:val="0"/>
      <w:divBdr>
        <w:top w:val="none" w:sz="0" w:space="0" w:color="auto"/>
        <w:left w:val="none" w:sz="0" w:space="0" w:color="auto"/>
        <w:bottom w:val="none" w:sz="0" w:space="0" w:color="auto"/>
        <w:right w:val="none" w:sz="0" w:space="0" w:color="auto"/>
      </w:divBdr>
    </w:div>
    <w:div w:id="575945137">
      <w:bodyDiv w:val="1"/>
      <w:marLeft w:val="0"/>
      <w:marRight w:val="0"/>
      <w:marTop w:val="0"/>
      <w:marBottom w:val="0"/>
      <w:divBdr>
        <w:top w:val="none" w:sz="0" w:space="0" w:color="auto"/>
        <w:left w:val="none" w:sz="0" w:space="0" w:color="auto"/>
        <w:bottom w:val="none" w:sz="0" w:space="0" w:color="auto"/>
        <w:right w:val="none" w:sz="0" w:space="0" w:color="auto"/>
      </w:divBdr>
    </w:div>
    <w:div w:id="576523879">
      <w:bodyDiv w:val="1"/>
      <w:marLeft w:val="0"/>
      <w:marRight w:val="0"/>
      <w:marTop w:val="0"/>
      <w:marBottom w:val="0"/>
      <w:divBdr>
        <w:top w:val="none" w:sz="0" w:space="0" w:color="auto"/>
        <w:left w:val="none" w:sz="0" w:space="0" w:color="auto"/>
        <w:bottom w:val="none" w:sz="0" w:space="0" w:color="auto"/>
        <w:right w:val="none" w:sz="0" w:space="0" w:color="auto"/>
      </w:divBdr>
    </w:div>
    <w:div w:id="577982257">
      <w:bodyDiv w:val="1"/>
      <w:marLeft w:val="0"/>
      <w:marRight w:val="0"/>
      <w:marTop w:val="0"/>
      <w:marBottom w:val="0"/>
      <w:divBdr>
        <w:top w:val="none" w:sz="0" w:space="0" w:color="auto"/>
        <w:left w:val="none" w:sz="0" w:space="0" w:color="auto"/>
        <w:bottom w:val="none" w:sz="0" w:space="0" w:color="auto"/>
        <w:right w:val="none" w:sz="0" w:space="0" w:color="auto"/>
      </w:divBdr>
    </w:div>
    <w:div w:id="578638666">
      <w:bodyDiv w:val="1"/>
      <w:marLeft w:val="0"/>
      <w:marRight w:val="0"/>
      <w:marTop w:val="0"/>
      <w:marBottom w:val="0"/>
      <w:divBdr>
        <w:top w:val="none" w:sz="0" w:space="0" w:color="auto"/>
        <w:left w:val="none" w:sz="0" w:space="0" w:color="auto"/>
        <w:bottom w:val="none" w:sz="0" w:space="0" w:color="auto"/>
        <w:right w:val="none" w:sz="0" w:space="0" w:color="auto"/>
      </w:divBdr>
    </w:div>
    <w:div w:id="579677549">
      <w:bodyDiv w:val="1"/>
      <w:marLeft w:val="0"/>
      <w:marRight w:val="0"/>
      <w:marTop w:val="0"/>
      <w:marBottom w:val="0"/>
      <w:divBdr>
        <w:top w:val="none" w:sz="0" w:space="0" w:color="auto"/>
        <w:left w:val="none" w:sz="0" w:space="0" w:color="auto"/>
        <w:bottom w:val="none" w:sz="0" w:space="0" w:color="auto"/>
        <w:right w:val="none" w:sz="0" w:space="0" w:color="auto"/>
      </w:divBdr>
    </w:div>
    <w:div w:id="582643809">
      <w:bodyDiv w:val="1"/>
      <w:marLeft w:val="0"/>
      <w:marRight w:val="0"/>
      <w:marTop w:val="0"/>
      <w:marBottom w:val="0"/>
      <w:divBdr>
        <w:top w:val="none" w:sz="0" w:space="0" w:color="auto"/>
        <w:left w:val="none" w:sz="0" w:space="0" w:color="auto"/>
        <w:bottom w:val="none" w:sz="0" w:space="0" w:color="auto"/>
        <w:right w:val="none" w:sz="0" w:space="0" w:color="auto"/>
      </w:divBdr>
    </w:div>
    <w:div w:id="584338849">
      <w:bodyDiv w:val="1"/>
      <w:marLeft w:val="0"/>
      <w:marRight w:val="0"/>
      <w:marTop w:val="0"/>
      <w:marBottom w:val="0"/>
      <w:divBdr>
        <w:top w:val="none" w:sz="0" w:space="0" w:color="auto"/>
        <w:left w:val="none" w:sz="0" w:space="0" w:color="auto"/>
        <w:bottom w:val="none" w:sz="0" w:space="0" w:color="auto"/>
        <w:right w:val="none" w:sz="0" w:space="0" w:color="auto"/>
      </w:divBdr>
    </w:div>
    <w:div w:id="585655663">
      <w:bodyDiv w:val="1"/>
      <w:marLeft w:val="0"/>
      <w:marRight w:val="0"/>
      <w:marTop w:val="0"/>
      <w:marBottom w:val="0"/>
      <w:divBdr>
        <w:top w:val="none" w:sz="0" w:space="0" w:color="auto"/>
        <w:left w:val="none" w:sz="0" w:space="0" w:color="auto"/>
        <w:bottom w:val="none" w:sz="0" w:space="0" w:color="auto"/>
        <w:right w:val="none" w:sz="0" w:space="0" w:color="auto"/>
      </w:divBdr>
    </w:div>
    <w:div w:id="588271367">
      <w:bodyDiv w:val="1"/>
      <w:marLeft w:val="0"/>
      <w:marRight w:val="0"/>
      <w:marTop w:val="0"/>
      <w:marBottom w:val="0"/>
      <w:divBdr>
        <w:top w:val="none" w:sz="0" w:space="0" w:color="auto"/>
        <w:left w:val="none" w:sz="0" w:space="0" w:color="auto"/>
        <w:bottom w:val="none" w:sz="0" w:space="0" w:color="auto"/>
        <w:right w:val="none" w:sz="0" w:space="0" w:color="auto"/>
      </w:divBdr>
    </w:div>
    <w:div w:id="588929982">
      <w:bodyDiv w:val="1"/>
      <w:marLeft w:val="0"/>
      <w:marRight w:val="0"/>
      <w:marTop w:val="0"/>
      <w:marBottom w:val="0"/>
      <w:divBdr>
        <w:top w:val="none" w:sz="0" w:space="0" w:color="auto"/>
        <w:left w:val="none" w:sz="0" w:space="0" w:color="auto"/>
        <w:bottom w:val="none" w:sz="0" w:space="0" w:color="auto"/>
        <w:right w:val="none" w:sz="0" w:space="0" w:color="auto"/>
      </w:divBdr>
      <w:divsChild>
        <w:div w:id="2056926720">
          <w:marLeft w:val="0"/>
          <w:marRight w:val="0"/>
          <w:marTop w:val="0"/>
          <w:marBottom w:val="0"/>
          <w:divBdr>
            <w:top w:val="none" w:sz="0" w:space="0" w:color="auto"/>
            <w:left w:val="none" w:sz="0" w:space="0" w:color="auto"/>
            <w:bottom w:val="none" w:sz="0" w:space="0" w:color="auto"/>
            <w:right w:val="none" w:sz="0" w:space="0" w:color="auto"/>
          </w:divBdr>
          <w:divsChild>
            <w:div w:id="129717020">
              <w:marLeft w:val="0"/>
              <w:marRight w:val="0"/>
              <w:marTop w:val="0"/>
              <w:marBottom w:val="0"/>
              <w:divBdr>
                <w:top w:val="none" w:sz="0" w:space="0" w:color="auto"/>
                <w:left w:val="none" w:sz="0" w:space="0" w:color="auto"/>
                <w:bottom w:val="none" w:sz="0" w:space="0" w:color="auto"/>
                <w:right w:val="none" w:sz="0" w:space="0" w:color="auto"/>
              </w:divBdr>
              <w:divsChild>
                <w:div w:id="38822685">
                  <w:marLeft w:val="0"/>
                  <w:marRight w:val="0"/>
                  <w:marTop w:val="0"/>
                  <w:marBottom w:val="0"/>
                  <w:divBdr>
                    <w:top w:val="none" w:sz="0" w:space="0" w:color="auto"/>
                    <w:left w:val="none" w:sz="0" w:space="0" w:color="auto"/>
                    <w:bottom w:val="none" w:sz="0" w:space="0" w:color="auto"/>
                    <w:right w:val="none" w:sz="0" w:space="0" w:color="auto"/>
                  </w:divBdr>
                  <w:divsChild>
                    <w:div w:id="854882045">
                      <w:marLeft w:val="0"/>
                      <w:marRight w:val="0"/>
                      <w:marTop w:val="0"/>
                      <w:marBottom w:val="0"/>
                      <w:divBdr>
                        <w:top w:val="none" w:sz="0" w:space="0" w:color="auto"/>
                        <w:left w:val="none" w:sz="0" w:space="0" w:color="auto"/>
                        <w:bottom w:val="none" w:sz="0" w:space="0" w:color="auto"/>
                        <w:right w:val="none" w:sz="0" w:space="0" w:color="auto"/>
                      </w:divBdr>
                      <w:divsChild>
                        <w:div w:id="605499774">
                          <w:marLeft w:val="0"/>
                          <w:marRight w:val="0"/>
                          <w:marTop w:val="0"/>
                          <w:marBottom w:val="0"/>
                          <w:divBdr>
                            <w:top w:val="none" w:sz="0" w:space="0" w:color="auto"/>
                            <w:left w:val="none" w:sz="0" w:space="0" w:color="auto"/>
                            <w:bottom w:val="none" w:sz="0" w:space="0" w:color="auto"/>
                            <w:right w:val="none" w:sz="0" w:space="0" w:color="auto"/>
                          </w:divBdr>
                          <w:divsChild>
                            <w:div w:id="106641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702743">
      <w:bodyDiv w:val="1"/>
      <w:marLeft w:val="0"/>
      <w:marRight w:val="0"/>
      <w:marTop w:val="0"/>
      <w:marBottom w:val="0"/>
      <w:divBdr>
        <w:top w:val="none" w:sz="0" w:space="0" w:color="auto"/>
        <w:left w:val="none" w:sz="0" w:space="0" w:color="auto"/>
        <w:bottom w:val="none" w:sz="0" w:space="0" w:color="auto"/>
        <w:right w:val="none" w:sz="0" w:space="0" w:color="auto"/>
      </w:divBdr>
    </w:div>
    <w:div w:id="590696094">
      <w:bodyDiv w:val="1"/>
      <w:marLeft w:val="0"/>
      <w:marRight w:val="0"/>
      <w:marTop w:val="0"/>
      <w:marBottom w:val="0"/>
      <w:divBdr>
        <w:top w:val="none" w:sz="0" w:space="0" w:color="auto"/>
        <w:left w:val="none" w:sz="0" w:space="0" w:color="auto"/>
        <w:bottom w:val="none" w:sz="0" w:space="0" w:color="auto"/>
        <w:right w:val="none" w:sz="0" w:space="0" w:color="auto"/>
      </w:divBdr>
    </w:div>
    <w:div w:id="591663909">
      <w:bodyDiv w:val="1"/>
      <w:marLeft w:val="0"/>
      <w:marRight w:val="0"/>
      <w:marTop w:val="0"/>
      <w:marBottom w:val="0"/>
      <w:divBdr>
        <w:top w:val="none" w:sz="0" w:space="0" w:color="auto"/>
        <w:left w:val="none" w:sz="0" w:space="0" w:color="auto"/>
        <w:bottom w:val="none" w:sz="0" w:space="0" w:color="auto"/>
        <w:right w:val="none" w:sz="0" w:space="0" w:color="auto"/>
      </w:divBdr>
    </w:div>
    <w:div w:id="593444105">
      <w:bodyDiv w:val="1"/>
      <w:marLeft w:val="0"/>
      <w:marRight w:val="0"/>
      <w:marTop w:val="0"/>
      <w:marBottom w:val="0"/>
      <w:divBdr>
        <w:top w:val="none" w:sz="0" w:space="0" w:color="auto"/>
        <w:left w:val="none" w:sz="0" w:space="0" w:color="auto"/>
        <w:bottom w:val="none" w:sz="0" w:space="0" w:color="auto"/>
        <w:right w:val="none" w:sz="0" w:space="0" w:color="auto"/>
      </w:divBdr>
    </w:div>
    <w:div w:id="599262248">
      <w:bodyDiv w:val="1"/>
      <w:marLeft w:val="0"/>
      <w:marRight w:val="0"/>
      <w:marTop w:val="0"/>
      <w:marBottom w:val="0"/>
      <w:divBdr>
        <w:top w:val="none" w:sz="0" w:space="0" w:color="auto"/>
        <w:left w:val="none" w:sz="0" w:space="0" w:color="auto"/>
        <w:bottom w:val="none" w:sz="0" w:space="0" w:color="auto"/>
        <w:right w:val="none" w:sz="0" w:space="0" w:color="auto"/>
      </w:divBdr>
    </w:div>
    <w:div w:id="600379606">
      <w:bodyDiv w:val="1"/>
      <w:marLeft w:val="0"/>
      <w:marRight w:val="0"/>
      <w:marTop w:val="0"/>
      <w:marBottom w:val="0"/>
      <w:divBdr>
        <w:top w:val="none" w:sz="0" w:space="0" w:color="auto"/>
        <w:left w:val="none" w:sz="0" w:space="0" w:color="auto"/>
        <w:bottom w:val="none" w:sz="0" w:space="0" w:color="auto"/>
        <w:right w:val="none" w:sz="0" w:space="0" w:color="auto"/>
      </w:divBdr>
    </w:div>
    <w:div w:id="602567485">
      <w:bodyDiv w:val="1"/>
      <w:marLeft w:val="0"/>
      <w:marRight w:val="0"/>
      <w:marTop w:val="0"/>
      <w:marBottom w:val="0"/>
      <w:divBdr>
        <w:top w:val="none" w:sz="0" w:space="0" w:color="auto"/>
        <w:left w:val="none" w:sz="0" w:space="0" w:color="auto"/>
        <w:bottom w:val="none" w:sz="0" w:space="0" w:color="auto"/>
        <w:right w:val="none" w:sz="0" w:space="0" w:color="auto"/>
      </w:divBdr>
    </w:div>
    <w:div w:id="605581108">
      <w:bodyDiv w:val="1"/>
      <w:marLeft w:val="0"/>
      <w:marRight w:val="0"/>
      <w:marTop w:val="0"/>
      <w:marBottom w:val="0"/>
      <w:divBdr>
        <w:top w:val="none" w:sz="0" w:space="0" w:color="auto"/>
        <w:left w:val="none" w:sz="0" w:space="0" w:color="auto"/>
        <w:bottom w:val="none" w:sz="0" w:space="0" w:color="auto"/>
        <w:right w:val="none" w:sz="0" w:space="0" w:color="auto"/>
      </w:divBdr>
    </w:div>
    <w:div w:id="605693809">
      <w:bodyDiv w:val="1"/>
      <w:marLeft w:val="0"/>
      <w:marRight w:val="0"/>
      <w:marTop w:val="0"/>
      <w:marBottom w:val="0"/>
      <w:divBdr>
        <w:top w:val="none" w:sz="0" w:space="0" w:color="auto"/>
        <w:left w:val="none" w:sz="0" w:space="0" w:color="auto"/>
        <w:bottom w:val="none" w:sz="0" w:space="0" w:color="auto"/>
        <w:right w:val="none" w:sz="0" w:space="0" w:color="auto"/>
      </w:divBdr>
    </w:div>
    <w:div w:id="607279792">
      <w:bodyDiv w:val="1"/>
      <w:marLeft w:val="0"/>
      <w:marRight w:val="0"/>
      <w:marTop w:val="0"/>
      <w:marBottom w:val="0"/>
      <w:divBdr>
        <w:top w:val="none" w:sz="0" w:space="0" w:color="auto"/>
        <w:left w:val="none" w:sz="0" w:space="0" w:color="auto"/>
        <w:bottom w:val="none" w:sz="0" w:space="0" w:color="auto"/>
        <w:right w:val="none" w:sz="0" w:space="0" w:color="auto"/>
      </w:divBdr>
    </w:div>
    <w:div w:id="607350225">
      <w:bodyDiv w:val="1"/>
      <w:marLeft w:val="0"/>
      <w:marRight w:val="0"/>
      <w:marTop w:val="0"/>
      <w:marBottom w:val="0"/>
      <w:divBdr>
        <w:top w:val="none" w:sz="0" w:space="0" w:color="auto"/>
        <w:left w:val="none" w:sz="0" w:space="0" w:color="auto"/>
        <w:bottom w:val="none" w:sz="0" w:space="0" w:color="auto"/>
        <w:right w:val="none" w:sz="0" w:space="0" w:color="auto"/>
      </w:divBdr>
    </w:div>
    <w:div w:id="607810018">
      <w:bodyDiv w:val="1"/>
      <w:marLeft w:val="0"/>
      <w:marRight w:val="0"/>
      <w:marTop w:val="0"/>
      <w:marBottom w:val="0"/>
      <w:divBdr>
        <w:top w:val="none" w:sz="0" w:space="0" w:color="auto"/>
        <w:left w:val="none" w:sz="0" w:space="0" w:color="auto"/>
        <w:bottom w:val="none" w:sz="0" w:space="0" w:color="auto"/>
        <w:right w:val="none" w:sz="0" w:space="0" w:color="auto"/>
      </w:divBdr>
    </w:div>
    <w:div w:id="608589726">
      <w:bodyDiv w:val="1"/>
      <w:marLeft w:val="0"/>
      <w:marRight w:val="0"/>
      <w:marTop w:val="0"/>
      <w:marBottom w:val="0"/>
      <w:divBdr>
        <w:top w:val="none" w:sz="0" w:space="0" w:color="auto"/>
        <w:left w:val="none" w:sz="0" w:space="0" w:color="auto"/>
        <w:bottom w:val="none" w:sz="0" w:space="0" w:color="auto"/>
        <w:right w:val="none" w:sz="0" w:space="0" w:color="auto"/>
      </w:divBdr>
    </w:div>
    <w:div w:id="609318880">
      <w:bodyDiv w:val="1"/>
      <w:marLeft w:val="0"/>
      <w:marRight w:val="0"/>
      <w:marTop w:val="0"/>
      <w:marBottom w:val="0"/>
      <w:divBdr>
        <w:top w:val="none" w:sz="0" w:space="0" w:color="auto"/>
        <w:left w:val="none" w:sz="0" w:space="0" w:color="auto"/>
        <w:bottom w:val="none" w:sz="0" w:space="0" w:color="auto"/>
        <w:right w:val="none" w:sz="0" w:space="0" w:color="auto"/>
      </w:divBdr>
    </w:div>
    <w:div w:id="611325883">
      <w:bodyDiv w:val="1"/>
      <w:marLeft w:val="0"/>
      <w:marRight w:val="0"/>
      <w:marTop w:val="0"/>
      <w:marBottom w:val="0"/>
      <w:divBdr>
        <w:top w:val="none" w:sz="0" w:space="0" w:color="auto"/>
        <w:left w:val="none" w:sz="0" w:space="0" w:color="auto"/>
        <w:bottom w:val="none" w:sz="0" w:space="0" w:color="auto"/>
        <w:right w:val="none" w:sz="0" w:space="0" w:color="auto"/>
      </w:divBdr>
    </w:div>
    <w:div w:id="611715929">
      <w:bodyDiv w:val="1"/>
      <w:marLeft w:val="0"/>
      <w:marRight w:val="0"/>
      <w:marTop w:val="0"/>
      <w:marBottom w:val="0"/>
      <w:divBdr>
        <w:top w:val="none" w:sz="0" w:space="0" w:color="auto"/>
        <w:left w:val="none" w:sz="0" w:space="0" w:color="auto"/>
        <w:bottom w:val="none" w:sz="0" w:space="0" w:color="auto"/>
        <w:right w:val="none" w:sz="0" w:space="0" w:color="auto"/>
      </w:divBdr>
    </w:div>
    <w:div w:id="611858747">
      <w:bodyDiv w:val="1"/>
      <w:marLeft w:val="0"/>
      <w:marRight w:val="0"/>
      <w:marTop w:val="0"/>
      <w:marBottom w:val="0"/>
      <w:divBdr>
        <w:top w:val="none" w:sz="0" w:space="0" w:color="auto"/>
        <w:left w:val="none" w:sz="0" w:space="0" w:color="auto"/>
        <w:bottom w:val="none" w:sz="0" w:space="0" w:color="auto"/>
        <w:right w:val="none" w:sz="0" w:space="0" w:color="auto"/>
      </w:divBdr>
    </w:div>
    <w:div w:id="612398913">
      <w:bodyDiv w:val="1"/>
      <w:marLeft w:val="0"/>
      <w:marRight w:val="0"/>
      <w:marTop w:val="0"/>
      <w:marBottom w:val="0"/>
      <w:divBdr>
        <w:top w:val="none" w:sz="0" w:space="0" w:color="auto"/>
        <w:left w:val="none" w:sz="0" w:space="0" w:color="auto"/>
        <w:bottom w:val="none" w:sz="0" w:space="0" w:color="auto"/>
        <w:right w:val="none" w:sz="0" w:space="0" w:color="auto"/>
      </w:divBdr>
    </w:div>
    <w:div w:id="613560329">
      <w:bodyDiv w:val="1"/>
      <w:marLeft w:val="0"/>
      <w:marRight w:val="0"/>
      <w:marTop w:val="0"/>
      <w:marBottom w:val="0"/>
      <w:divBdr>
        <w:top w:val="none" w:sz="0" w:space="0" w:color="auto"/>
        <w:left w:val="none" w:sz="0" w:space="0" w:color="auto"/>
        <w:bottom w:val="none" w:sz="0" w:space="0" w:color="auto"/>
        <w:right w:val="none" w:sz="0" w:space="0" w:color="auto"/>
      </w:divBdr>
    </w:div>
    <w:div w:id="613752129">
      <w:bodyDiv w:val="1"/>
      <w:marLeft w:val="0"/>
      <w:marRight w:val="0"/>
      <w:marTop w:val="0"/>
      <w:marBottom w:val="0"/>
      <w:divBdr>
        <w:top w:val="none" w:sz="0" w:space="0" w:color="auto"/>
        <w:left w:val="none" w:sz="0" w:space="0" w:color="auto"/>
        <w:bottom w:val="none" w:sz="0" w:space="0" w:color="auto"/>
        <w:right w:val="none" w:sz="0" w:space="0" w:color="auto"/>
      </w:divBdr>
    </w:div>
    <w:div w:id="614866322">
      <w:bodyDiv w:val="1"/>
      <w:marLeft w:val="0"/>
      <w:marRight w:val="0"/>
      <w:marTop w:val="0"/>
      <w:marBottom w:val="0"/>
      <w:divBdr>
        <w:top w:val="none" w:sz="0" w:space="0" w:color="auto"/>
        <w:left w:val="none" w:sz="0" w:space="0" w:color="auto"/>
        <w:bottom w:val="none" w:sz="0" w:space="0" w:color="auto"/>
        <w:right w:val="none" w:sz="0" w:space="0" w:color="auto"/>
      </w:divBdr>
    </w:div>
    <w:div w:id="616374162">
      <w:bodyDiv w:val="1"/>
      <w:marLeft w:val="0"/>
      <w:marRight w:val="0"/>
      <w:marTop w:val="0"/>
      <w:marBottom w:val="0"/>
      <w:divBdr>
        <w:top w:val="none" w:sz="0" w:space="0" w:color="auto"/>
        <w:left w:val="none" w:sz="0" w:space="0" w:color="auto"/>
        <w:bottom w:val="none" w:sz="0" w:space="0" w:color="auto"/>
        <w:right w:val="none" w:sz="0" w:space="0" w:color="auto"/>
      </w:divBdr>
    </w:div>
    <w:div w:id="618027588">
      <w:bodyDiv w:val="1"/>
      <w:marLeft w:val="0"/>
      <w:marRight w:val="0"/>
      <w:marTop w:val="0"/>
      <w:marBottom w:val="0"/>
      <w:divBdr>
        <w:top w:val="none" w:sz="0" w:space="0" w:color="auto"/>
        <w:left w:val="none" w:sz="0" w:space="0" w:color="auto"/>
        <w:bottom w:val="none" w:sz="0" w:space="0" w:color="auto"/>
        <w:right w:val="none" w:sz="0" w:space="0" w:color="auto"/>
      </w:divBdr>
    </w:div>
    <w:div w:id="618604629">
      <w:bodyDiv w:val="1"/>
      <w:marLeft w:val="0"/>
      <w:marRight w:val="0"/>
      <w:marTop w:val="0"/>
      <w:marBottom w:val="0"/>
      <w:divBdr>
        <w:top w:val="none" w:sz="0" w:space="0" w:color="auto"/>
        <w:left w:val="none" w:sz="0" w:space="0" w:color="auto"/>
        <w:bottom w:val="none" w:sz="0" w:space="0" w:color="auto"/>
        <w:right w:val="none" w:sz="0" w:space="0" w:color="auto"/>
      </w:divBdr>
    </w:div>
    <w:div w:id="619730479">
      <w:bodyDiv w:val="1"/>
      <w:marLeft w:val="0"/>
      <w:marRight w:val="0"/>
      <w:marTop w:val="0"/>
      <w:marBottom w:val="0"/>
      <w:divBdr>
        <w:top w:val="none" w:sz="0" w:space="0" w:color="auto"/>
        <w:left w:val="none" w:sz="0" w:space="0" w:color="auto"/>
        <w:bottom w:val="none" w:sz="0" w:space="0" w:color="auto"/>
        <w:right w:val="none" w:sz="0" w:space="0" w:color="auto"/>
      </w:divBdr>
    </w:div>
    <w:div w:id="621616359">
      <w:bodyDiv w:val="1"/>
      <w:marLeft w:val="0"/>
      <w:marRight w:val="0"/>
      <w:marTop w:val="0"/>
      <w:marBottom w:val="0"/>
      <w:divBdr>
        <w:top w:val="none" w:sz="0" w:space="0" w:color="auto"/>
        <w:left w:val="none" w:sz="0" w:space="0" w:color="auto"/>
        <w:bottom w:val="none" w:sz="0" w:space="0" w:color="auto"/>
        <w:right w:val="none" w:sz="0" w:space="0" w:color="auto"/>
      </w:divBdr>
    </w:div>
    <w:div w:id="621889661">
      <w:bodyDiv w:val="1"/>
      <w:marLeft w:val="0"/>
      <w:marRight w:val="0"/>
      <w:marTop w:val="0"/>
      <w:marBottom w:val="0"/>
      <w:divBdr>
        <w:top w:val="none" w:sz="0" w:space="0" w:color="auto"/>
        <w:left w:val="none" w:sz="0" w:space="0" w:color="auto"/>
        <w:bottom w:val="none" w:sz="0" w:space="0" w:color="auto"/>
        <w:right w:val="none" w:sz="0" w:space="0" w:color="auto"/>
      </w:divBdr>
    </w:div>
    <w:div w:id="622804755">
      <w:bodyDiv w:val="1"/>
      <w:marLeft w:val="0"/>
      <w:marRight w:val="0"/>
      <w:marTop w:val="0"/>
      <w:marBottom w:val="0"/>
      <w:divBdr>
        <w:top w:val="none" w:sz="0" w:space="0" w:color="auto"/>
        <w:left w:val="none" w:sz="0" w:space="0" w:color="auto"/>
        <w:bottom w:val="none" w:sz="0" w:space="0" w:color="auto"/>
        <w:right w:val="none" w:sz="0" w:space="0" w:color="auto"/>
      </w:divBdr>
    </w:div>
    <w:div w:id="623006709">
      <w:bodyDiv w:val="1"/>
      <w:marLeft w:val="0"/>
      <w:marRight w:val="0"/>
      <w:marTop w:val="0"/>
      <w:marBottom w:val="0"/>
      <w:divBdr>
        <w:top w:val="none" w:sz="0" w:space="0" w:color="auto"/>
        <w:left w:val="none" w:sz="0" w:space="0" w:color="auto"/>
        <w:bottom w:val="none" w:sz="0" w:space="0" w:color="auto"/>
        <w:right w:val="none" w:sz="0" w:space="0" w:color="auto"/>
      </w:divBdr>
    </w:div>
    <w:div w:id="624889941">
      <w:bodyDiv w:val="1"/>
      <w:marLeft w:val="0"/>
      <w:marRight w:val="0"/>
      <w:marTop w:val="0"/>
      <w:marBottom w:val="0"/>
      <w:divBdr>
        <w:top w:val="none" w:sz="0" w:space="0" w:color="auto"/>
        <w:left w:val="none" w:sz="0" w:space="0" w:color="auto"/>
        <w:bottom w:val="none" w:sz="0" w:space="0" w:color="auto"/>
        <w:right w:val="none" w:sz="0" w:space="0" w:color="auto"/>
      </w:divBdr>
    </w:div>
    <w:div w:id="625428414">
      <w:bodyDiv w:val="1"/>
      <w:marLeft w:val="0"/>
      <w:marRight w:val="0"/>
      <w:marTop w:val="0"/>
      <w:marBottom w:val="0"/>
      <w:divBdr>
        <w:top w:val="none" w:sz="0" w:space="0" w:color="auto"/>
        <w:left w:val="none" w:sz="0" w:space="0" w:color="auto"/>
        <w:bottom w:val="none" w:sz="0" w:space="0" w:color="auto"/>
        <w:right w:val="none" w:sz="0" w:space="0" w:color="auto"/>
      </w:divBdr>
    </w:div>
    <w:div w:id="625815043">
      <w:bodyDiv w:val="1"/>
      <w:marLeft w:val="0"/>
      <w:marRight w:val="0"/>
      <w:marTop w:val="0"/>
      <w:marBottom w:val="0"/>
      <w:divBdr>
        <w:top w:val="none" w:sz="0" w:space="0" w:color="auto"/>
        <w:left w:val="none" w:sz="0" w:space="0" w:color="auto"/>
        <w:bottom w:val="none" w:sz="0" w:space="0" w:color="auto"/>
        <w:right w:val="none" w:sz="0" w:space="0" w:color="auto"/>
      </w:divBdr>
    </w:div>
    <w:div w:id="627394463">
      <w:bodyDiv w:val="1"/>
      <w:marLeft w:val="0"/>
      <w:marRight w:val="0"/>
      <w:marTop w:val="0"/>
      <w:marBottom w:val="0"/>
      <w:divBdr>
        <w:top w:val="none" w:sz="0" w:space="0" w:color="auto"/>
        <w:left w:val="none" w:sz="0" w:space="0" w:color="auto"/>
        <w:bottom w:val="none" w:sz="0" w:space="0" w:color="auto"/>
        <w:right w:val="none" w:sz="0" w:space="0" w:color="auto"/>
      </w:divBdr>
    </w:div>
    <w:div w:id="628902767">
      <w:bodyDiv w:val="1"/>
      <w:marLeft w:val="0"/>
      <w:marRight w:val="0"/>
      <w:marTop w:val="0"/>
      <w:marBottom w:val="0"/>
      <w:divBdr>
        <w:top w:val="none" w:sz="0" w:space="0" w:color="auto"/>
        <w:left w:val="none" w:sz="0" w:space="0" w:color="auto"/>
        <w:bottom w:val="none" w:sz="0" w:space="0" w:color="auto"/>
        <w:right w:val="none" w:sz="0" w:space="0" w:color="auto"/>
      </w:divBdr>
    </w:div>
    <w:div w:id="631059653">
      <w:bodyDiv w:val="1"/>
      <w:marLeft w:val="0"/>
      <w:marRight w:val="0"/>
      <w:marTop w:val="0"/>
      <w:marBottom w:val="0"/>
      <w:divBdr>
        <w:top w:val="none" w:sz="0" w:space="0" w:color="auto"/>
        <w:left w:val="none" w:sz="0" w:space="0" w:color="auto"/>
        <w:bottom w:val="none" w:sz="0" w:space="0" w:color="auto"/>
        <w:right w:val="none" w:sz="0" w:space="0" w:color="auto"/>
      </w:divBdr>
    </w:div>
    <w:div w:id="631786458">
      <w:bodyDiv w:val="1"/>
      <w:marLeft w:val="0"/>
      <w:marRight w:val="0"/>
      <w:marTop w:val="0"/>
      <w:marBottom w:val="0"/>
      <w:divBdr>
        <w:top w:val="none" w:sz="0" w:space="0" w:color="auto"/>
        <w:left w:val="none" w:sz="0" w:space="0" w:color="auto"/>
        <w:bottom w:val="none" w:sz="0" w:space="0" w:color="auto"/>
        <w:right w:val="none" w:sz="0" w:space="0" w:color="auto"/>
      </w:divBdr>
    </w:div>
    <w:div w:id="634337683">
      <w:bodyDiv w:val="1"/>
      <w:marLeft w:val="0"/>
      <w:marRight w:val="0"/>
      <w:marTop w:val="0"/>
      <w:marBottom w:val="0"/>
      <w:divBdr>
        <w:top w:val="none" w:sz="0" w:space="0" w:color="auto"/>
        <w:left w:val="none" w:sz="0" w:space="0" w:color="auto"/>
        <w:bottom w:val="none" w:sz="0" w:space="0" w:color="auto"/>
        <w:right w:val="none" w:sz="0" w:space="0" w:color="auto"/>
      </w:divBdr>
    </w:div>
    <w:div w:id="634483477">
      <w:bodyDiv w:val="1"/>
      <w:marLeft w:val="0"/>
      <w:marRight w:val="0"/>
      <w:marTop w:val="0"/>
      <w:marBottom w:val="0"/>
      <w:divBdr>
        <w:top w:val="none" w:sz="0" w:space="0" w:color="auto"/>
        <w:left w:val="none" w:sz="0" w:space="0" w:color="auto"/>
        <w:bottom w:val="none" w:sz="0" w:space="0" w:color="auto"/>
        <w:right w:val="none" w:sz="0" w:space="0" w:color="auto"/>
      </w:divBdr>
    </w:div>
    <w:div w:id="637994310">
      <w:bodyDiv w:val="1"/>
      <w:marLeft w:val="0"/>
      <w:marRight w:val="0"/>
      <w:marTop w:val="0"/>
      <w:marBottom w:val="0"/>
      <w:divBdr>
        <w:top w:val="none" w:sz="0" w:space="0" w:color="auto"/>
        <w:left w:val="none" w:sz="0" w:space="0" w:color="auto"/>
        <w:bottom w:val="none" w:sz="0" w:space="0" w:color="auto"/>
        <w:right w:val="none" w:sz="0" w:space="0" w:color="auto"/>
      </w:divBdr>
    </w:div>
    <w:div w:id="638876527">
      <w:bodyDiv w:val="1"/>
      <w:marLeft w:val="0"/>
      <w:marRight w:val="0"/>
      <w:marTop w:val="0"/>
      <w:marBottom w:val="0"/>
      <w:divBdr>
        <w:top w:val="none" w:sz="0" w:space="0" w:color="auto"/>
        <w:left w:val="none" w:sz="0" w:space="0" w:color="auto"/>
        <w:bottom w:val="none" w:sz="0" w:space="0" w:color="auto"/>
        <w:right w:val="none" w:sz="0" w:space="0" w:color="auto"/>
      </w:divBdr>
    </w:div>
    <w:div w:id="639072476">
      <w:bodyDiv w:val="1"/>
      <w:marLeft w:val="0"/>
      <w:marRight w:val="0"/>
      <w:marTop w:val="0"/>
      <w:marBottom w:val="0"/>
      <w:divBdr>
        <w:top w:val="none" w:sz="0" w:space="0" w:color="auto"/>
        <w:left w:val="none" w:sz="0" w:space="0" w:color="auto"/>
        <w:bottom w:val="none" w:sz="0" w:space="0" w:color="auto"/>
        <w:right w:val="none" w:sz="0" w:space="0" w:color="auto"/>
      </w:divBdr>
    </w:div>
    <w:div w:id="639464271">
      <w:bodyDiv w:val="1"/>
      <w:marLeft w:val="0"/>
      <w:marRight w:val="0"/>
      <w:marTop w:val="0"/>
      <w:marBottom w:val="0"/>
      <w:divBdr>
        <w:top w:val="none" w:sz="0" w:space="0" w:color="auto"/>
        <w:left w:val="none" w:sz="0" w:space="0" w:color="auto"/>
        <w:bottom w:val="none" w:sz="0" w:space="0" w:color="auto"/>
        <w:right w:val="none" w:sz="0" w:space="0" w:color="auto"/>
      </w:divBdr>
    </w:div>
    <w:div w:id="641080080">
      <w:bodyDiv w:val="1"/>
      <w:marLeft w:val="0"/>
      <w:marRight w:val="0"/>
      <w:marTop w:val="0"/>
      <w:marBottom w:val="0"/>
      <w:divBdr>
        <w:top w:val="none" w:sz="0" w:space="0" w:color="auto"/>
        <w:left w:val="none" w:sz="0" w:space="0" w:color="auto"/>
        <w:bottom w:val="none" w:sz="0" w:space="0" w:color="auto"/>
        <w:right w:val="none" w:sz="0" w:space="0" w:color="auto"/>
      </w:divBdr>
    </w:div>
    <w:div w:id="645352896">
      <w:bodyDiv w:val="1"/>
      <w:marLeft w:val="0"/>
      <w:marRight w:val="0"/>
      <w:marTop w:val="0"/>
      <w:marBottom w:val="0"/>
      <w:divBdr>
        <w:top w:val="none" w:sz="0" w:space="0" w:color="auto"/>
        <w:left w:val="none" w:sz="0" w:space="0" w:color="auto"/>
        <w:bottom w:val="none" w:sz="0" w:space="0" w:color="auto"/>
        <w:right w:val="none" w:sz="0" w:space="0" w:color="auto"/>
      </w:divBdr>
    </w:div>
    <w:div w:id="647516570">
      <w:bodyDiv w:val="1"/>
      <w:marLeft w:val="0"/>
      <w:marRight w:val="0"/>
      <w:marTop w:val="0"/>
      <w:marBottom w:val="0"/>
      <w:divBdr>
        <w:top w:val="none" w:sz="0" w:space="0" w:color="auto"/>
        <w:left w:val="none" w:sz="0" w:space="0" w:color="auto"/>
        <w:bottom w:val="none" w:sz="0" w:space="0" w:color="auto"/>
        <w:right w:val="none" w:sz="0" w:space="0" w:color="auto"/>
      </w:divBdr>
    </w:div>
    <w:div w:id="648021496">
      <w:bodyDiv w:val="1"/>
      <w:marLeft w:val="0"/>
      <w:marRight w:val="0"/>
      <w:marTop w:val="0"/>
      <w:marBottom w:val="0"/>
      <w:divBdr>
        <w:top w:val="none" w:sz="0" w:space="0" w:color="auto"/>
        <w:left w:val="none" w:sz="0" w:space="0" w:color="auto"/>
        <w:bottom w:val="none" w:sz="0" w:space="0" w:color="auto"/>
        <w:right w:val="none" w:sz="0" w:space="0" w:color="auto"/>
      </w:divBdr>
    </w:div>
    <w:div w:id="648632112">
      <w:bodyDiv w:val="1"/>
      <w:marLeft w:val="0"/>
      <w:marRight w:val="0"/>
      <w:marTop w:val="0"/>
      <w:marBottom w:val="0"/>
      <w:divBdr>
        <w:top w:val="none" w:sz="0" w:space="0" w:color="auto"/>
        <w:left w:val="none" w:sz="0" w:space="0" w:color="auto"/>
        <w:bottom w:val="none" w:sz="0" w:space="0" w:color="auto"/>
        <w:right w:val="none" w:sz="0" w:space="0" w:color="auto"/>
      </w:divBdr>
    </w:div>
    <w:div w:id="650256850">
      <w:bodyDiv w:val="1"/>
      <w:marLeft w:val="0"/>
      <w:marRight w:val="0"/>
      <w:marTop w:val="0"/>
      <w:marBottom w:val="0"/>
      <w:divBdr>
        <w:top w:val="none" w:sz="0" w:space="0" w:color="auto"/>
        <w:left w:val="none" w:sz="0" w:space="0" w:color="auto"/>
        <w:bottom w:val="none" w:sz="0" w:space="0" w:color="auto"/>
        <w:right w:val="none" w:sz="0" w:space="0" w:color="auto"/>
      </w:divBdr>
    </w:div>
    <w:div w:id="651367479">
      <w:bodyDiv w:val="1"/>
      <w:marLeft w:val="0"/>
      <w:marRight w:val="0"/>
      <w:marTop w:val="0"/>
      <w:marBottom w:val="0"/>
      <w:divBdr>
        <w:top w:val="none" w:sz="0" w:space="0" w:color="auto"/>
        <w:left w:val="none" w:sz="0" w:space="0" w:color="auto"/>
        <w:bottom w:val="none" w:sz="0" w:space="0" w:color="auto"/>
        <w:right w:val="none" w:sz="0" w:space="0" w:color="auto"/>
      </w:divBdr>
    </w:div>
    <w:div w:id="652216547">
      <w:bodyDiv w:val="1"/>
      <w:marLeft w:val="0"/>
      <w:marRight w:val="0"/>
      <w:marTop w:val="0"/>
      <w:marBottom w:val="0"/>
      <w:divBdr>
        <w:top w:val="none" w:sz="0" w:space="0" w:color="auto"/>
        <w:left w:val="none" w:sz="0" w:space="0" w:color="auto"/>
        <w:bottom w:val="none" w:sz="0" w:space="0" w:color="auto"/>
        <w:right w:val="none" w:sz="0" w:space="0" w:color="auto"/>
      </w:divBdr>
    </w:div>
    <w:div w:id="652567069">
      <w:bodyDiv w:val="1"/>
      <w:marLeft w:val="0"/>
      <w:marRight w:val="0"/>
      <w:marTop w:val="0"/>
      <w:marBottom w:val="0"/>
      <w:divBdr>
        <w:top w:val="none" w:sz="0" w:space="0" w:color="auto"/>
        <w:left w:val="none" w:sz="0" w:space="0" w:color="auto"/>
        <w:bottom w:val="none" w:sz="0" w:space="0" w:color="auto"/>
        <w:right w:val="none" w:sz="0" w:space="0" w:color="auto"/>
      </w:divBdr>
    </w:div>
    <w:div w:id="653490942">
      <w:bodyDiv w:val="1"/>
      <w:marLeft w:val="0"/>
      <w:marRight w:val="0"/>
      <w:marTop w:val="0"/>
      <w:marBottom w:val="0"/>
      <w:divBdr>
        <w:top w:val="none" w:sz="0" w:space="0" w:color="auto"/>
        <w:left w:val="none" w:sz="0" w:space="0" w:color="auto"/>
        <w:bottom w:val="none" w:sz="0" w:space="0" w:color="auto"/>
        <w:right w:val="none" w:sz="0" w:space="0" w:color="auto"/>
      </w:divBdr>
    </w:div>
    <w:div w:id="653871812">
      <w:bodyDiv w:val="1"/>
      <w:marLeft w:val="0"/>
      <w:marRight w:val="0"/>
      <w:marTop w:val="0"/>
      <w:marBottom w:val="0"/>
      <w:divBdr>
        <w:top w:val="none" w:sz="0" w:space="0" w:color="auto"/>
        <w:left w:val="none" w:sz="0" w:space="0" w:color="auto"/>
        <w:bottom w:val="none" w:sz="0" w:space="0" w:color="auto"/>
        <w:right w:val="none" w:sz="0" w:space="0" w:color="auto"/>
      </w:divBdr>
    </w:div>
    <w:div w:id="655767187">
      <w:bodyDiv w:val="1"/>
      <w:marLeft w:val="0"/>
      <w:marRight w:val="0"/>
      <w:marTop w:val="0"/>
      <w:marBottom w:val="0"/>
      <w:divBdr>
        <w:top w:val="none" w:sz="0" w:space="0" w:color="auto"/>
        <w:left w:val="none" w:sz="0" w:space="0" w:color="auto"/>
        <w:bottom w:val="none" w:sz="0" w:space="0" w:color="auto"/>
        <w:right w:val="none" w:sz="0" w:space="0" w:color="auto"/>
      </w:divBdr>
    </w:div>
    <w:div w:id="658727885">
      <w:bodyDiv w:val="1"/>
      <w:marLeft w:val="0"/>
      <w:marRight w:val="0"/>
      <w:marTop w:val="0"/>
      <w:marBottom w:val="0"/>
      <w:divBdr>
        <w:top w:val="none" w:sz="0" w:space="0" w:color="auto"/>
        <w:left w:val="none" w:sz="0" w:space="0" w:color="auto"/>
        <w:bottom w:val="none" w:sz="0" w:space="0" w:color="auto"/>
        <w:right w:val="none" w:sz="0" w:space="0" w:color="auto"/>
      </w:divBdr>
    </w:div>
    <w:div w:id="659040564">
      <w:bodyDiv w:val="1"/>
      <w:marLeft w:val="0"/>
      <w:marRight w:val="0"/>
      <w:marTop w:val="0"/>
      <w:marBottom w:val="0"/>
      <w:divBdr>
        <w:top w:val="none" w:sz="0" w:space="0" w:color="auto"/>
        <w:left w:val="none" w:sz="0" w:space="0" w:color="auto"/>
        <w:bottom w:val="none" w:sz="0" w:space="0" w:color="auto"/>
        <w:right w:val="none" w:sz="0" w:space="0" w:color="auto"/>
      </w:divBdr>
    </w:div>
    <w:div w:id="659579726">
      <w:bodyDiv w:val="1"/>
      <w:marLeft w:val="0"/>
      <w:marRight w:val="0"/>
      <w:marTop w:val="0"/>
      <w:marBottom w:val="0"/>
      <w:divBdr>
        <w:top w:val="none" w:sz="0" w:space="0" w:color="auto"/>
        <w:left w:val="none" w:sz="0" w:space="0" w:color="auto"/>
        <w:bottom w:val="none" w:sz="0" w:space="0" w:color="auto"/>
        <w:right w:val="none" w:sz="0" w:space="0" w:color="auto"/>
      </w:divBdr>
    </w:div>
    <w:div w:id="662860170">
      <w:bodyDiv w:val="1"/>
      <w:marLeft w:val="0"/>
      <w:marRight w:val="0"/>
      <w:marTop w:val="0"/>
      <w:marBottom w:val="0"/>
      <w:divBdr>
        <w:top w:val="none" w:sz="0" w:space="0" w:color="auto"/>
        <w:left w:val="none" w:sz="0" w:space="0" w:color="auto"/>
        <w:bottom w:val="none" w:sz="0" w:space="0" w:color="auto"/>
        <w:right w:val="none" w:sz="0" w:space="0" w:color="auto"/>
      </w:divBdr>
    </w:div>
    <w:div w:id="663975209">
      <w:bodyDiv w:val="1"/>
      <w:marLeft w:val="0"/>
      <w:marRight w:val="0"/>
      <w:marTop w:val="0"/>
      <w:marBottom w:val="0"/>
      <w:divBdr>
        <w:top w:val="none" w:sz="0" w:space="0" w:color="auto"/>
        <w:left w:val="none" w:sz="0" w:space="0" w:color="auto"/>
        <w:bottom w:val="none" w:sz="0" w:space="0" w:color="auto"/>
        <w:right w:val="none" w:sz="0" w:space="0" w:color="auto"/>
      </w:divBdr>
    </w:div>
    <w:div w:id="665667311">
      <w:bodyDiv w:val="1"/>
      <w:marLeft w:val="0"/>
      <w:marRight w:val="0"/>
      <w:marTop w:val="0"/>
      <w:marBottom w:val="0"/>
      <w:divBdr>
        <w:top w:val="none" w:sz="0" w:space="0" w:color="auto"/>
        <w:left w:val="none" w:sz="0" w:space="0" w:color="auto"/>
        <w:bottom w:val="none" w:sz="0" w:space="0" w:color="auto"/>
        <w:right w:val="none" w:sz="0" w:space="0" w:color="auto"/>
      </w:divBdr>
    </w:div>
    <w:div w:id="666322985">
      <w:bodyDiv w:val="1"/>
      <w:marLeft w:val="0"/>
      <w:marRight w:val="0"/>
      <w:marTop w:val="0"/>
      <w:marBottom w:val="0"/>
      <w:divBdr>
        <w:top w:val="none" w:sz="0" w:space="0" w:color="auto"/>
        <w:left w:val="none" w:sz="0" w:space="0" w:color="auto"/>
        <w:bottom w:val="none" w:sz="0" w:space="0" w:color="auto"/>
        <w:right w:val="none" w:sz="0" w:space="0" w:color="auto"/>
      </w:divBdr>
    </w:div>
    <w:div w:id="666590826">
      <w:bodyDiv w:val="1"/>
      <w:marLeft w:val="0"/>
      <w:marRight w:val="0"/>
      <w:marTop w:val="0"/>
      <w:marBottom w:val="0"/>
      <w:divBdr>
        <w:top w:val="none" w:sz="0" w:space="0" w:color="auto"/>
        <w:left w:val="none" w:sz="0" w:space="0" w:color="auto"/>
        <w:bottom w:val="none" w:sz="0" w:space="0" w:color="auto"/>
        <w:right w:val="none" w:sz="0" w:space="0" w:color="auto"/>
      </w:divBdr>
    </w:div>
    <w:div w:id="668095246">
      <w:bodyDiv w:val="1"/>
      <w:marLeft w:val="0"/>
      <w:marRight w:val="0"/>
      <w:marTop w:val="0"/>
      <w:marBottom w:val="0"/>
      <w:divBdr>
        <w:top w:val="none" w:sz="0" w:space="0" w:color="auto"/>
        <w:left w:val="none" w:sz="0" w:space="0" w:color="auto"/>
        <w:bottom w:val="none" w:sz="0" w:space="0" w:color="auto"/>
        <w:right w:val="none" w:sz="0" w:space="0" w:color="auto"/>
      </w:divBdr>
    </w:div>
    <w:div w:id="668141351">
      <w:bodyDiv w:val="1"/>
      <w:marLeft w:val="0"/>
      <w:marRight w:val="0"/>
      <w:marTop w:val="0"/>
      <w:marBottom w:val="0"/>
      <w:divBdr>
        <w:top w:val="none" w:sz="0" w:space="0" w:color="auto"/>
        <w:left w:val="none" w:sz="0" w:space="0" w:color="auto"/>
        <w:bottom w:val="none" w:sz="0" w:space="0" w:color="auto"/>
        <w:right w:val="none" w:sz="0" w:space="0" w:color="auto"/>
      </w:divBdr>
    </w:div>
    <w:div w:id="669019823">
      <w:bodyDiv w:val="1"/>
      <w:marLeft w:val="0"/>
      <w:marRight w:val="0"/>
      <w:marTop w:val="0"/>
      <w:marBottom w:val="0"/>
      <w:divBdr>
        <w:top w:val="none" w:sz="0" w:space="0" w:color="auto"/>
        <w:left w:val="none" w:sz="0" w:space="0" w:color="auto"/>
        <w:bottom w:val="none" w:sz="0" w:space="0" w:color="auto"/>
        <w:right w:val="none" w:sz="0" w:space="0" w:color="auto"/>
      </w:divBdr>
    </w:div>
    <w:div w:id="669481245">
      <w:bodyDiv w:val="1"/>
      <w:marLeft w:val="0"/>
      <w:marRight w:val="0"/>
      <w:marTop w:val="0"/>
      <w:marBottom w:val="0"/>
      <w:divBdr>
        <w:top w:val="none" w:sz="0" w:space="0" w:color="auto"/>
        <w:left w:val="none" w:sz="0" w:space="0" w:color="auto"/>
        <w:bottom w:val="none" w:sz="0" w:space="0" w:color="auto"/>
        <w:right w:val="none" w:sz="0" w:space="0" w:color="auto"/>
      </w:divBdr>
    </w:div>
    <w:div w:id="669793510">
      <w:bodyDiv w:val="1"/>
      <w:marLeft w:val="0"/>
      <w:marRight w:val="0"/>
      <w:marTop w:val="0"/>
      <w:marBottom w:val="0"/>
      <w:divBdr>
        <w:top w:val="none" w:sz="0" w:space="0" w:color="auto"/>
        <w:left w:val="none" w:sz="0" w:space="0" w:color="auto"/>
        <w:bottom w:val="none" w:sz="0" w:space="0" w:color="auto"/>
        <w:right w:val="none" w:sz="0" w:space="0" w:color="auto"/>
      </w:divBdr>
    </w:div>
    <w:div w:id="671953771">
      <w:bodyDiv w:val="1"/>
      <w:marLeft w:val="0"/>
      <w:marRight w:val="0"/>
      <w:marTop w:val="0"/>
      <w:marBottom w:val="0"/>
      <w:divBdr>
        <w:top w:val="none" w:sz="0" w:space="0" w:color="auto"/>
        <w:left w:val="none" w:sz="0" w:space="0" w:color="auto"/>
        <w:bottom w:val="none" w:sz="0" w:space="0" w:color="auto"/>
        <w:right w:val="none" w:sz="0" w:space="0" w:color="auto"/>
      </w:divBdr>
    </w:div>
    <w:div w:id="672102860">
      <w:bodyDiv w:val="1"/>
      <w:marLeft w:val="0"/>
      <w:marRight w:val="0"/>
      <w:marTop w:val="0"/>
      <w:marBottom w:val="0"/>
      <w:divBdr>
        <w:top w:val="none" w:sz="0" w:space="0" w:color="auto"/>
        <w:left w:val="none" w:sz="0" w:space="0" w:color="auto"/>
        <w:bottom w:val="none" w:sz="0" w:space="0" w:color="auto"/>
        <w:right w:val="none" w:sz="0" w:space="0" w:color="auto"/>
      </w:divBdr>
    </w:div>
    <w:div w:id="677075972">
      <w:bodyDiv w:val="1"/>
      <w:marLeft w:val="0"/>
      <w:marRight w:val="0"/>
      <w:marTop w:val="0"/>
      <w:marBottom w:val="0"/>
      <w:divBdr>
        <w:top w:val="none" w:sz="0" w:space="0" w:color="auto"/>
        <w:left w:val="none" w:sz="0" w:space="0" w:color="auto"/>
        <w:bottom w:val="none" w:sz="0" w:space="0" w:color="auto"/>
        <w:right w:val="none" w:sz="0" w:space="0" w:color="auto"/>
      </w:divBdr>
    </w:div>
    <w:div w:id="678968402">
      <w:bodyDiv w:val="1"/>
      <w:marLeft w:val="0"/>
      <w:marRight w:val="0"/>
      <w:marTop w:val="0"/>
      <w:marBottom w:val="0"/>
      <w:divBdr>
        <w:top w:val="none" w:sz="0" w:space="0" w:color="auto"/>
        <w:left w:val="none" w:sz="0" w:space="0" w:color="auto"/>
        <w:bottom w:val="none" w:sz="0" w:space="0" w:color="auto"/>
        <w:right w:val="none" w:sz="0" w:space="0" w:color="auto"/>
      </w:divBdr>
    </w:div>
    <w:div w:id="679699519">
      <w:bodyDiv w:val="1"/>
      <w:marLeft w:val="0"/>
      <w:marRight w:val="0"/>
      <w:marTop w:val="0"/>
      <w:marBottom w:val="0"/>
      <w:divBdr>
        <w:top w:val="none" w:sz="0" w:space="0" w:color="auto"/>
        <w:left w:val="none" w:sz="0" w:space="0" w:color="auto"/>
        <w:bottom w:val="none" w:sz="0" w:space="0" w:color="auto"/>
        <w:right w:val="none" w:sz="0" w:space="0" w:color="auto"/>
      </w:divBdr>
    </w:div>
    <w:div w:id="680397345">
      <w:bodyDiv w:val="1"/>
      <w:marLeft w:val="0"/>
      <w:marRight w:val="0"/>
      <w:marTop w:val="0"/>
      <w:marBottom w:val="0"/>
      <w:divBdr>
        <w:top w:val="none" w:sz="0" w:space="0" w:color="auto"/>
        <w:left w:val="none" w:sz="0" w:space="0" w:color="auto"/>
        <w:bottom w:val="none" w:sz="0" w:space="0" w:color="auto"/>
        <w:right w:val="none" w:sz="0" w:space="0" w:color="auto"/>
      </w:divBdr>
    </w:div>
    <w:div w:id="680551787">
      <w:bodyDiv w:val="1"/>
      <w:marLeft w:val="0"/>
      <w:marRight w:val="0"/>
      <w:marTop w:val="0"/>
      <w:marBottom w:val="0"/>
      <w:divBdr>
        <w:top w:val="none" w:sz="0" w:space="0" w:color="auto"/>
        <w:left w:val="none" w:sz="0" w:space="0" w:color="auto"/>
        <w:bottom w:val="none" w:sz="0" w:space="0" w:color="auto"/>
        <w:right w:val="none" w:sz="0" w:space="0" w:color="auto"/>
      </w:divBdr>
    </w:div>
    <w:div w:id="683704166">
      <w:bodyDiv w:val="1"/>
      <w:marLeft w:val="0"/>
      <w:marRight w:val="0"/>
      <w:marTop w:val="0"/>
      <w:marBottom w:val="0"/>
      <w:divBdr>
        <w:top w:val="none" w:sz="0" w:space="0" w:color="auto"/>
        <w:left w:val="none" w:sz="0" w:space="0" w:color="auto"/>
        <w:bottom w:val="none" w:sz="0" w:space="0" w:color="auto"/>
        <w:right w:val="none" w:sz="0" w:space="0" w:color="auto"/>
      </w:divBdr>
    </w:div>
    <w:div w:id="684290673">
      <w:bodyDiv w:val="1"/>
      <w:marLeft w:val="0"/>
      <w:marRight w:val="0"/>
      <w:marTop w:val="0"/>
      <w:marBottom w:val="0"/>
      <w:divBdr>
        <w:top w:val="none" w:sz="0" w:space="0" w:color="auto"/>
        <w:left w:val="none" w:sz="0" w:space="0" w:color="auto"/>
        <w:bottom w:val="none" w:sz="0" w:space="0" w:color="auto"/>
        <w:right w:val="none" w:sz="0" w:space="0" w:color="auto"/>
      </w:divBdr>
    </w:div>
    <w:div w:id="684945445">
      <w:bodyDiv w:val="1"/>
      <w:marLeft w:val="0"/>
      <w:marRight w:val="0"/>
      <w:marTop w:val="0"/>
      <w:marBottom w:val="0"/>
      <w:divBdr>
        <w:top w:val="none" w:sz="0" w:space="0" w:color="auto"/>
        <w:left w:val="none" w:sz="0" w:space="0" w:color="auto"/>
        <w:bottom w:val="none" w:sz="0" w:space="0" w:color="auto"/>
        <w:right w:val="none" w:sz="0" w:space="0" w:color="auto"/>
      </w:divBdr>
    </w:div>
    <w:div w:id="686906835">
      <w:bodyDiv w:val="1"/>
      <w:marLeft w:val="0"/>
      <w:marRight w:val="0"/>
      <w:marTop w:val="0"/>
      <w:marBottom w:val="0"/>
      <w:divBdr>
        <w:top w:val="none" w:sz="0" w:space="0" w:color="auto"/>
        <w:left w:val="none" w:sz="0" w:space="0" w:color="auto"/>
        <w:bottom w:val="none" w:sz="0" w:space="0" w:color="auto"/>
        <w:right w:val="none" w:sz="0" w:space="0" w:color="auto"/>
      </w:divBdr>
    </w:div>
    <w:div w:id="689844194">
      <w:bodyDiv w:val="1"/>
      <w:marLeft w:val="0"/>
      <w:marRight w:val="0"/>
      <w:marTop w:val="0"/>
      <w:marBottom w:val="0"/>
      <w:divBdr>
        <w:top w:val="none" w:sz="0" w:space="0" w:color="auto"/>
        <w:left w:val="none" w:sz="0" w:space="0" w:color="auto"/>
        <w:bottom w:val="none" w:sz="0" w:space="0" w:color="auto"/>
        <w:right w:val="none" w:sz="0" w:space="0" w:color="auto"/>
      </w:divBdr>
    </w:div>
    <w:div w:id="689916312">
      <w:bodyDiv w:val="1"/>
      <w:marLeft w:val="0"/>
      <w:marRight w:val="0"/>
      <w:marTop w:val="0"/>
      <w:marBottom w:val="0"/>
      <w:divBdr>
        <w:top w:val="none" w:sz="0" w:space="0" w:color="auto"/>
        <w:left w:val="none" w:sz="0" w:space="0" w:color="auto"/>
        <w:bottom w:val="none" w:sz="0" w:space="0" w:color="auto"/>
        <w:right w:val="none" w:sz="0" w:space="0" w:color="auto"/>
      </w:divBdr>
    </w:div>
    <w:div w:id="692195299">
      <w:bodyDiv w:val="1"/>
      <w:marLeft w:val="0"/>
      <w:marRight w:val="0"/>
      <w:marTop w:val="0"/>
      <w:marBottom w:val="0"/>
      <w:divBdr>
        <w:top w:val="none" w:sz="0" w:space="0" w:color="auto"/>
        <w:left w:val="none" w:sz="0" w:space="0" w:color="auto"/>
        <w:bottom w:val="none" w:sz="0" w:space="0" w:color="auto"/>
        <w:right w:val="none" w:sz="0" w:space="0" w:color="auto"/>
      </w:divBdr>
    </w:div>
    <w:div w:id="692614283">
      <w:bodyDiv w:val="1"/>
      <w:marLeft w:val="0"/>
      <w:marRight w:val="0"/>
      <w:marTop w:val="0"/>
      <w:marBottom w:val="0"/>
      <w:divBdr>
        <w:top w:val="none" w:sz="0" w:space="0" w:color="auto"/>
        <w:left w:val="none" w:sz="0" w:space="0" w:color="auto"/>
        <w:bottom w:val="none" w:sz="0" w:space="0" w:color="auto"/>
        <w:right w:val="none" w:sz="0" w:space="0" w:color="auto"/>
      </w:divBdr>
    </w:div>
    <w:div w:id="696469169">
      <w:bodyDiv w:val="1"/>
      <w:marLeft w:val="0"/>
      <w:marRight w:val="0"/>
      <w:marTop w:val="0"/>
      <w:marBottom w:val="0"/>
      <w:divBdr>
        <w:top w:val="none" w:sz="0" w:space="0" w:color="auto"/>
        <w:left w:val="none" w:sz="0" w:space="0" w:color="auto"/>
        <w:bottom w:val="none" w:sz="0" w:space="0" w:color="auto"/>
        <w:right w:val="none" w:sz="0" w:space="0" w:color="auto"/>
      </w:divBdr>
    </w:div>
    <w:div w:id="699745048">
      <w:bodyDiv w:val="1"/>
      <w:marLeft w:val="0"/>
      <w:marRight w:val="0"/>
      <w:marTop w:val="0"/>
      <w:marBottom w:val="0"/>
      <w:divBdr>
        <w:top w:val="none" w:sz="0" w:space="0" w:color="auto"/>
        <w:left w:val="none" w:sz="0" w:space="0" w:color="auto"/>
        <w:bottom w:val="none" w:sz="0" w:space="0" w:color="auto"/>
        <w:right w:val="none" w:sz="0" w:space="0" w:color="auto"/>
      </w:divBdr>
    </w:div>
    <w:div w:id="701176637">
      <w:bodyDiv w:val="1"/>
      <w:marLeft w:val="0"/>
      <w:marRight w:val="0"/>
      <w:marTop w:val="0"/>
      <w:marBottom w:val="0"/>
      <w:divBdr>
        <w:top w:val="none" w:sz="0" w:space="0" w:color="auto"/>
        <w:left w:val="none" w:sz="0" w:space="0" w:color="auto"/>
        <w:bottom w:val="none" w:sz="0" w:space="0" w:color="auto"/>
        <w:right w:val="none" w:sz="0" w:space="0" w:color="auto"/>
      </w:divBdr>
    </w:div>
    <w:div w:id="701248172">
      <w:bodyDiv w:val="1"/>
      <w:marLeft w:val="0"/>
      <w:marRight w:val="0"/>
      <w:marTop w:val="0"/>
      <w:marBottom w:val="0"/>
      <w:divBdr>
        <w:top w:val="none" w:sz="0" w:space="0" w:color="auto"/>
        <w:left w:val="none" w:sz="0" w:space="0" w:color="auto"/>
        <w:bottom w:val="none" w:sz="0" w:space="0" w:color="auto"/>
        <w:right w:val="none" w:sz="0" w:space="0" w:color="auto"/>
      </w:divBdr>
    </w:div>
    <w:div w:id="704717197">
      <w:bodyDiv w:val="1"/>
      <w:marLeft w:val="0"/>
      <w:marRight w:val="0"/>
      <w:marTop w:val="0"/>
      <w:marBottom w:val="0"/>
      <w:divBdr>
        <w:top w:val="none" w:sz="0" w:space="0" w:color="auto"/>
        <w:left w:val="none" w:sz="0" w:space="0" w:color="auto"/>
        <w:bottom w:val="none" w:sz="0" w:space="0" w:color="auto"/>
        <w:right w:val="none" w:sz="0" w:space="0" w:color="auto"/>
      </w:divBdr>
    </w:div>
    <w:div w:id="705568265">
      <w:bodyDiv w:val="1"/>
      <w:marLeft w:val="0"/>
      <w:marRight w:val="0"/>
      <w:marTop w:val="0"/>
      <w:marBottom w:val="0"/>
      <w:divBdr>
        <w:top w:val="none" w:sz="0" w:space="0" w:color="auto"/>
        <w:left w:val="none" w:sz="0" w:space="0" w:color="auto"/>
        <w:bottom w:val="none" w:sz="0" w:space="0" w:color="auto"/>
        <w:right w:val="none" w:sz="0" w:space="0" w:color="auto"/>
      </w:divBdr>
    </w:div>
    <w:div w:id="708534050">
      <w:bodyDiv w:val="1"/>
      <w:marLeft w:val="0"/>
      <w:marRight w:val="0"/>
      <w:marTop w:val="0"/>
      <w:marBottom w:val="0"/>
      <w:divBdr>
        <w:top w:val="none" w:sz="0" w:space="0" w:color="auto"/>
        <w:left w:val="none" w:sz="0" w:space="0" w:color="auto"/>
        <w:bottom w:val="none" w:sz="0" w:space="0" w:color="auto"/>
        <w:right w:val="none" w:sz="0" w:space="0" w:color="auto"/>
      </w:divBdr>
    </w:div>
    <w:div w:id="710107414">
      <w:bodyDiv w:val="1"/>
      <w:marLeft w:val="0"/>
      <w:marRight w:val="0"/>
      <w:marTop w:val="0"/>
      <w:marBottom w:val="0"/>
      <w:divBdr>
        <w:top w:val="none" w:sz="0" w:space="0" w:color="auto"/>
        <w:left w:val="none" w:sz="0" w:space="0" w:color="auto"/>
        <w:bottom w:val="none" w:sz="0" w:space="0" w:color="auto"/>
        <w:right w:val="none" w:sz="0" w:space="0" w:color="auto"/>
      </w:divBdr>
    </w:div>
    <w:div w:id="710109672">
      <w:bodyDiv w:val="1"/>
      <w:marLeft w:val="0"/>
      <w:marRight w:val="0"/>
      <w:marTop w:val="0"/>
      <w:marBottom w:val="0"/>
      <w:divBdr>
        <w:top w:val="none" w:sz="0" w:space="0" w:color="auto"/>
        <w:left w:val="none" w:sz="0" w:space="0" w:color="auto"/>
        <w:bottom w:val="none" w:sz="0" w:space="0" w:color="auto"/>
        <w:right w:val="none" w:sz="0" w:space="0" w:color="auto"/>
      </w:divBdr>
    </w:div>
    <w:div w:id="710303816">
      <w:bodyDiv w:val="1"/>
      <w:marLeft w:val="0"/>
      <w:marRight w:val="0"/>
      <w:marTop w:val="0"/>
      <w:marBottom w:val="0"/>
      <w:divBdr>
        <w:top w:val="none" w:sz="0" w:space="0" w:color="auto"/>
        <w:left w:val="none" w:sz="0" w:space="0" w:color="auto"/>
        <w:bottom w:val="none" w:sz="0" w:space="0" w:color="auto"/>
        <w:right w:val="none" w:sz="0" w:space="0" w:color="auto"/>
      </w:divBdr>
    </w:div>
    <w:div w:id="711223529">
      <w:bodyDiv w:val="1"/>
      <w:marLeft w:val="0"/>
      <w:marRight w:val="0"/>
      <w:marTop w:val="0"/>
      <w:marBottom w:val="0"/>
      <w:divBdr>
        <w:top w:val="none" w:sz="0" w:space="0" w:color="auto"/>
        <w:left w:val="none" w:sz="0" w:space="0" w:color="auto"/>
        <w:bottom w:val="none" w:sz="0" w:space="0" w:color="auto"/>
        <w:right w:val="none" w:sz="0" w:space="0" w:color="auto"/>
      </w:divBdr>
    </w:div>
    <w:div w:id="713963872">
      <w:bodyDiv w:val="1"/>
      <w:marLeft w:val="0"/>
      <w:marRight w:val="0"/>
      <w:marTop w:val="0"/>
      <w:marBottom w:val="0"/>
      <w:divBdr>
        <w:top w:val="none" w:sz="0" w:space="0" w:color="auto"/>
        <w:left w:val="none" w:sz="0" w:space="0" w:color="auto"/>
        <w:bottom w:val="none" w:sz="0" w:space="0" w:color="auto"/>
        <w:right w:val="none" w:sz="0" w:space="0" w:color="auto"/>
      </w:divBdr>
    </w:div>
    <w:div w:id="715814110">
      <w:bodyDiv w:val="1"/>
      <w:marLeft w:val="0"/>
      <w:marRight w:val="0"/>
      <w:marTop w:val="0"/>
      <w:marBottom w:val="0"/>
      <w:divBdr>
        <w:top w:val="none" w:sz="0" w:space="0" w:color="auto"/>
        <w:left w:val="none" w:sz="0" w:space="0" w:color="auto"/>
        <w:bottom w:val="none" w:sz="0" w:space="0" w:color="auto"/>
        <w:right w:val="none" w:sz="0" w:space="0" w:color="auto"/>
      </w:divBdr>
    </w:div>
    <w:div w:id="718557705">
      <w:bodyDiv w:val="1"/>
      <w:marLeft w:val="0"/>
      <w:marRight w:val="0"/>
      <w:marTop w:val="0"/>
      <w:marBottom w:val="0"/>
      <w:divBdr>
        <w:top w:val="none" w:sz="0" w:space="0" w:color="auto"/>
        <w:left w:val="none" w:sz="0" w:space="0" w:color="auto"/>
        <w:bottom w:val="none" w:sz="0" w:space="0" w:color="auto"/>
        <w:right w:val="none" w:sz="0" w:space="0" w:color="auto"/>
      </w:divBdr>
    </w:div>
    <w:div w:id="721367549">
      <w:bodyDiv w:val="1"/>
      <w:marLeft w:val="0"/>
      <w:marRight w:val="0"/>
      <w:marTop w:val="0"/>
      <w:marBottom w:val="0"/>
      <w:divBdr>
        <w:top w:val="none" w:sz="0" w:space="0" w:color="auto"/>
        <w:left w:val="none" w:sz="0" w:space="0" w:color="auto"/>
        <w:bottom w:val="none" w:sz="0" w:space="0" w:color="auto"/>
        <w:right w:val="none" w:sz="0" w:space="0" w:color="auto"/>
      </w:divBdr>
    </w:div>
    <w:div w:id="722753641">
      <w:bodyDiv w:val="1"/>
      <w:marLeft w:val="0"/>
      <w:marRight w:val="0"/>
      <w:marTop w:val="0"/>
      <w:marBottom w:val="0"/>
      <w:divBdr>
        <w:top w:val="none" w:sz="0" w:space="0" w:color="auto"/>
        <w:left w:val="none" w:sz="0" w:space="0" w:color="auto"/>
        <w:bottom w:val="none" w:sz="0" w:space="0" w:color="auto"/>
        <w:right w:val="none" w:sz="0" w:space="0" w:color="auto"/>
      </w:divBdr>
    </w:div>
    <w:div w:id="723017907">
      <w:bodyDiv w:val="1"/>
      <w:marLeft w:val="0"/>
      <w:marRight w:val="0"/>
      <w:marTop w:val="0"/>
      <w:marBottom w:val="0"/>
      <w:divBdr>
        <w:top w:val="none" w:sz="0" w:space="0" w:color="auto"/>
        <w:left w:val="none" w:sz="0" w:space="0" w:color="auto"/>
        <w:bottom w:val="none" w:sz="0" w:space="0" w:color="auto"/>
        <w:right w:val="none" w:sz="0" w:space="0" w:color="auto"/>
      </w:divBdr>
    </w:div>
    <w:div w:id="723531222">
      <w:bodyDiv w:val="1"/>
      <w:marLeft w:val="0"/>
      <w:marRight w:val="0"/>
      <w:marTop w:val="0"/>
      <w:marBottom w:val="0"/>
      <w:divBdr>
        <w:top w:val="none" w:sz="0" w:space="0" w:color="auto"/>
        <w:left w:val="none" w:sz="0" w:space="0" w:color="auto"/>
        <w:bottom w:val="none" w:sz="0" w:space="0" w:color="auto"/>
        <w:right w:val="none" w:sz="0" w:space="0" w:color="auto"/>
      </w:divBdr>
    </w:div>
    <w:div w:id="727806568">
      <w:bodyDiv w:val="1"/>
      <w:marLeft w:val="0"/>
      <w:marRight w:val="0"/>
      <w:marTop w:val="0"/>
      <w:marBottom w:val="0"/>
      <w:divBdr>
        <w:top w:val="none" w:sz="0" w:space="0" w:color="auto"/>
        <w:left w:val="none" w:sz="0" w:space="0" w:color="auto"/>
        <w:bottom w:val="none" w:sz="0" w:space="0" w:color="auto"/>
        <w:right w:val="none" w:sz="0" w:space="0" w:color="auto"/>
      </w:divBdr>
    </w:div>
    <w:div w:id="728264448">
      <w:bodyDiv w:val="1"/>
      <w:marLeft w:val="0"/>
      <w:marRight w:val="0"/>
      <w:marTop w:val="0"/>
      <w:marBottom w:val="0"/>
      <w:divBdr>
        <w:top w:val="none" w:sz="0" w:space="0" w:color="auto"/>
        <w:left w:val="none" w:sz="0" w:space="0" w:color="auto"/>
        <w:bottom w:val="none" w:sz="0" w:space="0" w:color="auto"/>
        <w:right w:val="none" w:sz="0" w:space="0" w:color="auto"/>
      </w:divBdr>
    </w:div>
    <w:div w:id="728960130">
      <w:bodyDiv w:val="1"/>
      <w:marLeft w:val="0"/>
      <w:marRight w:val="0"/>
      <w:marTop w:val="0"/>
      <w:marBottom w:val="0"/>
      <w:divBdr>
        <w:top w:val="none" w:sz="0" w:space="0" w:color="auto"/>
        <w:left w:val="none" w:sz="0" w:space="0" w:color="auto"/>
        <w:bottom w:val="none" w:sz="0" w:space="0" w:color="auto"/>
        <w:right w:val="none" w:sz="0" w:space="0" w:color="auto"/>
      </w:divBdr>
    </w:div>
    <w:div w:id="730159391">
      <w:bodyDiv w:val="1"/>
      <w:marLeft w:val="0"/>
      <w:marRight w:val="0"/>
      <w:marTop w:val="0"/>
      <w:marBottom w:val="0"/>
      <w:divBdr>
        <w:top w:val="none" w:sz="0" w:space="0" w:color="auto"/>
        <w:left w:val="none" w:sz="0" w:space="0" w:color="auto"/>
        <w:bottom w:val="none" w:sz="0" w:space="0" w:color="auto"/>
        <w:right w:val="none" w:sz="0" w:space="0" w:color="auto"/>
      </w:divBdr>
    </w:div>
    <w:div w:id="731927723">
      <w:bodyDiv w:val="1"/>
      <w:marLeft w:val="0"/>
      <w:marRight w:val="0"/>
      <w:marTop w:val="0"/>
      <w:marBottom w:val="0"/>
      <w:divBdr>
        <w:top w:val="none" w:sz="0" w:space="0" w:color="auto"/>
        <w:left w:val="none" w:sz="0" w:space="0" w:color="auto"/>
        <w:bottom w:val="none" w:sz="0" w:space="0" w:color="auto"/>
        <w:right w:val="none" w:sz="0" w:space="0" w:color="auto"/>
      </w:divBdr>
    </w:div>
    <w:div w:id="733817721">
      <w:bodyDiv w:val="1"/>
      <w:marLeft w:val="0"/>
      <w:marRight w:val="0"/>
      <w:marTop w:val="0"/>
      <w:marBottom w:val="0"/>
      <w:divBdr>
        <w:top w:val="none" w:sz="0" w:space="0" w:color="auto"/>
        <w:left w:val="none" w:sz="0" w:space="0" w:color="auto"/>
        <w:bottom w:val="none" w:sz="0" w:space="0" w:color="auto"/>
        <w:right w:val="none" w:sz="0" w:space="0" w:color="auto"/>
      </w:divBdr>
    </w:div>
    <w:div w:id="734352414">
      <w:bodyDiv w:val="1"/>
      <w:marLeft w:val="0"/>
      <w:marRight w:val="0"/>
      <w:marTop w:val="0"/>
      <w:marBottom w:val="0"/>
      <w:divBdr>
        <w:top w:val="none" w:sz="0" w:space="0" w:color="auto"/>
        <w:left w:val="none" w:sz="0" w:space="0" w:color="auto"/>
        <w:bottom w:val="none" w:sz="0" w:space="0" w:color="auto"/>
        <w:right w:val="none" w:sz="0" w:space="0" w:color="auto"/>
      </w:divBdr>
    </w:div>
    <w:div w:id="736250252">
      <w:bodyDiv w:val="1"/>
      <w:marLeft w:val="0"/>
      <w:marRight w:val="0"/>
      <w:marTop w:val="0"/>
      <w:marBottom w:val="0"/>
      <w:divBdr>
        <w:top w:val="none" w:sz="0" w:space="0" w:color="auto"/>
        <w:left w:val="none" w:sz="0" w:space="0" w:color="auto"/>
        <w:bottom w:val="none" w:sz="0" w:space="0" w:color="auto"/>
        <w:right w:val="none" w:sz="0" w:space="0" w:color="auto"/>
      </w:divBdr>
    </w:div>
    <w:div w:id="738668771">
      <w:bodyDiv w:val="1"/>
      <w:marLeft w:val="0"/>
      <w:marRight w:val="0"/>
      <w:marTop w:val="0"/>
      <w:marBottom w:val="0"/>
      <w:divBdr>
        <w:top w:val="none" w:sz="0" w:space="0" w:color="auto"/>
        <w:left w:val="none" w:sz="0" w:space="0" w:color="auto"/>
        <w:bottom w:val="none" w:sz="0" w:space="0" w:color="auto"/>
        <w:right w:val="none" w:sz="0" w:space="0" w:color="auto"/>
      </w:divBdr>
    </w:div>
    <w:div w:id="739642741">
      <w:bodyDiv w:val="1"/>
      <w:marLeft w:val="0"/>
      <w:marRight w:val="0"/>
      <w:marTop w:val="0"/>
      <w:marBottom w:val="0"/>
      <w:divBdr>
        <w:top w:val="none" w:sz="0" w:space="0" w:color="auto"/>
        <w:left w:val="none" w:sz="0" w:space="0" w:color="auto"/>
        <w:bottom w:val="none" w:sz="0" w:space="0" w:color="auto"/>
        <w:right w:val="none" w:sz="0" w:space="0" w:color="auto"/>
      </w:divBdr>
    </w:div>
    <w:div w:id="740903253">
      <w:bodyDiv w:val="1"/>
      <w:marLeft w:val="0"/>
      <w:marRight w:val="0"/>
      <w:marTop w:val="0"/>
      <w:marBottom w:val="0"/>
      <w:divBdr>
        <w:top w:val="none" w:sz="0" w:space="0" w:color="auto"/>
        <w:left w:val="none" w:sz="0" w:space="0" w:color="auto"/>
        <w:bottom w:val="none" w:sz="0" w:space="0" w:color="auto"/>
        <w:right w:val="none" w:sz="0" w:space="0" w:color="auto"/>
      </w:divBdr>
    </w:div>
    <w:div w:id="742065443">
      <w:bodyDiv w:val="1"/>
      <w:marLeft w:val="0"/>
      <w:marRight w:val="0"/>
      <w:marTop w:val="0"/>
      <w:marBottom w:val="0"/>
      <w:divBdr>
        <w:top w:val="none" w:sz="0" w:space="0" w:color="auto"/>
        <w:left w:val="none" w:sz="0" w:space="0" w:color="auto"/>
        <w:bottom w:val="none" w:sz="0" w:space="0" w:color="auto"/>
        <w:right w:val="none" w:sz="0" w:space="0" w:color="auto"/>
      </w:divBdr>
    </w:div>
    <w:div w:id="746270406">
      <w:bodyDiv w:val="1"/>
      <w:marLeft w:val="0"/>
      <w:marRight w:val="0"/>
      <w:marTop w:val="0"/>
      <w:marBottom w:val="0"/>
      <w:divBdr>
        <w:top w:val="none" w:sz="0" w:space="0" w:color="auto"/>
        <w:left w:val="none" w:sz="0" w:space="0" w:color="auto"/>
        <w:bottom w:val="none" w:sz="0" w:space="0" w:color="auto"/>
        <w:right w:val="none" w:sz="0" w:space="0" w:color="auto"/>
      </w:divBdr>
    </w:div>
    <w:div w:id="749036373">
      <w:bodyDiv w:val="1"/>
      <w:marLeft w:val="0"/>
      <w:marRight w:val="0"/>
      <w:marTop w:val="0"/>
      <w:marBottom w:val="0"/>
      <w:divBdr>
        <w:top w:val="none" w:sz="0" w:space="0" w:color="auto"/>
        <w:left w:val="none" w:sz="0" w:space="0" w:color="auto"/>
        <w:bottom w:val="none" w:sz="0" w:space="0" w:color="auto"/>
        <w:right w:val="none" w:sz="0" w:space="0" w:color="auto"/>
      </w:divBdr>
    </w:div>
    <w:div w:id="749539770">
      <w:bodyDiv w:val="1"/>
      <w:marLeft w:val="0"/>
      <w:marRight w:val="0"/>
      <w:marTop w:val="0"/>
      <w:marBottom w:val="0"/>
      <w:divBdr>
        <w:top w:val="none" w:sz="0" w:space="0" w:color="auto"/>
        <w:left w:val="none" w:sz="0" w:space="0" w:color="auto"/>
        <w:bottom w:val="none" w:sz="0" w:space="0" w:color="auto"/>
        <w:right w:val="none" w:sz="0" w:space="0" w:color="auto"/>
      </w:divBdr>
    </w:div>
    <w:div w:id="750472298">
      <w:bodyDiv w:val="1"/>
      <w:marLeft w:val="0"/>
      <w:marRight w:val="0"/>
      <w:marTop w:val="0"/>
      <w:marBottom w:val="0"/>
      <w:divBdr>
        <w:top w:val="none" w:sz="0" w:space="0" w:color="auto"/>
        <w:left w:val="none" w:sz="0" w:space="0" w:color="auto"/>
        <w:bottom w:val="none" w:sz="0" w:space="0" w:color="auto"/>
        <w:right w:val="none" w:sz="0" w:space="0" w:color="auto"/>
      </w:divBdr>
    </w:div>
    <w:div w:id="751390138">
      <w:bodyDiv w:val="1"/>
      <w:marLeft w:val="0"/>
      <w:marRight w:val="0"/>
      <w:marTop w:val="0"/>
      <w:marBottom w:val="0"/>
      <w:divBdr>
        <w:top w:val="none" w:sz="0" w:space="0" w:color="auto"/>
        <w:left w:val="none" w:sz="0" w:space="0" w:color="auto"/>
        <w:bottom w:val="none" w:sz="0" w:space="0" w:color="auto"/>
        <w:right w:val="none" w:sz="0" w:space="0" w:color="auto"/>
      </w:divBdr>
    </w:div>
    <w:div w:id="753864042">
      <w:bodyDiv w:val="1"/>
      <w:marLeft w:val="0"/>
      <w:marRight w:val="0"/>
      <w:marTop w:val="0"/>
      <w:marBottom w:val="0"/>
      <w:divBdr>
        <w:top w:val="none" w:sz="0" w:space="0" w:color="auto"/>
        <w:left w:val="none" w:sz="0" w:space="0" w:color="auto"/>
        <w:bottom w:val="none" w:sz="0" w:space="0" w:color="auto"/>
        <w:right w:val="none" w:sz="0" w:space="0" w:color="auto"/>
      </w:divBdr>
    </w:div>
    <w:div w:id="754479784">
      <w:bodyDiv w:val="1"/>
      <w:marLeft w:val="0"/>
      <w:marRight w:val="0"/>
      <w:marTop w:val="0"/>
      <w:marBottom w:val="0"/>
      <w:divBdr>
        <w:top w:val="none" w:sz="0" w:space="0" w:color="auto"/>
        <w:left w:val="none" w:sz="0" w:space="0" w:color="auto"/>
        <w:bottom w:val="none" w:sz="0" w:space="0" w:color="auto"/>
        <w:right w:val="none" w:sz="0" w:space="0" w:color="auto"/>
      </w:divBdr>
    </w:div>
    <w:div w:id="754664817">
      <w:bodyDiv w:val="1"/>
      <w:marLeft w:val="0"/>
      <w:marRight w:val="0"/>
      <w:marTop w:val="0"/>
      <w:marBottom w:val="0"/>
      <w:divBdr>
        <w:top w:val="none" w:sz="0" w:space="0" w:color="auto"/>
        <w:left w:val="none" w:sz="0" w:space="0" w:color="auto"/>
        <w:bottom w:val="none" w:sz="0" w:space="0" w:color="auto"/>
        <w:right w:val="none" w:sz="0" w:space="0" w:color="auto"/>
      </w:divBdr>
    </w:div>
    <w:div w:id="760836925">
      <w:bodyDiv w:val="1"/>
      <w:marLeft w:val="0"/>
      <w:marRight w:val="0"/>
      <w:marTop w:val="0"/>
      <w:marBottom w:val="0"/>
      <w:divBdr>
        <w:top w:val="none" w:sz="0" w:space="0" w:color="auto"/>
        <w:left w:val="none" w:sz="0" w:space="0" w:color="auto"/>
        <w:bottom w:val="none" w:sz="0" w:space="0" w:color="auto"/>
        <w:right w:val="none" w:sz="0" w:space="0" w:color="auto"/>
      </w:divBdr>
    </w:div>
    <w:div w:id="761730454">
      <w:bodyDiv w:val="1"/>
      <w:marLeft w:val="0"/>
      <w:marRight w:val="0"/>
      <w:marTop w:val="0"/>
      <w:marBottom w:val="0"/>
      <w:divBdr>
        <w:top w:val="none" w:sz="0" w:space="0" w:color="auto"/>
        <w:left w:val="none" w:sz="0" w:space="0" w:color="auto"/>
        <w:bottom w:val="none" w:sz="0" w:space="0" w:color="auto"/>
        <w:right w:val="none" w:sz="0" w:space="0" w:color="auto"/>
      </w:divBdr>
    </w:div>
    <w:div w:id="766461493">
      <w:bodyDiv w:val="1"/>
      <w:marLeft w:val="0"/>
      <w:marRight w:val="0"/>
      <w:marTop w:val="0"/>
      <w:marBottom w:val="0"/>
      <w:divBdr>
        <w:top w:val="none" w:sz="0" w:space="0" w:color="auto"/>
        <w:left w:val="none" w:sz="0" w:space="0" w:color="auto"/>
        <w:bottom w:val="none" w:sz="0" w:space="0" w:color="auto"/>
        <w:right w:val="none" w:sz="0" w:space="0" w:color="auto"/>
      </w:divBdr>
    </w:div>
    <w:div w:id="766509453">
      <w:bodyDiv w:val="1"/>
      <w:marLeft w:val="0"/>
      <w:marRight w:val="0"/>
      <w:marTop w:val="0"/>
      <w:marBottom w:val="0"/>
      <w:divBdr>
        <w:top w:val="none" w:sz="0" w:space="0" w:color="auto"/>
        <w:left w:val="none" w:sz="0" w:space="0" w:color="auto"/>
        <w:bottom w:val="none" w:sz="0" w:space="0" w:color="auto"/>
        <w:right w:val="none" w:sz="0" w:space="0" w:color="auto"/>
      </w:divBdr>
    </w:div>
    <w:div w:id="767433011">
      <w:bodyDiv w:val="1"/>
      <w:marLeft w:val="0"/>
      <w:marRight w:val="0"/>
      <w:marTop w:val="0"/>
      <w:marBottom w:val="0"/>
      <w:divBdr>
        <w:top w:val="none" w:sz="0" w:space="0" w:color="auto"/>
        <w:left w:val="none" w:sz="0" w:space="0" w:color="auto"/>
        <w:bottom w:val="none" w:sz="0" w:space="0" w:color="auto"/>
        <w:right w:val="none" w:sz="0" w:space="0" w:color="auto"/>
      </w:divBdr>
    </w:div>
    <w:div w:id="768965591">
      <w:bodyDiv w:val="1"/>
      <w:marLeft w:val="0"/>
      <w:marRight w:val="0"/>
      <w:marTop w:val="0"/>
      <w:marBottom w:val="0"/>
      <w:divBdr>
        <w:top w:val="none" w:sz="0" w:space="0" w:color="auto"/>
        <w:left w:val="none" w:sz="0" w:space="0" w:color="auto"/>
        <w:bottom w:val="none" w:sz="0" w:space="0" w:color="auto"/>
        <w:right w:val="none" w:sz="0" w:space="0" w:color="auto"/>
      </w:divBdr>
    </w:div>
    <w:div w:id="769201580">
      <w:bodyDiv w:val="1"/>
      <w:marLeft w:val="0"/>
      <w:marRight w:val="0"/>
      <w:marTop w:val="0"/>
      <w:marBottom w:val="0"/>
      <w:divBdr>
        <w:top w:val="none" w:sz="0" w:space="0" w:color="auto"/>
        <w:left w:val="none" w:sz="0" w:space="0" w:color="auto"/>
        <w:bottom w:val="none" w:sz="0" w:space="0" w:color="auto"/>
        <w:right w:val="none" w:sz="0" w:space="0" w:color="auto"/>
      </w:divBdr>
    </w:div>
    <w:div w:id="769275825">
      <w:bodyDiv w:val="1"/>
      <w:marLeft w:val="0"/>
      <w:marRight w:val="0"/>
      <w:marTop w:val="0"/>
      <w:marBottom w:val="0"/>
      <w:divBdr>
        <w:top w:val="none" w:sz="0" w:space="0" w:color="auto"/>
        <w:left w:val="none" w:sz="0" w:space="0" w:color="auto"/>
        <w:bottom w:val="none" w:sz="0" w:space="0" w:color="auto"/>
        <w:right w:val="none" w:sz="0" w:space="0" w:color="auto"/>
      </w:divBdr>
    </w:div>
    <w:div w:id="770272820">
      <w:bodyDiv w:val="1"/>
      <w:marLeft w:val="0"/>
      <w:marRight w:val="0"/>
      <w:marTop w:val="0"/>
      <w:marBottom w:val="0"/>
      <w:divBdr>
        <w:top w:val="none" w:sz="0" w:space="0" w:color="auto"/>
        <w:left w:val="none" w:sz="0" w:space="0" w:color="auto"/>
        <w:bottom w:val="none" w:sz="0" w:space="0" w:color="auto"/>
        <w:right w:val="none" w:sz="0" w:space="0" w:color="auto"/>
      </w:divBdr>
    </w:div>
    <w:div w:id="770666793">
      <w:bodyDiv w:val="1"/>
      <w:marLeft w:val="0"/>
      <w:marRight w:val="0"/>
      <w:marTop w:val="0"/>
      <w:marBottom w:val="0"/>
      <w:divBdr>
        <w:top w:val="none" w:sz="0" w:space="0" w:color="auto"/>
        <w:left w:val="none" w:sz="0" w:space="0" w:color="auto"/>
        <w:bottom w:val="none" w:sz="0" w:space="0" w:color="auto"/>
        <w:right w:val="none" w:sz="0" w:space="0" w:color="auto"/>
      </w:divBdr>
    </w:div>
    <w:div w:id="772169338">
      <w:bodyDiv w:val="1"/>
      <w:marLeft w:val="0"/>
      <w:marRight w:val="0"/>
      <w:marTop w:val="0"/>
      <w:marBottom w:val="0"/>
      <w:divBdr>
        <w:top w:val="none" w:sz="0" w:space="0" w:color="auto"/>
        <w:left w:val="none" w:sz="0" w:space="0" w:color="auto"/>
        <w:bottom w:val="none" w:sz="0" w:space="0" w:color="auto"/>
        <w:right w:val="none" w:sz="0" w:space="0" w:color="auto"/>
      </w:divBdr>
    </w:div>
    <w:div w:id="775908465">
      <w:bodyDiv w:val="1"/>
      <w:marLeft w:val="0"/>
      <w:marRight w:val="0"/>
      <w:marTop w:val="0"/>
      <w:marBottom w:val="0"/>
      <w:divBdr>
        <w:top w:val="none" w:sz="0" w:space="0" w:color="auto"/>
        <w:left w:val="none" w:sz="0" w:space="0" w:color="auto"/>
        <w:bottom w:val="none" w:sz="0" w:space="0" w:color="auto"/>
        <w:right w:val="none" w:sz="0" w:space="0" w:color="auto"/>
      </w:divBdr>
    </w:div>
    <w:div w:id="776799887">
      <w:bodyDiv w:val="1"/>
      <w:marLeft w:val="0"/>
      <w:marRight w:val="0"/>
      <w:marTop w:val="0"/>
      <w:marBottom w:val="0"/>
      <w:divBdr>
        <w:top w:val="none" w:sz="0" w:space="0" w:color="auto"/>
        <w:left w:val="none" w:sz="0" w:space="0" w:color="auto"/>
        <w:bottom w:val="none" w:sz="0" w:space="0" w:color="auto"/>
        <w:right w:val="none" w:sz="0" w:space="0" w:color="auto"/>
      </w:divBdr>
    </w:div>
    <w:div w:id="777258137">
      <w:bodyDiv w:val="1"/>
      <w:marLeft w:val="0"/>
      <w:marRight w:val="0"/>
      <w:marTop w:val="0"/>
      <w:marBottom w:val="0"/>
      <w:divBdr>
        <w:top w:val="none" w:sz="0" w:space="0" w:color="auto"/>
        <w:left w:val="none" w:sz="0" w:space="0" w:color="auto"/>
        <w:bottom w:val="none" w:sz="0" w:space="0" w:color="auto"/>
        <w:right w:val="none" w:sz="0" w:space="0" w:color="auto"/>
      </w:divBdr>
    </w:div>
    <w:div w:id="778137293">
      <w:bodyDiv w:val="1"/>
      <w:marLeft w:val="0"/>
      <w:marRight w:val="0"/>
      <w:marTop w:val="0"/>
      <w:marBottom w:val="0"/>
      <w:divBdr>
        <w:top w:val="none" w:sz="0" w:space="0" w:color="auto"/>
        <w:left w:val="none" w:sz="0" w:space="0" w:color="auto"/>
        <w:bottom w:val="none" w:sz="0" w:space="0" w:color="auto"/>
        <w:right w:val="none" w:sz="0" w:space="0" w:color="auto"/>
      </w:divBdr>
    </w:div>
    <w:div w:id="781343729">
      <w:bodyDiv w:val="1"/>
      <w:marLeft w:val="0"/>
      <w:marRight w:val="0"/>
      <w:marTop w:val="0"/>
      <w:marBottom w:val="0"/>
      <w:divBdr>
        <w:top w:val="none" w:sz="0" w:space="0" w:color="auto"/>
        <w:left w:val="none" w:sz="0" w:space="0" w:color="auto"/>
        <w:bottom w:val="none" w:sz="0" w:space="0" w:color="auto"/>
        <w:right w:val="none" w:sz="0" w:space="0" w:color="auto"/>
      </w:divBdr>
    </w:div>
    <w:div w:id="782503322">
      <w:bodyDiv w:val="1"/>
      <w:marLeft w:val="0"/>
      <w:marRight w:val="0"/>
      <w:marTop w:val="0"/>
      <w:marBottom w:val="0"/>
      <w:divBdr>
        <w:top w:val="none" w:sz="0" w:space="0" w:color="auto"/>
        <w:left w:val="none" w:sz="0" w:space="0" w:color="auto"/>
        <w:bottom w:val="none" w:sz="0" w:space="0" w:color="auto"/>
        <w:right w:val="none" w:sz="0" w:space="0" w:color="auto"/>
      </w:divBdr>
    </w:div>
    <w:div w:id="784692284">
      <w:bodyDiv w:val="1"/>
      <w:marLeft w:val="0"/>
      <w:marRight w:val="0"/>
      <w:marTop w:val="0"/>
      <w:marBottom w:val="0"/>
      <w:divBdr>
        <w:top w:val="none" w:sz="0" w:space="0" w:color="auto"/>
        <w:left w:val="none" w:sz="0" w:space="0" w:color="auto"/>
        <w:bottom w:val="none" w:sz="0" w:space="0" w:color="auto"/>
        <w:right w:val="none" w:sz="0" w:space="0" w:color="auto"/>
      </w:divBdr>
    </w:div>
    <w:div w:id="784889200">
      <w:bodyDiv w:val="1"/>
      <w:marLeft w:val="0"/>
      <w:marRight w:val="0"/>
      <w:marTop w:val="0"/>
      <w:marBottom w:val="0"/>
      <w:divBdr>
        <w:top w:val="none" w:sz="0" w:space="0" w:color="auto"/>
        <w:left w:val="none" w:sz="0" w:space="0" w:color="auto"/>
        <w:bottom w:val="none" w:sz="0" w:space="0" w:color="auto"/>
        <w:right w:val="none" w:sz="0" w:space="0" w:color="auto"/>
      </w:divBdr>
    </w:div>
    <w:div w:id="785926684">
      <w:bodyDiv w:val="1"/>
      <w:marLeft w:val="0"/>
      <w:marRight w:val="0"/>
      <w:marTop w:val="0"/>
      <w:marBottom w:val="0"/>
      <w:divBdr>
        <w:top w:val="none" w:sz="0" w:space="0" w:color="auto"/>
        <w:left w:val="none" w:sz="0" w:space="0" w:color="auto"/>
        <w:bottom w:val="none" w:sz="0" w:space="0" w:color="auto"/>
        <w:right w:val="none" w:sz="0" w:space="0" w:color="auto"/>
      </w:divBdr>
    </w:div>
    <w:div w:id="787747273">
      <w:bodyDiv w:val="1"/>
      <w:marLeft w:val="0"/>
      <w:marRight w:val="0"/>
      <w:marTop w:val="0"/>
      <w:marBottom w:val="0"/>
      <w:divBdr>
        <w:top w:val="none" w:sz="0" w:space="0" w:color="auto"/>
        <w:left w:val="none" w:sz="0" w:space="0" w:color="auto"/>
        <w:bottom w:val="none" w:sz="0" w:space="0" w:color="auto"/>
        <w:right w:val="none" w:sz="0" w:space="0" w:color="auto"/>
      </w:divBdr>
    </w:div>
    <w:div w:id="788596855">
      <w:bodyDiv w:val="1"/>
      <w:marLeft w:val="0"/>
      <w:marRight w:val="0"/>
      <w:marTop w:val="0"/>
      <w:marBottom w:val="0"/>
      <w:divBdr>
        <w:top w:val="none" w:sz="0" w:space="0" w:color="auto"/>
        <w:left w:val="none" w:sz="0" w:space="0" w:color="auto"/>
        <w:bottom w:val="none" w:sz="0" w:space="0" w:color="auto"/>
        <w:right w:val="none" w:sz="0" w:space="0" w:color="auto"/>
      </w:divBdr>
    </w:div>
    <w:div w:id="789780582">
      <w:bodyDiv w:val="1"/>
      <w:marLeft w:val="0"/>
      <w:marRight w:val="0"/>
      <w:marTop w:val="0"/>
      <w:marBottom w:val="0"/>
      <w:divBdr>
        <w:top w:val="none" w:sz="0" w:space="0" w:color="auto"/>
        <w:left w:val="none" w:sz="0" w:space="0" w:color="auto"/>
        <w:bottom w:val="none" w:sz="0" w:space="0" w:color="auto"/>
        <w:right w:val="none" w:sz="0" w:space="0" w:color="auto"/>
      </w:divBdr>
    </w:div>
    <w:div w:id="792092456">
      <w:bodyDiv w:val="1"/>
      <w:marLeft w:val="0"/>
      <w:marRight w:val="0"/>
      <w:marTop w:val="0"/>
      <w:marBottom w:val="0"/>
      <w:divBdr>
        <w:top w:val="none" w:sz="0" w:space="0" w:color="auto"/>
        <w:left w:val="none" w:sz="0" w:space="0" w:color="auto"/>
        <w:bottom w:val="none" w:sz="0" w:space="0" w:color="auto"/>
        <w:right w:val="none" w:sz="0" w:space="0" w:color="auto"/>
      </w:divBdr>
    </w:div>
    <w:div w:id="792214507">
      <w:bodyDiv w:val="1"/>
      <w:marLeft w:val="0"/>
      <w:marRight w:val="0"/>
      <w:marTop w:val="0"/>
      <w:marBottom w:val="0"/>
      <w:divBdr>
        <w:top w:val="none" w:sz="0" w:space="0" w:color="auto"/>
        <w:left w:val="none" w:sz="0" w:space="0" w:color="auto"/>
        <w:bottom w:val="none" w:sz="0" w:space="0" w:color="auto"/>
        <w:right w:val="none" w:sz="0" w:space="0" w:color="auto"/>
      </w:divBdr>
    </w:div>
    <w:div w:id="792754254">
      <w:bodyDiv w:val="1"/>
      <w:marLeft w:val="0"/>
      <w:marRight w:val="0"/>
      <w:marTop w:val="0"/>
      <w:marBottom w:val="0"/>
      <w:divBdr>
        <w:top w:val="none" w:sz="0" w:space="0" w:color="auto"/>
        <w:left w:val="none" w:sz="0" w:space="0" w:color="auto"/>
        <w:bottom w:val="none" w:sz="0" w:space="0" w:color="auto"/>
        <w:right w:val="none" w:sz="0" w:space="0" w:color="auto"/>
      </w:divBdr>
    </w:div>
    <w:div w:id="792795182">
      <w:bodyDiv w:val="1"/>
      <w:marLeft w:val="0"/>
      <w:marRight w:val="0"/>
      <w:marTop w:val="0"/>
      <w:marBottom w:val="0"/>
      <w:divBdr>
        <w:top w:val="none" w:sz="0" w:space="0" w:color="auto"/>
        <w:left w:val="none" w:sz="0" w:space="0" w:color="auto"/>
        <w:bottom w:val="none" w:sz="0" w:space="0" w:color="auto"/>
        <w:right w:val="none" w:sz="0" w:space="0" w:color="auto"/>
      </w:divBdr>
    </w:div>
    <w:div w:id="794564883">
      <w:bodyDiv w:val="1"/>
      <w:marLeft w:val="0"/>
      <w:marRight w:val="0"/>
      <w:marTop w:val="0"/>
      <w:marBottom w:val="0"/>
      <w:divBdr>
        <w:top w:val="none" w:sz="0" w:space="0" w:color="auto"/>
        <w:left w:val="none" w:sz="0" w:space="0" w:color="auto"/>
        <w:bottom w:val="none" w:sz="0" w:space="0" w:color="auto"/>
        <w:right w:val="none" w:sz="0" w:space="0" w:color="auto"/>
      </w:divBdr>
    </w:div>
    <w:div w:id="796484003">
      <w:bodyDiv w:val="1"/>
      <w:marLeft w:val="0"/>
      <w:marRight w:val="0"/>
      <w:marTop w:val="0"/>
      <w:marBottom w:val="0"/>
      <w:divBdr>
        <w:top w:val="none" w:sz="0" w:space="0" w:color="auto"/>
        <w:left w:val="none" w:sz="0" w:space="0" w:color="auto"/>
        <w:bottom w:val="none" w:sz="0" w:space="0" w:color="auto"/>
        <w:right w:val="none" w:sz="0" w:space="0" w:color="auto"/>
      </w:divBdr>
    </w:div>
    <w:div w:id="796727385">
      <w:bodyDiv w:val="1"/>
      <w:marLeft w:val="0"/>
      <w:marRight w:val="0"/>
      <w:marTop w:val="0"/>
      <w:marBottom w:val="0"/>
      <w:divBdr>
        <w:top w:val="none" w:sz="0" w:space="0" w:color="auto"/>
        <w:left w:val="none" w:sz="0" w:space="0" w:color="auto"/>
        <w:bottom w:val="none" w:sz="0" w:space="0" w:color="auto"/>
        <w:right w:val="none" w:sz="0" w:space="0" w:color="auto"/>
      </w:divBdr>
    </w:div>
    <w:div w:id="796728372">
      <w:bodyDiv w:val="1"/>
      <w:marLeft w:val="0"/>
      <w:marRight w:val="0"/>
      <w:marTop w:val="0"/>
      <w:marBottom w:val="0"/>
      <w:divBdr>
        <w:top w:val="none" w:sz="0" w:space="0" w:color="auto"/>
        <w:left w:val="none" w:sz="0" w:space="0" w:color="auto"/>
        <w:bottom w:val="none" w:sz="0" w:space="0" w:color="auto"/>
        <w:right w:val="none" w:sz="0" w:space="0" w:color="auto"/>
      </w:divBdr>
    </w:div>
    <w:div w:id="797726432">
      <w:bodyDiv w:val="1"/>
      <w:marLeft w:val="0"/>
      <w:marRight w:val="0"/>
      <w:marTop w:val="0"/>
      <w:marBottom w:val="0"/>
      <w:divBdr>
        <w:top w:val="none" w:sz="0" w:space="0" w:color="auto"/>
        <w:left w:val="none" w:sz="0" w:space="0" w:color="auto"/>
        <w:bottom w:val="none" w:sz="0" w:space="0" w:color="auto"/>
        <w:right w:val="none" w:sz="0" w:space="0" w:color="auto"/>
      </w:divBdr>
    </w:div>
    <w:div w:id="800271991">
      <w:bodyDiv w:val="1"/>
      <w:marLeft w:val="0"/>
      <w:marRight w:val="0"/>
      <w:marTop w:val="0"/>
      <w:marBottom w:val="0"/>
      <w:divBdr>
        <w:top w:val="none" w:sz="0" w:space="0" w:color="auto"/>
        <w:left w:val="none" w:sz="0" w:space="0" w:color="auto"/>
        <w:bottom w:val="none" w:sz="0" w:space="0" w:color="auto"/>
        <w:right w:val="none" w:sz="0" w:space="0" w:color="auto"/>
      </w:divBdr>
    </w:div>
    <w:div w:id="803935902">
      <w:bodyDiv w:val="1"/>
      <w:marLeft w:val="0"/>
      <w:marRight w:val="0"/>
      <w:marTop w:val="0"/>
      <w:marBottom w:val="0"/>
      <w:divBdr>
        <w:top w:val="none" w:sz="0" w:space="0" w:color="auto"/>
        <w:left w:val="none" w:sz="0" w:space="0" w:color="auto"/>
        <w:bottom w:val="none" w:sz="0" w:space="0" w:color="auto"/>
        <w:right w:val="none" w:sz="0" w:space="0" w:color="auto"/>
      </w:divBdr>
    </w:div>
    <w:div w:id="804199731">
      <w:bodyDiv w:val="1"/>
      <w:marLeft w:val="0"/>
      <w:marRight w:val="0"/>
      <w:marTop w:val="0"/>
      <w:marBottom w:val="0"/>
      <w:divBdr>
        <w:top w:val="none" w:sz="0" w:space="0" w:color="auto"/>
        <w:left w:val="none" w:sz="0" w:space="0" w:color="auto"/>
        <w:bottom w:val="none" w:sz="0" w:space="0" w:color="auto"/>
        <w:right w:val="none" w:sz="0" w:space="0" w:color="auto"/>
      </w:divBdr>
    </w:div>
    <w:div w:id="804733264">
      <w:bodyDiv w:val="1"/>
      <w:marLeft w:val="0"/>
      <w:marRight w:val="0"/>
      <w:marTop w:val="0"/>
      <w:marBottom w:val="0"/>
      <w:divBdr>
        <w:top w:val="none" w:sz="0" w:space="0" w:color="auto"/>
        <w:left w:val="none" w:sz="0" w:space="0" w:color="auto"/>
        <w:bottom w:val="none" w:sz="0" w:space="0" w:color="auto"/>
        <w:right w:val="none" w:sz="0" w:space="0" w:color="auto"/>
      </w:divBdr>
    </w:div>
    <w:div w:id="804736688">
      <w:bodyDiv w:val="1"/>
      <w:marLeft w:val="0"/>
      <w:marRight w:val="0"/>
      <w:marTop w:val="0"/>
      <w:marBottom w:val="0"/>
      <w:divBdr>
        <w:top w:val="none" w:sz="0" w:space="0" w:color="auto"/>
        <w:left w:val="none" w:sz="0" w:space="0" w:color="auto"/>
        <w:bottom w:val="none" w:sz="0" w:space="0" w:color="auto"/>
        <w:right w:val="none" w:sz="0" w:space="0" w:color="auto"/>
      </w:divBdr>
    </w:div>
    <w:div w:id="805006674">
      <w:bodyDiv w:val="1"/>
      <w:marLeft w:val="0"/>
      <w:marRight w:val="0"/>
      <w:marTop w:val="0"/>
      <w:marBottom w:val="0"/>
      <w:divBdr>
        <w:top w:val="none" w:sz="0" w:space="0" w:color="auto"/>
        <w:left w:val="none" w:sz="0" w:space="0" w:color="auto"/>
        <w:bottom w:val="none" w:sz="0" w:space="0" w:color="auto"/>
        <w:right w:val="none" w:sz="0" w:space="0" w:color="auto"/>
      </w:divBdr>
    </w:div>
    <w:div w:id="806705424">
      <w:bodyDiv w:val="1"/>
      <w:marLeft w:val="0"/>
      <w:marRight w:val="0"/>
      <w:marTop w:val="0"/>
      <w:marBottom w:val="0"/>
      <w:divBdr>
        <w:top w:val="none" w:sz="0" w:space="0" w:color="auto"/>
        <w:left w:val="none" w:sz="0" w:space="0" w:color="auto"/>
        <w:bottom w:val="none" w:sz="0" w:space="0" w:color="auto"/>
        <w:right w:val="none" w:sz="0" w:space="0" w:color="auto"/>
      </w:divBdr>
    </w:div>
    <w:div w:id="810368588">
      <w:bodyDiv w:val="1"/>
      <w:marLeft w:val="0"/>
      <w:marRight w:val="0"/>
      <w:marTop w:val="0"/>
      <w:marBottom w:val="0"/>
      <w:divBdr>
        <w:top w:val="none" w:sz="0" w:space="0" w:color="auto"/>
        <w:left w:val="none" w:sz="0" w:space="0" w:color="auto"/>
        <w:bottom w:val="none" w:sz="0" w:space="0" w:color="auto"/>
        <w:right w:val="none" w:sz="0" w:space="0" w:color="auto"/>
      </w:divBdr>
    </w:div>
    <w:div w:id="810946851">
      <w:bodyDiv w:val="1"/>
      <w:marLeft w:val="0"/>
      <w:marRight w:val="0"/>
      <w:marTop w:val="0"/>
      <w:marBottom w:val="0"/>
      <w:divBdr>
        <w:top w:val="none" w:sz="0" w:space="0" w:color="auto"/>
        <w:left w:val="none" w:sz="0" w:space="0" w:color="auto"/>
        <w:bottom w:val="none" w:sz="0" w:space="0" w:color="auto"/>
        <w:right w:val="none" w:sz="0" w:space="0" w:color="auto"/>
      </w:divBdr>
    </w:div>
    <w:div w:id="811752995">
      <w:bodyDiv w:val="1"/>
      <w:marLeft w:val="0"/>
      <w:marRight w:val="0"/>
      <w:marTop w:val="0"/>
      <w:marBottom w:val="0"/>
      <w:divBdr>
        <w:top w:val="none" w:sz="0" w:space="0" w:color="auto"/>
        <w:left w:val="none" w:sz="0" w:space="0" w:color="auto"/>
        <w:bottom w:val="none" w:sz="0" w:space="0" w:color="auto"/>
        <w:right w:val="none" w:sz="0" w:space="0" w:color="auto"/>
      </w:divBdr>
    </w:div>
    <w:div w:id="813908341">
      <w:bodyDiv w:val="1"/>
      <w:marLeft w:val="0"/>
      <w:marRight w:val="0"/>
      <w:marTop w:val="0"/>
      <w:marBottom w:val="0"/>
      <w:divBdr>
        <w:top w:val="none" w:sz="0" w:space="0" w:color="auto"/>
        <w:left w:val="none" w:sz="0" w:space="0" w:color="auto"/>
        <w:bottom w:val="none" w:sz="0" w:space="0" w:color="auto"/>
        <w:right w:val="none" w:sz="0" w:space="0" w:color="auto"/>
      </w:divBdr>
    </w:div>
    <w:div w:id="815534472">
      <w:bodyDiv w:val="1"/>
      <w:marLeft w:val="0"/>
      <w:marRight w:val="0"/>
      <w:marTop w:val="0"/>
      <w:marBottom w:val="0"/>
      <w:divBdr>
        <w:top w:val="none" w:sz="0" w:space="0" w:color="auto"/>
        <w:left w:val="none" w:sz="0" w:space="0" w:color="auto"/>
        <w:bottom w:val="none" w:sz="0" w:space="0" w:color="auto"/>
        <w:right w:val="none" w:sz="0" w:space="0" w:color="auto"/>
      </w:divBdr>
    </w:div>
    <w:div w:id="815995926">
      <w:bodyDiv w:val="1"/>
      <w:marLeft w:val="0"/>
      <w:marRight w:val="0"/>
      <w:marTop w:val="0"/>
      <w:marBottom w:val="0"/>
      <w:divBdr>
        <w:top w:val="none" w:sz="0" w:space="0" w:color="auto"/>
        <w:left w:val="none" w:sz="0" w:space="0" w:color="auto"/>
        <w:bottom w:val="none" w:sz="0" w:space="0" w:color="auto"/>
        <w:right w:val="none" w:sz="0" w:space="0" w:color="auto"/>
      </w:divBdr>
    </w:div>
    <w:div w:id="817840295">
      <w:bodyDiv w:val="1"/>
      <w:marLeft w:val="0"/>
      <w:marRight w:val="0"/>
      <w:marTop w:val="0"/>
      <w:marBottom w:val="0"/>
      <w:divBdr>
        <w:top w:val="none" w:sz="0" w:space="0" w:color="auto"/>
        <w:left w:val="none" w:sz="0" w:space="0" w:color="auto"/>
        <w:bottom w:val="none" w:sz="0" w:space="0" w:color="auto"/>
        <w:right w:val="none" w:sz="0" w:space="0" w:color="auto"/>
      </w:divBdr>
    </w:div>
    <w:div w:id="820511110">
      <w:bodyDiv w:val="1"/>
      <w:marLeft w:val="0"/>
      <w:marRight w:val="0"/>
      <w:marTop w:val="0"/>
      <w:marBottom w:val="0"/>
      <w:divBdr>
        <w:top w:val="none" w:sz="0" w:space="0" w:color="auto"/>
        <w:left w:val="none" w:sz="0" w:space="0" w:color="auto"/>
        <w:bottom w:val="none" w:sz="0" w:space="0" w:color="auto"/>
        <w:right w:val="none" w:sz="0" w:space="0" w:color="auto"/>
      </w:divBdr>
    </w:div>
    <w:div w:id="822431697">
      <w:bodyDiv w:val="1"/>
      <w:marLeft w:val="0"/>
      <w:marRight w:val="0"/>
      <w:marTop w:val="0"/>
      <w:marBottom w:val="0"/>
      <w:divBdr>
        <w:top w:val="none" w:sz="0" w:space="0" w:color="auto"/>
        <w:left w:val="none" w:sz="0" w:space="0" w:color="auto"/>
        <w:bottom w:val="none" w:sz="0" w:space="0" w:color="auto"/>
        <w:right w:val="none" w:sz="0" w:space="0" w:color="auto"/>
      </w:divBdr>
    </w:div>
    <w:div w:id="824471599">
      <w:bodyDiv w:val="1"/>
      <w:marLeft w:val="0"/>
      <w:marRight w:val="0"/>
      <w:marTop w:val="0"/>
      <w:marBottom w:val="0"/>
      <w:divBdr>
        <w:top w:val="none" w:sz="0" w:space="0" w:color="auto"/>
        <w:left w:val="none" w:sz="0" w:space="0" w:color="auto"/>
        <w:bottom w:val="none" w:sz="0" w:space="0" w:color="auto"/>
        <w:right w:val="none" w:sz="0" w:space="0" w:color="auto"/>
      </w:divBdr>
    </w:div>
    <w:div w:id="827985145">
      <w:bodyDiv w:val="1"/>
      <w:marLeft w:val="0"/>
      <w:marRight w:val="0"/>
      <w:marTop w:val="0"/>
      <w:marBottom w:val="0"/>
      <w:divBdr>
        <w:top w:val="none" w:sz="0" w:space="0" w:color="auto"/>
        <w:left w:val="none" w:sz="0" w:space="0" w:color="auto"/>
        <w:bottom w:val="none" w:sz="0" w:space="0" w:color="auto"/>
        <w:right w:val="none" w:sz="0" w:space="0" w:color="auto"/>
      </w:divBdr>
    </w:div>
    <w:div w:id="831023275">
      <w:bodyDiv w:val="1"/>
      <w:marLeft w:val="0"/>
      <w:marRight w:val="0"/>
      <w:marTop w:val="0"/>
      <w:marBottom w:val="0"/>
      <w:divBdr>
        <w:top w:val="none" w:sz="0" w:space="0" w:color="auto"/>
        <w:left w:val="none" w:sz="0" w:space="0" w:color="auto"/>
        <w:bottom w:val="none" w:sz="0" w:space="0" w:color="auto"/>
        <w:right w:val="none" w:sz="0" w:space="0" w:color="auto"/>
      </w:divBdr>
    </w:div>
    <w:div w:id="832184741">
      <w:bodyDiv w:val="1"/>
      <w:marLeft w:val="0"/>
      <w:marRight w:val="0"/>
      <w:marTop w:val="0"/>
      <w:marBottom w:val="0"/>
      <w:divBdr>
        <w:top w:val="none" w:sz="0" w:space="0" w:color="auto"/>
        <w:left w:val="none" w:sz="0" w:space="0" w:color="auto"/>
        <w:bottom w:val="none" w:sz="0" w:space="0" w:color="auto"/>
        <w:right w:val="none" w:sz="0" w:space="0" w:color="auto"/>
      </w:divBdr>
    </w:div>
    <w:div w:id="832572762">
      <w:bodyDiv w:val="1"/>
      <w:marLeft w:val="0"/>
      <w:marRight w:val="0"/>
      <w:marTop w:val="0"/>
      <w:marBottom w:val="0"/>
      <w:divBdr>
        <w:top w:val="none" w:sz="0" w:space="0" w:color="auto"/>
        <w:left w:val="none" w:sz="0" w:space="0" w:color="auto"/>
        <w:bottom w:val="none" w:sz="0" w:space="0" w:color="auto"/>
        <w:right w:val="none" w:sz="0" w:space="0" w:color="auto"/>
      </w:divBdr>
    </w:div>
    <w:div w:id="832835352">
      <w:bodyDiv w:val="1"/>
      <w:marLeft w:val="0"/>
      <w:marRight w:val="0"/>
      <w:marTop w:val="0"/>
      <w:marBottom w:val="0"/>
      <w:divBdr>
        <w:top w:val="none" w:sz="0" w:space="0" w:color="auto"/>
        <w:left w:val="none" w:sz="0" w:space="0" w:color="auto"/>
        <w:bottom w:val="none" w:sz="0" w:space="0" w:color="auto"/>
        <w:right w:val="none" w:sz="0" w:space="0" w:color="auto"/>
      </w:divBdr>
    </w:div>
    <w:div w:id="833185150">
      <w:bodyDiv w:val="1"/>
      <w:marLeft w:val="0"/>
      <w:marRight w:val="0"/>
      <w:marTop w:val="0"/>
      <w:marBottom w:val="0"/>
      <w:divBdr>
        <w:top w:val="none" w:sz="0" w:space="0" w:color="auto"/>
        <w:left w:val="none" w:sz="0" w:space="0" w:color="auto"/>
        <w:bottom w:val="none" w:sz="0" w:space="0" w:color="auto"/>
        <w:right w:val="none" w:sz="0" w:space="0" w:color="auto"/>
      </w:divBdr>
    </w:div>
    <w:div w:id="834220298">
      <w:bodyDiv w:val="1"/>
      <w:marLeft w:val="0"/>
      <w:marRight w:val="0"/>
      <w:marTop w:val="0"/>
      <w:marBottom w:val="0"/>
      <w:divBdr>
        <w:top w:val="none" w:sz="0" w:space="0" w:color="auto"/>
        <w:left w:val="none" w:sz="0" w:space="0" w:color="auto"/>
        <w:bottom w:val="none" w:sz="0" w:space="0" w:color="auto"/>
        <w:right w:val="none" w:sz="0" w:space="0" w:color="auto"/>
      </w:divBdr>
    </w:div>
    <w:div w:id="836530096">
      <w:bodyDiv w:val="1"/>
      <w:marLeft w:val="0"/>
      <w:marRight w:val="0"/>
      <w:marTop w:val="0"/>
      <w:marBottom w:val="0"/>
      <w:divBdr>
        <w:top w:val="none" w:sz="0" w:space="0" w:color="auto"/>
        <w:left w:val="none" w:sz="0" w:space="0" w:color="auto"/>
        <w:bottom w:val="none" w:sz="0" w:space="0" w:color="auto"/>
        <w:right w:val="none" w:sz="0" w:space="0" w:color="auto"/>
      </w:divBdr>
    </w:div>
    <w:div w:id="838277890">
      <w:bodyDiv w:val="1"/>
      <w:marLeft w:val="0"/>
      <w:marRight w:val="0"/>
      <w:marTop w:val="0"/>
      <w:marBottom w:val="0"/>
      <w:divBdr>
        <w:top w:val="none" w:sz="0" w:space="0" w:color="auto"/>
        <w:left w:val="none" w:sz="0" w:space="0" w:color="auto"/>
        <w:bottom w:val="none" w:sz="0" w:space="0" w:color="auto"/>
        <w:right w:val="none" w:sz="0" w:space="0" w:color="auto"/>
      </w:divBdr>
    </w:div>
    <w:div w:id="839656716">
      <w:bodyDiv w:val="1"/>
      <w:marLeft w:val="0"/>
      <w:marRight w:val="0"/>
      <w:marTop w:val="0"/>
      <w:marBottom w:val="0"/>
      <w:divBdr>
        <w:top w:val="none" w:sz="0" w:space="0" w:color="auto"/>
        <w:left w:val="none" w:sz="0" w:space="0" w:color="auto"/>
        <w:bottom w:val="none" w:sz="0" w:space="0" w:color="auto"/>
        <w:right w:val="none" w:sz="0" w:space="0" w:color="auto"/>
      </w:divBdr>
    </w:div>
    <w:div w:id="840243486">
      <w:bodyDiv w:val="1"/>
      <w:marLeft w:val="0"/>
      <w:marRight w:val="0"/>
      <w:marTop w:val="0"/>
      <w:marBottom w:val="0"/>
      <w:divBdr>
        <w:top w:val="none" w:sz="0" w:space="0" w:color="auto"/>
        <w:left w:val="none" w:sz="0" w:space="0" w:color="auto"/>
        <w:bottom w:val="none" w:sz="0" w:space="0" w:color="auto"/>
        <w:right w:val="none" w:sz="0" w:space="0" w:color="auto"/>
      </w:divBdr>
    </w:div>
    <w:div w:id="843475749">
      <w:bodyDiv w:val="1"/>
      <w:marLeft w:val="0"/>
      <w:marRight w:val="0"/>
      <w:marTop w:val="0"/>
      <w:marBottom w:val="0"/>
      <w:divBdr>
        <w:top w:val="none" w:sz="0" w:space="0" w:color="auto"/>
        <w:left w:val="none" w:sz="0" w:space="0" w:color="auto"/>
        <w:bottom w:val="none" w:sz="0" w:space="0" w:color="auto"/>
        <w:right w:val="none" w:sz="0" w:space="0" w:color="auto"/>
      </w:divBdr>
    </w:div>
    <w:div w:id="843784386">
      <w:bodyDiv w:val="1"/>
      <w:marLeft w:val="0"/>
      <w:marRight w:val="0"/>
      <w:marTop w:val="0"/>
      <w:marBottom w:val="0"/>
      <w:divBdr>
        <w:top w:val="none" w:sz="0" w:space="0" w:color="auto"/>
        <w:left w:val="none" w:sz="0" w:space="0" w:color="auto"/>
        <w:bottom w:val="none" w:sz="0" w:space="0" w:color="auto"/>
        <w:right w:val="none" w:sz="0" w:space="0" w:color="auto"/>
      </w:divBdr>
    </w:div>
    <w:div w:id="844324385">
      <w:bodyDiv w:val="1"/>
      <w:marLeft w:val="0"/>
      <w:marRight w:val="0"/>
      <w:marTop w:val="0"/>
      <w:marBottom w:val="0"/>
      <w:divBdr>
        <w:top w:val="none" w:sz="0" w:space="0" w:color="auto"/>
        <w:left w:val="none" w:sz="0" w:space="0" w:color="auto"/>
        <w:bottom w:val="none" w:sz="0" w:space="0" w:color="auto"/>
        <w:right w:val="none" w:sz="0" w:space="0" w:color="auto"/>
      </w:divBdr>
    </w:div>
    <w:div w:id="848830894">
      <w:bodyDiv w:val="1"/>
      <w:marLeft w:val="0"/>
      <w:marRight w:val="0"/>
      <w:marTop w:val="0"/>
      <w:marBottom w:val="0"/>
      <w:divBdr>
        <w:top w:val="none" w:sz="0" w:space="0" w:color="auto"/>
        <w:left w:val="none" w:sz="0" w:space="0" w:color="auto"/>
        <w:bottom w:val="none" w:sz="0" w:space="0" w:color="auto"/>
        <w:right w:val="none" w:sz="0" w:space="0" w:color="auto"/>
      </w:divBdr>
    </w:div>
    <w:div w:id="849221444">
      <w:bodyDiv w:val="1"/>
      <w:marLeft w:val="0"/>
      <w:marRight w:val="0"/>
      <w:marTop w:val="0"/>
      <w:marBottom w:val="0"/>
      <w:divBdr>
        <w:top w:val="none" w:sz="0" w:space="0" w:color="auto"/>
        <w:left w:val="none" w:sz="0" w:space="0" w:color="auto"/>
        <w:bottom w:val="none" w:sz="0" w:space="0" w:color="auto"/>
        <w:right w:val="none" w:sz="0" w:space="0" w:color="auto"/>
      </w:divBdr>
    </w:div>
    <w:div w:id="849413881">
      <w:bodyDiv w:val="1"/>
      <w:marLeft w:val="0"/>
      <w:marRight w:val="0"/>
      <w:marTop w:val="0"/>
      <w:marBottom w:val="0"/>
      <w:divBdr>
        <w:top w:val="none" w:sz="0" w:space="0" w:color="auto"/>
        <w:left w:val="none" w:sz="0" w:space="0" w:color="auto"/>
        <w:bottom w:val="none" w:sz="0" w:space="0" w:color="auto"/>
        <w:right w:val="none" w:sz="0" w:space="0" w:color="auto"/>
      </w:divBdr>
    </w:div>
    <w:div w:id="849877825">
      <w:bodyDiv w:val="1"/>
      <w:marLeft w:val="0"/>
      <w:marRight w:val="0"/>
      <w:marTop w:val="0"/>
      <w:marBottom w:val="0"/>
      <w:divBdr>
        <w:top w:val="none" w:sz="0" w:space="0" w:color="auto"/>
        <w:left w:val="none" w:sz="0" w:space="0" w:color="auto"/>
        <w:bottom w:val="none" w:sz="0" w:space="0" w:color="auto"/>
        <w:right w:val="none" w:sz="0" w:space="0" w:color="auto"/>
      </w:divBdr>
    </w:div>
    <w:div w:id="851803920">
      <w:bodyDiv w:val="1"/>
      <w:marLeft w:val="0"/>
      <w:marRight w:val="0"/>
      <w:marTop w:val="0"/>
      <w:marBottom w:val="0"/>
      <w:divBdr>
        <w:top w:val="none" w:sz="0" w:space="0" w:color="auto"/>
        <w:left w:val="none" w:sz="0" w:space="0" w:color="auto"/>
        <w:bottom w:val="none" w:sz="0" w:space="0" w:color="auto"/>
        <w:right w:val="none" w:sz="0" w:space="0" w:color="auto"/>
      </w:divBdr>
    </w:div>
    <w:div w:id="852261609">
      <w:bodyDiv w:val="1"/>
      <w:marLeft w:val="0"/>
      <w:marRight w:val="0"/>
      <w:marTop w:val="0"/>
      <w:marBottom w:val="0"/>
      <w:divBdr>
        <w:top w:val="none" w:sz="0" w:space="0" w:color="auto"/>
        <w:left w:val="none" w:sz="0" w:space="0" w:color="auto"/>
        <w:bottom w:val="none" w:sz="0" w:space="0" w:color="auto"/>
        <w:right w:val="none" w:sz="0" w:space="0" w:color="auto"/>
      </w:divBdr>
    </w:div>
    <w:div w:id="853107714">
      <w:bodyDiv w:val="1"/>
      <w:marLeft w:val="0"/>
      <w:marRight w:val="0"/>
      <w:marTop w:val="0"/>
      <w:marBottom w:val="0"/>
      <w:divBdr>
        <w:top w:val="none" w:sz="0" w:space="0" w:color="auto"/>
        <w:left w:val="none" w:sz="0" w:space="0" w:color="auto"/>
        <w:bottom w:val="none" w:sz="0" w:space="0" w:color="auto"/>
        <w:right w:val="none" w:sz="0" w:space="0" w:color="auto"/>
      </w:divBdr>
    </w:div>
    <w:div w:id="853614246">
      <w:bodyDiv w:val="1"/>
      <w:marLeft w:val="0"/>
      <w:marRight w:val="0"/>
      <w:marTop w:val="0"/>
      <w:marBottom w:val="0"/>
      <w:divBdr>
        <w:top w:val="none" w:sz="0" w:space="0" w:color="auto"/>
        <w:left w:val="none" w:sz="0" w:space="0" w:color="auto"/>
        <w:bottom w:val="none" w:sz="0" w:space="0" w:color="auto"/>
        <w:right w:val="none" w:sz="0" w:space="0" w:color="auto"/>
      </w:divBdr>
    </w:div>
    <w:div w:id="854415720">
      <w:bodyDiv w:val="1"/>
      <w:marLeft w:val="0"/>
      <w:marRight w:val="0"/>
      <w:marTop w:val="0"/>
      <w:marBottom w:val="0"/>
      <w:divBdr>
        <w:top w:val="none" w:sz="0" w:space="0" w:color="auto"/>
        <w:left w:val="none" w:sz="0" w:space="0" w:color="auto"/>
        <w:bottom w:val="none" w:sz="0" w:space="0" w:color="auto"/>
        <w:right w:val="none" w:sz="0" w:space="0" w:color="auto"/>
      </w:divBdr>
    </w:div>
    <w:div w:id="856112632">
      <w:bodyDiv w:val="1"/>
      <w:marLeft w:val="0"/>
      <w:marRight w:val="0"/>
      <w:marTop w:val="0"/>
      <w:marBottom w:val="0"/>
      <w:divBdr>
        <w:top w:val="none" w:sz="0" w:space="0" w:color="auto"/>
        <w:left w:val="none" w:sz="0" w:space="0" w:color="auto"/>
        <w:bottom w:val="none" w:sz="0" w:space="0" w:color="auto"/>
        <w:right w:val="none" w:sz="0" w:space="0" w:color="auto"/>
      </w:divBdr>
    </w:div>
    <w:div w:id="856238765">
      <w:bodyDiv w:val="1"/>
      <w:marLeft w:val="0"/>
      <w:marRight w:val="0"/>
      <w:marTop w:val="0"/>
      <w:marBottom w:val="0"/>
      <w:divBdr>
        <w:top w:val="none" w:sz="0" w:space="0" w:color="auto"/>
        <w:left w:val="none" w:sz="0" w:space="0" w:color="auto"/>
        <w:bottom w:val="none" w:sz="0" w:space="0" w:color="auto"/>
        <w:right w:val="none" w:sz="0" w:space="0" w:color="auto"/>
      </w:divBdr>
    </w:div>
    <w:div w:id="856311338">
      <w:bodyDiv w:val="1"/>
      <w:marLeft w:val="0"/>
      <w:marRight w:val="0"/>
      <w:marTop w:val="0"/>
      <w:marBottom w:val="0"/>
      <w:divBdr>
        <w:top w:val="none" w:sz="0" w:space="0" w:color="auto"/>
        <w:left w:val="none" w:sz="0" w:space="0" w:color="auto"/>
        <w:bottom w:val="none" w:sz="0" w:space="0" w:color="auto"/>
        <w:right w:val="none" w:sz="0" w:space="0" w:color="auto"/>
      </w:divBdr>
    </w:div>
    <w:div w:id="856819833">
      <w:bodyDiv w:val="1"/>
      <w:marLeft w:val="0"/>
      <w:marRight w:val="0"/>
      <w:marTop w:val="0"/>
      <w:marBottom w:val="0"/>
      <w:divBdr>
        <w:top w:val="none" w:sz="0" w:space="0" w:color="auto"/>
        <w:left w:val="none" w:sz="0" w:space="0" w:color="auto"/>
        <w:bottom w:val="none" w:sz="0" w:space="0" w:color="auto"/>
        <w:right w:val="none" w:sz="0" w:space="0" w:color="auto"/>
      </w:divBdr>
    </w:div>
    <w:div w:id="857037203">
      <w:bodyDiv w:val="1"/>
      <w:marLeft w:val="0"/>
      <w:marRight w:val="0"/>
      <w:marTop w:val="0"/>
      <w:marBottom w:val="0"/>
      <w:divBdr>
        <w:top w:val="none" w:sz="0" w:space="0" w:color="auto"/>
        <w:left w:val="none" w:sz="0" w:space="0" w:color="auto"/>
        <w:bottom w:val="none" w:sz="0" w:space="0" w:color="auto"/>
        <w:right w:val="none" w:sz="0" w:space="0" w:color="auto"/>
      </w:divBdr>
    </w:div>
    <w:div w:id="858592705">
      <w:bodyDiv w:val="1"/>
      <w:marLeft w:val="0"/>
      <w:marRight w:val="0"/>
      <w:marTop w:val="0"/>
      <w:marBottom w:val="0"/>
      <w:divBdr>
        <w:top w:val="none" w:sz="0" w:space="0" w:color="auto"/>
        <w:left w:val="none" w:sz="0" w:space="0" w:color="auto"/>
        <w:bottom w:val="none" w:sz="0" w:space="0" w:color="auto"/>
        <w:right w:val="none" w:sz="0" w:space="0" w:color="auto"/>
      </w:divBdr>
    </w:div>
    <w:div w:id="858739554">
      <w:bodyDiv w:val="1"/>
      <w:marLeft w:val="0"/>
      <w:marRight w:val="0"/>
      <w:marTop w:val="0"/>
      <w:marBottom w:val="0"/>
      <w:divBdr>
        <w:top w:val="none" w:sz="0" w:space="0" w:color="auto"/>
        <w:left w:val="none" w:sz="0" w:space="0" w:color="auto"/>
        <w:bottom w:val="none" w:sz="0" w:space="0" w:color="auto"/>
        <w:right w:val="none" w:sz="0" w:space="0" w:color="auto"/>
      </w:divBdr>
    </w:div>
    <w:div w:id="859202874">
      <w:bodyDiv w:val="1"/>
      <w:marLeft w:val="0"/>
      <w:marRight w:val="0"/>
      <w:marTop w:val="0"/>
      <w:marBottom w:val="0"/>
      <w:divBdr>
        <w:top w:val="none" w:sz="0" w:space="0" w:color="auto"/>
        <w:left w:val="none" w:sz="0" w:space="0" w:color="auto"/>
        <w:bottom w:val="none" w:sz="0" w:space="0" w:color="auto"/>
        <w:right w:val="none" w:sz="0" w:space="0" w:color="auto"/>
      </w:divBdr>
    </w:div>
    <w:div w:id="860122328">
      <w:bodyDiv w:val="1"/>
      <w:marLeft w:val="0"/>
      <w:marRight w:val="0"/>
      <w:marTop w:val="0"/>
      <w:marBottom w:val="0"/>
      <w:divBdr>
        <w:top w:val="none" w:sz="0" w:space="0" w:color="auto"/>
        <w:left w:val="none" w:sz="0" w:space="0" w:color="auto"/>
        <w:bottom w:val="none" w:sz="0" w:space="0" w:color="auto"/>
        <w:right w:val="none" w:sz="0" w:space="0" w:color="auto"/>
      </w:divBdr>
    </w:div>
    <w:div w:id="860707878">
      <w:bodyDiv w:val="1"/>
      <w:marLeft w:val="0"/>
      <w:marRight w:val="0"/>
      <w:marTop w:val="0"/>
      <w:marBottom w:val="0"/>
      <w:divBdr>
        <w:top w:val="none" w:sz="0" w:space="0" w:color="auto"/>
        <w:left w:val="none" w:sz="0" w:space="0" w:color="auto"/>
        <w:bottom w:val="none" w:sz="0" w:space="0" w:color="auto"/>
        <w:right w:val="none" w:sz="0" w:space="0" w:color="auto"/>
      </w:divBdr>
    </w:div>
    <w:div w:id="861548877">
      <w:bodyDiv w:val="1"/>
      <w:marLeft w:val="0"/>
      <w:marRight w:val="0"/>
      <w:marTop w:val="0"/>
      <w:marBottom w:val="0"/>
      <w:divBdr>
        <w:top w:val="none" w:sz="0" w:space="0" w:color="auto"/>
        <w:left w:val="none" w:sz="0" w:space="0" w:color="auto"/>
        <w:bottom w:val="none" w:sz="0" w:space="0" w:color="auto"/>
        <w:right w:val="none" w:sz="0" w:space="0" w:color="auto"/>
      </w:divBdr>
    </w:div>
    <w:div w:id="862784052">
      <w:bodyDiv w:val="1"/>
      <w:marLeft w:val="0"/>
      <w:marRight w:val="0"/>
      <w:marTop w:val="0"/>
      <w:marBottom w:val="0"/>
      <w:divBdr>
        <w:top w:val="none" w:sz="0" w:space="0" w:color="auto"/>
        <w:left w:val="none" w:sz="0" w:space="0" w:color="auto"/>
        <w:bottom w:val="none" w:sz="0" w:space="0" w:color="auto"/>
        <w:right w:val="none" w:sz="0" w:space="0" w:color="auto"/>
      </w:divBdr>
    </w:div>
    <w:div w:id="865676312">
      <w:bodyDiv w:val="1"/>
      <w:marLeft w:val="0"/>
      <w:marRight w:val="0"/>
      <w:marTop w:val="0"/>
      <w:marBottom w:val="0"/>
      <w:divBdr>
        <w:top w:val="none" w:sz="0" w:space="0" w:color="auto"/>
        <w:left w:val="none" w:sz="0" w:space="0" w:color="auto"/>
        <w:bottom w:val="none" w:sz="0" w:space="0" w:color="auto"/>
        <w:right w:val="none" w:sz="0" w:space="0" w:color="auto"/>
      </w:divBdr>
    </w:div>
    <w:div w:id="866136060">
      <w:bodyDiv w:val="1"/>
      <w:marLeft w:val="0"/>
      <w:marRight w:val="0"/>
      <w:marTop w:val="0"/>
      <w:marBottom w:val="0"/>
      <w:divBdr>
        <w:top w:val="none" w:sz="0" w:space="0" w:color="auto"/>
        <w:left w:val="none" w:sz="0" w:space="0" w:color="auto"/>
        <w:bottom w:val="none" w:sz="0" w:space="0" w:color="auto"/>
        <w:right w:val="none" w:sz="0" w:space="0" w:color="auto"/>
      </w:divBdr>
    </w:div>
    <w:div w:id="866717322">
      <w:bodyDiv w:val="1"/>
      <w:marLeft w:val="0"/>
      <w:marRight w:val="0"/>
      <w:marTop w:val="0"/>
      <w:marBottom w:val="0"/>
      <w:divBdr>
        <w:top w:val="none" w:sz="0" w:space="0" w:color="auto"/>
        <w:left w:val="none" w:sz="0" w:space="0" w:color="auto"/>
        <w:bottom w:val="none" w:sz="0" w:space="0" w:color="auto"/>
        <w:right w:val="none" w:sz="0" w:space="0" w:color="auto"/>
      </w:divBdr>
    </w:div>
    <w:div w:id="866912501">
      <w:bodyDiv w:val="1"/>
      <w:marLeft w:val="0"/>
      <w:marRight w:val="0"/>
      <w:marTop w:val="0"/>
      <w:marBottom w:val="0"/>
      <w:divBdr>
        <w:top w:val="none" w:sz="0" w:space="0" w:color="auto"/>
        <w:left w:val="none" w:sz="0" w:space="0" w:color="auto"/>
        <w:bottom w:val="none" w:sz="0" w:space="0" w:color="auto"/>
        <w:right w:val="none" w:sz="0" w:space="0" w:color="auto"/>
      </w:divBdr>
    </w:div>
    <w:div w:id="872882426">
      <w:bodyDiv w:val="1"/>
      <w:marLeft w:val="0"/>
      <w:marRight w:val="0"/>
      <w:marTop w:val="0"/>
      <w:marBottom w:val="0"/>
      <w:divBdr>
        <w:top w:val="none" w:sz="0" w:space="0" w:color="auto"/>
        <w:left w:val="none" w:sz="0" w:space="0" w:color="auto"/>
        <w:bottom w:val="none" w:sz="0" w:space="0" w:color="auto"/>
        <w:right w:val="none" w:sz="0" w:space="0" w:color="auto"/>
      </w:divBdr>
    </w:div>
    <w:div w:id="873612124">
      <w:bodyDiv w:val="1"/>
      <w:marLeft w:val="0"/>
      <w:marRight w:val="0"/>
      <w:marTop w:val="0"/>
      <w:marBottom w:val="0"/>
      <w:divBdr>
        <w:top w:val="none" w:sz="0" w:space="0" w:color="auto"/>
        <w:left w:val="none" w:sz="0" w:space="0" w:color="auto"/>
        <w:bottom w:val="none" w:sz="0" w:space="0" w:color="auto"/>
        <w:right w:val="none" w:sz="0" w:space="0" w:color="auto"/>
      </w:divBdr>
    </w:div>
    <w:div w:id="874465676">
      <w:bodyDiv w:val="1"/>
      <w:marLeft w:val="0"/>
      <w:marRight w:val="0"/>
      <w:marTop w:val="0"/>
      <w:marBottom w:val="0"/>
      <w:divBdr>
        <w:top w:val="none" w:sz="0" w:space="0" w:color="auto"/>
        <w:left w:val="none" w:sz="0" w:space="0" w:color="auto"/>
        <w:bottom w:val="none" w:sz="0" w:space="0" w:color="auto"/>
        <w:right w:val="none" w:sz="0" w:space="0" w:color="auto"/>
      </w:divBdr>
    </w:div>
    <w:div w:id="876163971">
      <w:bodyDiv w:val="1"/>
      <w:marLeft w:val="0"/>
      <w:marRight w:val="0"/>
      <w:marTop w:val="0"/>
      <w:marBottom w:val="0"/>
      <w:divBdr>
        <w:top w:val="none" w:sz="0" w:space="0" w:color="auto"/>
        <w:left w:val="none" w:sz="0" w:space="0" w:color="auto"/>
        <w:bottom w:val="none" w:sz="0" w:space="0" w:color="auto"/>
        <w:right w:val="none" w:sz="0" w:space="0" w:color="auto"/>
      </w:divBdr>
    </w:div>
    <w:div w:id="877428113">
      <w:bodyDiv w:val="1"/>
      <w:marLeft w:val="0"/>
      <w:marRight w:val="0"/>
      <w:marTop w:val="0"/>
      <w:marBottom w:val="0"/>
      <w:divBdr>
        <w:top w:val="none" w:sz="0" w:space="0" w:color="auto"/>
        <w:left w:val="none" w:sz="0" w:space="0" w:color="auto"/>
        <w:bottom w:val="none" w:sz="0" w:space="0" w:color="auto"/>
        <w:right w:val="none" w:sz="0" w:space="0" w:color="auto"/>
      </w:divBdr>
    </w:div>
    <w:div w:id="879631378">
      <w:bodyDiv w:val="1"/>
      <w:marLeft w:val="0"/>
      <w:marRight w:val="0"/>
      <w:marTop w:val="0"/>
      <w:marBottom w:val="0"/>
      <w:divBdr>
        <w:top w:val="none" w:sz="0" w:space="0" w:color="auto"/>
        <w:left w:val="none" w:sz="0" w:space="0" w:color="auto"/>
        <w:bottom w:val="none" w:sz="0" w:space="0" w:color="auto"/>
        <w:right w:val="none" w:sz="0" w:space="0" w:color="auto"/>
      </w:divBdr>
    </w:div>
    <w:div w:id="882251159">
      <w:bodyDiv w:val="1"/>
      <w:marLeft w:val="0"/>
      <w:marRight w:val="0"/>
      <w:marTop w:val="0"/>
      <w:marBottom w:val="0"/>
      <w:divBdr>
        <w:top w:val="none" w:sz="0" w:space="0" w:color="auto"/>
        <w:left w:val="none" w:sz="0" w:space="0" w:color="auto"/>
        <w:bottom w:val="none" w:sz="0" w:space="0" w:color="auto"/>
        <w:right w:val="none" w:sz="0" w:space="0" w:color="auto"/>
      </w:divBdr>
    </w:div>
    <w:div w:id="885146058">
      <w:bodyDiv w:val="1"/>
      <w:marLeft w:val="0"/>
      <w:marRight w:val="0"/>
      <w:marTop w:val="0"/>
      <w:marBottom w:val="0"/>
      <w:divBdr>
        <w:top w:val="none" w:sz="0" w:space="0" w:color="auto"/>
        <w:left w:val="none" w:sz="0" w:space="0" w:color="auto"/>
        <w:bottom w:val="none" w:sz="0" w:space="0" w:color="auto"/>
        <w:right w:val="none" w:sz="0" w:space="0" w:color="auto"/>
      </w:divBdr>
    </w:div>
    <w:div w:id="886382247">
      <w:bodyDiv w:val="1"/>
      <w:marLeft w:val="0"/>
      <w:marRight w:val="0"/>
      <w:marTop w:val="0"/>
      <w:marBottom w:val="0"/>
      <w:divBdr>
        <w:top w:val="none" w:sz="0" w:space="0" w:color="auto"/>
        <w:left w:val="none" w:sz="0" w:space="0" w:color="auto"/>
        <w:bottom w:val="none" w:sz="0" w:space="0" w:color="auto"/>
        <w:right w:val="none" w:sz="0" w:space="0" w:color="auto"/>
      </w:divBdr>
    </w:div>
    <w:div w:id="887762042">
      <w:bodyDiv w:val="1"/>
      <w:marLeft w:val="0"/>
      <w:marRight w:val="0"/>
      <w:marTop w:val="0"/>
      <w:marBottom w:val="0"/>
      <w:divBdr>
        <w:top w:val="none" w:sz="0" w:space="0" w:color="auto"/>
        <w:left w:val="none" w:sz="0" w:space="0" w:color="auto"/>
        <w:bottom w:val="none" w:sz="0" w:space="0" w:color="auto"/>
        <w:right w:val="none" w:sz="0" w:space="0" w:color="auto"/>
      </w:divBdr>
    </w:div>
    <w:div w:id="889612652">
      <w:bodyDiv w:val="1"/>
      <w:marLeft w:val="0"/>
      <w:marRight w:val="0"/>
      <w:marTop w:val="0"/>
      <w:marBottom w:val="0"/>
      <w:divBdr>
        <w:top w:val="none" w:sz="0" w:space="0" w:color="auto"/>
        <w:left w:val="none" w:sz="0" w:space="0" w:color="auto"/>
        <w:bottom w:val="none" w:sz="0" w:space="0" w:color="auto"/>
        <w:right w:val="none" w:sz="0" w:space="0" w:color="auto"/>
      </w:divBdr>
    </w:div>
    <w:div w:id="890533504">
      <w:bodyDiv w:val="1"/>
      <w:marLeft w:val="0"/>
      <w:marRight w:val="0"/>
      <w:marTop w:val="0"/>
      <w:marBottom w:val="0"/>
      <w:divBdr>
        <w:top w:val="none" w:sz="0" w:space="0" w:color="auto"/>
        <w:left w:val="none" w:sz="0" w:space="0" w:color="auto"/>
        <w:bottom w:val="none" w:sz="0" w:space="0" w:color="auto"/>
        <w:right w:val="none" w:sz="0" w:space="0" w:color="auto"/>
      </w:divBdr>
    </w:div>
    <w:div w:id="892691708">
      <w:bodyDiv w:val="1"/>
      <w:marLeft w:val="0"/>
      <w:marRight w:val="0"/>
      <w:marTop w:val="0"/>
      <w:marBottom w:val="0"/>
      <w:divBdr>
        <w:top w:val="none" w:sz="0" w:space="0" w:color="auto"/>
        <w:left w:val="none" w:sz="0" w:space="0" w:color="auto"/>
        <w:bottom w:val="none" w:sz="0" w:space="0" w:color="auto"/>
        <w:right w:val="none" w:sz="0" w:space="0" w:color="auto"/>
      </w:divBdr>
    </w:div>
    <w:div w:id="892931256">
      <w:bodyDiv w:val="1"/>
      <w:marLeft w:val="0"/>
      <w:marRight w:val="0"/>
      <w:marTop w:val="0"/>
      <w:marBottom w:val="0"/>
      <w:divBdr>
        <w:top w:val="none" w:sz="0" w:space="0" w:color="auto"/>
        <w:left w:val="none" w:sz="0" w:space="0" w:color="auto"/>
        <w:bottom w:val="none" w:sz="0" w:space="0" w:color="auto"/>
        <w:right w:val="none" w:sz="0" w:space="0" w:color="auto"/>
      </w:divBdr>
    </w:div>
    <w:div w:id="893395794">
      <w:bodyDiv w:val="1"/>
      <w:marLeft w:val="0"/>
      <w:marRight w:val="0"/>
      <w:marTop w:val="0"/>
      <w:marBottom w:val="0"/>
      <w:divBdr>
        <w:top w:val="none" w:sz="0" w:space="0" w:color="auto"/>
        <w:left w:val="none" w:sz="0" w:space="0" w:color="auto"/>
        <w:bottom w:val="none" w:sz="0" w:space="0" w:color="auto"/>
        <w:right w:val="none" w:sz="0" w:space="0" w:color="auto"/>
      </w:divBdr>
    </w:div>
    <w:div w:id="896084645">
      <w:bodyDiv w:val="1"/>
      <w:marLeft w:val="0"/>
      <w:marRight w:val="0"/>
      <w:marTop w:val="0"/>
      <w:marBottom w:val="0"/>
      <w:divBdr>
        <w:top w:val="none" w:sz="0" w:space="0" w:color="auto"/>
        <w:left w:val="none" w:sz="0" w:space="0" w:color="auto"/>
        <w:bottom w:val="none" w:sz="0" w:space="0" w:color="auto"/>
        <w:right w:val="none" w:sz="0" w:space="0" w:color="auto"/>
      </w:divBdr>
    </w:div>
    <w:div w:id="896277662">
      <w:bodyDiv w:val="1"/>
      <w:marLeft w:val="0"/>
      <w:marRight w:val="0"/>
      <w:marTop w:val="0"/>
      <w:marBottom w:val="0"/>
      <w:divBdr>
        <w:top w:val="none" w:sz="0" w:space="0" w:color="auto"/>
        <w:left w:val="none" w:sz="0" w:space="0" w:color="auto"/>
        <w:bottom w:val="none" w:sz="0" w:space="0" w:color="auto"/>
        <w:right w:val="none" w:sz="0" w:space="0" w:color="auto"/>
      </w:divBdr>
    </w:div>
    <w:div w:id="897084336">
      <w:bodyDiv w:val="1"/>
      <w:marLeft w:val="0"/>
      <w:marRight w:val="0"/>
      <w:marTop w:val="0"/>
      <w:marBottom w:val="0"/>
      <w:divBdr>
        <w:top w:val="none" w:sz="0" w:space="0" w:color="auto"/>
        <w:left w:val="none" w:sz="0" w:space="0" w:color="auto"/>
        <w:bottom w:val="none" w:sz="0" w:space="0" w:color="auto"/>
        <w:right w:val="none" w:sz="0" w:space="0" w:color="auto"/>
      </w:divBdr>
    </w:div>
    <w:div w:id="898713545">
      <w:bodyDiv w:val="1"/>
      <w:marLeft w:val="0"/>
      <w:marRight w:val="0"/>
      <w:marTop w:val="0"/>
      <w:marBottom w:val="0"/>
      <w:divBdr>
        <w:top w:val="none" w:sz="0" w:space="0" w:color="auto"/>
        <w:left w:val="none" w:sz="0" w:space="0" w:color="auto"/>
        <w:bottom w:val="none" w:sz="0" w:space="0" w:color="auto"/>
        <w:right w:val="none" w:sz="0" w:space="0" w:color="auto"/>
      </w:divBdr>
    </w:div>
    <w:div w:id="899634932">
      <w:bodyDiv w:val="1"/>
      <w:marLeft w:val="0"/>
      <w:marRight w:val="0"/>
      <w:marTop w:val="0"/>
      <w:marBottom w:val="0"/>
      <w:divBdr>
        <w:top w:val="none" w:sz="0" w:space="0" w:color="auto"/>
        <w:left w:val="none" w:sz="0" w:space="0" w:color="auto"/>
        <w:bottom w:val="none" w:sz="0" w:space="0" w:color="auto"/>
        <w:right w:val="none" w:sz="0" w:space="0" w:color="auto"/>
      </w:divBdr>
    </w:div>
    <w:div w:id="899754252">
      <w:bodyDiv w:val="1"/>
      <w:marLeft w:val="0"/>
      <w:marRight w:val="0"/>
      <w:marTop w:val="0"/>
      <w:marBottom w:val="0"/>
      <w:divBdr>
        <w:top w:val="none" w:sz="0" w:space="0" w:color="auto"/>
        <w:left w:val="none" w:sz="0" w:space="0" w:color="auto"/>
        <w:bottom w:val="none" w:sz="0" w:space="0" w:color="auto"/>
        <w:right w:val="none" w:sz="0" w:space="0" w:color="auto"/>
      </w:divBdr>
    </w:div>
    <w:div w:id="905144176">
      <w:bodyDiv w:val="1"/>
      <w:marLeft w:val="0"/>
      <w:marRight w:val="0"/>
      <w:marTop w:val="0"/>
      <w:marBottom w:val="0"/>
      <w:divBdr>
        <w:top w:val="none" w:sz="0" w:space="0" w:color="auto"/>
        <w:left w:val="none" w:sz="0" w:space="0" w:color="auto"/>
        <w:bottom w:val="none" w:sz="0" w:space="0" w:color="auto"/>
        <w:right w:val="none" w:sz="0" w:space="0" w:color="auto"/>
      </w:divBdr>
    </w:div>
    <w:div w:id="907348704">
      <w:bodyDiv w:val="1"/>
      <w:marLeft w:val="0"/>
      <w:marRight w:val="0"/>
      <w:marTop w:val="0"/>
      <w:marBottom w:val="0"/>
      <w:divBdr>
        <w:top w:val="none" w:sz="0" w:space="0" w:color="auto"/>
        <w:left w:val="none" w:sz="0" w:space="0" w:color="auto"/>
        <w:bottom w:val="none" w:sz="0" w:space="0" w:color="auto"/>
        <w:right w:val="none" w:sz="0" w:space="0" w:color="auto"/>
      </w:divBdr>
    </w:div>
    <w:div w:id="909077071">
      <w:bodyDiv w:val="1"/>
      <w:marLeft w:val="0"/>
      <w:marRight w:val="0"/>
      <w:marTop w:val="0"/>
      <w:marBottom w:val="0"/>
      <w:divBdr>
        <w:top w:val="none" w:sz="0" w:space="0" w:color="auto"/>
        <w:left w:val="none" w:sz="0" w:space="0" w:color="auto"/>
        <w:bottom w:val="none" w:sz="0" w:space="0" w:color="auto"/>
        <w:right w:val="none" w:sz="0" w:space="0" w:color="auto"/>
      </w:divBdr>
    </w:div>
    <w:div w:id="913049281">
      <w:bodyDiv w:val="1"/>
      <w:marLeft w:val="0"/>
      <w:marRight w:val="0"/>
      <w:marTop w:val="0"/>
      <w:marBottom w:val="0"/>
      <w:divBdr>
        <w:top w:val="none" w:sz="0" w:space="0" w:color="auto"/>
        <w:left w:val="none" w:sz="0" w:space="0" w:color="auto"/>
        <w:bottom w:val="none" w:sz="0" w:space="0" w:color="auto"/>
        <w:right w:val="none" w:sz="0" w:space="0" w:color="auto"/>
      </w:divBdr>
    </w:div>
    <w:div w:id="913079432">
      <w:bodyDiv w:val="1"/>
      <w:marLeft w:val="0"/>
      <w:marRight w:val="0"/>
      <w:marTop w:val="0"/>
      <w:marBottom w:val="0"/>
      <w:divBdr>
        <w:top w:val="none" w:sz="0" w:space="0" w:color="auto"/>
        <w:left w:val="none" w:sz="0" w:space="0" w:color="auto"/>
        <w:bottom w:val="none" w:sz="0" w:space="0" w:color="auto"/>
        <w:right w:val="none" w:sz="0" w:space="0" w:color="auto"/>
      </w:divBdr>
    </w:div>
    <w:div w:id="913323317">
      <w:bodyDiv w:val="1"/>
      <w:marLeft w:val="0"/>
      <w:marRight w:val="0"/>
      <w:marTop w:val="0"/>
      <w:marBottom w:val="0"/>
      <w:divBdr>
        <w:top w:val="none" w:sz="0" w:space="0" w:color="auto"/>
        <w:left w:val="none" w:sz="0" w:space="0" w:color="auto"/>
        <w:bottom w:val="none" w:sz="0" w:space="0" w:color="auto"/>
        <w:right w:val="none" w:sz="0" w:space="0" w:color="auto"/>
      </w:divBdr>
    </w:div>
    <w:div w:id="913396099">
      <w:bodyDiv w:val="1"/>
      <w:marLeft w:val="0"/>
      <w:marRight w:val="0"/>
      <w:marTop w:val="0"/>
      <w:marBottom w:val="0"/>
      <w:divBdr>
        <w:top w:val="none" w:sz="0" w:space="0" w:color="auto"/>
        <w:left w:val="none" w:sz="0" w:space="0" w:color="auto"/>
        <w:bottom w:val="none" w:sz="0" w:space="0" w:color="auto"/>
        <w:right w:val="none" w:sz="0" w:space="0" w:color="auto"/>
      </w:divBdr>
    </w:div>
    <w:div w:id="914509153">
      <w:bodyDiv w:val="1"/>
      <w:marLeft w:val="0"/>
      <w:marRight w:val="0"/>
      <w:marTop w:val="0"/>
      <w:marBottom w:val="0"/>
      <w:divBdr>
        <w:top w:val="none" w:sz="0" w:space="0" w:color="auto"/>
        <w:left w:val="none" w:sz="0" w:space="0" w:color="auto"/>
        <w:bottom w:val="none" w:sz="0" w:space="0" w:color="auto"/>
        <w:right w:val="none" w:sz="0" w:space="0" w:color="auto"/>
      </w:divBdr>
    </w:div>
    <w:div w:id="916283124">
      <w:bodyDiv w:val="1"/>
      <w:marLeft w:val="0"/>
      <w:marRight w:val="0"/>
      <w:marTop w:val="0"/>
      <w:marBottom w:val="0"/>
      <w:divBdr>
        <w:top w:val="none" w:sz="0" w:space="0" w:color="auto"/>
        <w:left w:val="none" w:sz="0" w:space="0" w:color="auto"/>
        <w:bottom w:val="none" w:sz="0" w:space="0" w:color="auto"/>
        <w:right w:val="none" w:sz="0" w:space="0" w:color="auto"/>
      </w:divBdr>
    </w:div>
    <w:div w:id="916406024">
      <w:bodyDiv w:val="1"/>
      <w:marLeft w:val="0"/>
      <w:marRight w:val="0"/>
      <w:marTop w:val="0"/>
      <w:marBottom w:val="0"/>
      <w:divBdr>
        <w:top w:val="none" w:sz="0" w:space="0" w:color="auto"/>
        <w:left w:val="none" w:sz="0" w:space="0" w:color="auto"/>
        <w:bottom w:val="none" w:sz="0" w:space="0" w:color="auto"/>
        <w:right w:val="none" w:sz="0" w:space="0" w:color="auto"/>
      </w:divBdr>
    </w:div>
    <w:div w:id="920288415">
      <w:bodyDiv w:val="1"/>
      <w:marLeft w:val="0"/>
      <w:marRight w:val="0"/>
      <w:marTop w:val="0"/>
      <w:marBottom w:val="0"/>
      <w:divBdr>
        <w:top w:val="none" w:sz="0" w:space="0" w:color="auto"/>
        <w:left w:val="none" w:sz="0" w:space="0" w:color="auto"/>
        <w:bottom w:val="none" w:sz="0" w:space="0" w:color="auto"/>
        <w:right w:val="none" w:sz="0" w:space="0" w:color="auto"/>
      </w:divBdr>
    </w:div>
    <w:div w:id="921334374">
      <w:bodyDiv w:val="1"/>
      <w:marLeft w:val="0"/>
      <w:marRight w:val="0"/>
      <w:marTop w:val="0"/>
      <w:marBottom w:val="0"/>
      <w:divBdr>
        <w:top w:val="none" w:sz="0" w:space="0" w:color="auto"/>
        <w:left w:val="none" w:sz="0" w:space="0" w:color="auto"/>
        <w:bottom w:val="none" w:sz="0" w:space="0" w:color="auto"/>
        <w:right w:val="none" w:sz="0" w:space="0" w:color="auto"/>
      </w:divBdr>
    </w:div>
    <w:div w:id="922028720">
      <w:bodyDiv w:val="1"/>
      <w:marLeft w:val="0"/>
      <w:marRight w:val="0"/>
      <w:marTop w:val="0"/>
      <w:marBottom w:val="0"/>
      <w:divBdr>
        <w:top w:val="none" w:sz="0" w:space="0" w:color="auto"/>
        <w:left w:val="none" w:sz="0" w:space="0" w:color="auto"/>
        <w:bottom w:val="none" w:sz="0" w:space="0" w:color="auto"/>
        <w:right w:val="none" w:sz="0" w:space="0" w:color="auto"/>
      </w:divBdr>
    </w:div>
    <w:div w:id="922646549">
      <w:bodyDiv w:val="1"/>
      <w:marLeft w:val="0"/>
      <w:marRight w:val="0"/>
      <w:marTop w:val="0"/>
      <w:marBottom w:val="0"/>
      <w:divBdr>
        <w:top w:val="none" w:sz="0" w:space="0" w:color="auto"/>
        <w:left w:val="none" w:sz="0" w:space="0" w:color="auto"/>
        <w:bottom w:val="none" w:sz="0" w:space="0" w:color="auto"/>
        <w:right w:val="none" w:sz="0" w:space="0" w:color="auto"/>
      </w:divBdr>
    </w:div>
    <w:div w:id="923302813">
      <w:bodyDiv w:val="1"/>
      <w:marLeft w:val="0"/>
      <w:marRight w:val="0"/>
      <w:marTop w:val="0"/>
      <w:marBottom w:val="0"/>
      <w:divBdr>
        <w:top w:val="none" w:sz="0" w:space="0" w:color="auto"/>
        <w:left w:val="none" w:sz="0" w:space="0" w:color="auto"/>
        <w:bottom w:val="none" w:sz="0" w:space="0" w:color="auto"/>
        <w:right w:val="none" w:sz="0" w:space="0" w:color="auto"/>
      </w:divBdr>
    </w:div>
    <w:div w:id="925377887">
      <w:bodyDiv w:val="1"/>
      <w:marLeft w:val="0"/>
      <w:marRight w:val="0"/>
      <w:marTop w:val="0"/>
      <w:marBottom w:val="0"/>
      <w:divBdr>
        <w:top w:val="none" w:sz="0" w:space="0" w:color="auto"/>
        <w:left w:val="none" w:sz="0" w:space="0" w:color="auto"/>
        <w:bottom w:val="none" w:sz="0" w:space="0" w:color="auto"/>
        <w:right w:val="none" w:sz="0" w:space="0" w:color="auto"/>
      </w:divBdr>
    </w:div>
    <w:div w:id="925919380">
      <w:bodyDiv w:val="1"/>
      <w:marLeft w:val="0"/>
      <w:marRight w:val="0"/>
      <w:marTop w:val="0"/>
      <w:marBottom w:val="0"/>
      <w:divBdr>
        <w:top w:val="none" w:sz="0" w:space="0" w:color="auto"/>
        <w:left w:val="none" w:sz="0" w:space="0" w:color="auto"/>
        <w:bottom w:val="none" w:sz="0" w:space="0" w:color="auto"/>
        <w:right w:val="none" w:sz="0" w:space="0" w:color="auto"/>
      </w:divBdr>
    </w:div>
    <w:div w:id="926767930">
      <w:bodyDiv w:val="1"/>
      <w:marLeft w:val="0"/>
      <w:marRight w:val="0"/>
      <w:marTop w:val="0"/>
      <w:marBottom w:val="0"/>
      <w:divBdr>
        <w:top w:val="none" w:sz="0" w:space="0" w:color="auto"/>
        <w:left w:val="none" w:sz="0" w:space="0" w:color="auto"/>
        <w:bottom w:val="none" w:sz="0" w:space="0" w:color="auto"/>
        <w:right w:val="none" w:sz="0" w:space="0" w:color="auto"/>
      </w:divBdr>
    </w:div>
    <w:div w:id="927151695">
      <w:bodyDiv w:val="1"/>
      <w:marLeft w:val="0"/>
      <w:marRight w:val="0"/>
      <w:marTop w:val="0"/>
      <w:marBottom w:val="0"/>
      <w:divBdr>
        <w:top w:val="none" w:sz="0" w:space="0" w:color="auto"/>
        <w:left w:val="none" w:sz="0" w:space="0" w:color="auto"/>
        <w:bottom w:val="none" w:sz="0" w:space="0" w:color="auto"/>
        <w:right w:val="none" w:sz="0" w:space="0" w:color="auto"/>
      </w:divBdr>
    </w:div>
    <w:div w:id="929855483">
      <w:bodyDiv w:val="1"/>
      <w:marLeft w:val="0"/>
      <w:marRight w:val="0"/>
      <w:marTop w:val="0"/>
      <w:marBottom w:val="0"/>
      <w:divBdr>
        <w:top w:val="none" w:sz="0" w:space="0" w:color="auto"/>
        <w:left w:val="none" w:sz="0" w:space="0" w:color="auto"/>
        <w:bottom w:val="none" w:sz="0" w:space="0" w:color="auto"/>
        <w:right w:val="none" w:sz="0" w:space="0" w:color="auto"/>
      </w:divBdr>
    </w:div>
    <w:div w:id="930309676">
      <w:bodyDiv w:val="1"/>
      <w:marLeft w:val="0"/>
      <w:marRight w:val="0"/>
      <w:marTop w:val="0"/>
      <w:marBottom w:val="0"/>
      <w:divBdr>
        <w:top w:val="none" w:sz="0" w:space="0" w:color="auto"/>
        <w:left w:val="none" w:sz="0" w:space="0" w:color="auto"/>
        <w:bottom w:val="none" w:sz="0" w:space="0" w:color="auto"/>
        <w:right w:val="none" w:sz="0" w:space="0" w:color="auto"/>
      </w:divBdr>
    </w:div>
    <w:div w:id="936135727">
      <w:bodyDiv w:val="1"/>
      <w:marLeft w:val="0"/>
      <w:marRight w:val="0"/>
      <w:marTop w:val="0"/>
      <w:marBottom w:val="0"/>
      <w:divBdr>
        <w:top w:val="none" w:sz="0" w:space="0" w:color="auto"/>
        <w:left w:val="none" w:sz="0" w:space="0" w:color="auto"/>
        <w:bottom w:val="none" w:sz="0" w:space="0" w:color="auto"/>
        <w:right w:val="none" w:sz="0" w:space="0" w:color="auto"/>
      </w:divBdr>
    </w:div>
    <w:div w:id="936644122">
      <w:bodyDiv w:val="1"/>
      <w:marLeft w:val="0"/>
      <w:marRight w:val="0"/>
      <w:marTop w:val="0"/>
      <w:marBottom w:val="0"/>
      <w:divBdr>
        <w:top w:val="none" w:sz="0" w:space="0" w:color="auto"/>
        <w:left w:val="none" w:sz="0" w:space="0" w:color="auto"/>
        <w:bottom w:val="none" w:sz="0" w:space="0" w:color="auto"/>
        <w:right w:val="none" w:sz="0" w:space="0" w:color="auto"/>
      </w:divBdr>
    </w:div>
    <w:div w:id="937324119">
      <w:bodyDiv w:val="1"/>
      <w:marLeft w:val="0"/>
      <w:marRight w:val="0"/>
      <w:marTop w:val="0"/>
      <w:marBottom w:val="0"/>
      <w:divBdr>
        <w:top w:val="none" w:sz="0" w:space="0" w:color="auto"/>
        <w:left w:val="none" w:sz="0" w:space="0" w:color="auto"/>
        <w:bottom w:val="none" w:sz="0" w:space="0" w:color="auto"/>
        <w:right w:val="none" w:sz="0" w:space="0" w:color="auto"/>
      </w:divBdr>
    </w:div>
    <w:div w:id="939027453">
      <w:bodyDiv w:val="1"/>
      <w:marLeft w:val="0"/>
      <w:marRight w:val="0"/>
      <w:marTop w:val="0"/>
      <w:marBottom w:val="0"/>
      <w:divBdr>
        <w:top w:val="none" w:sz="0" w:space="0" w:color="auto"/>
        <w:left w:val="none" w:sz="0" w:space="0" w:color="auto"/>
        <w:bottom w:val="none" w:sz="0" w:space="0" w:color="auto"/>
        <w:right w:val="none" w:sz="0" w:space="0" w:color="auto"/>
      </w:divBdr>
    </w:div>
    <w:div w:id="941034609">
      <w:bodyDiv w:val="1"/>
      <w:marLeft w:val="0"/>
      <w:marRight w:val="0"/>
      <w:marTop w:val="0"/>
      <w:marBottom w:val="0"/>
      <w:divBdr>
        <w:top w:val="none" w:sz="0" w:space="0" w:color="auto"/>
        <w:left w:val="none" w:sz="0" w:space="0" w:color="auto"/>
        <w:bottom w:val="none" w:sz="0" w:space="0" w:color="auto"/>
        <w:right w:val="none" w:sz="0" w:space="0" w:color="auto"/>
      </w:divBdr>
    </w:div>
    <w:div w:id="942764203">
      <w:bodyDiv w:val="1"/>
      <w:marLeft w:val="0"/>
      <w:marRight w:val="0"/>
      <w:marTop w:val="0"/>
      <w:marBottom w:val="0"/>
      <w:divBdr>
        <w:top w:val="none" w:sz="0" w:space="0" w:color="auto"/>
        <w:left w:val="none" w:sz="0" w:space="0" w:color="auto"/>
        <w:bottom w:val="none" w:sz="0" w:space="0" w:color="auto"/>
        <w:right w:val="none" w:sz="0" w:space="0" w:color="auto"/>
      </w:divBdr>
    </w:div>
    <w:div w:id="943728897">
      <w:bodyDiv w:val="1"/>
      <w:marLeft w:val="0"/>
      <w:marRight w:val="0"/>
      <w:marTop w:val="0"/>
      <w:marBottom w:val="0"/>
      <w:divBdr>
        <w:top w:val="none" w:sz="0" w:space="0" w:color="auto"/>
        <w:left w:val="none" w:sz="0" w:space="0" w:color="auto"/>
        <w:bottom w:val="none" w:sz="0" w:space="0" w:color="auto"/>
        <w:right w:val="none" w:sz="0" w:space="0" w:color="auto"/>
      </w:divBdr>
    </w:div>
    <w:div w:id="945232009">
      <w:bodyDiv w:val="1"/>
      <w:marLeft w:val="0"/>
      <w:marRight w:val="0"/>
      <w:marTop w:val="0"/>
      <w:marBottom w:val="0"/>
      <w:divBdr>
        <w:top w:val="none" w:sz="0" w:space="0" w:color="auto"/>
        <w:left w:val="none" w:sz="0" w:space="0" w:color="auto"/>
        <w:bottom w:val="none" w:sz="0" w:space="0" w:color="auto"/>
        <w:right w:val="none" w:sz="0" w:space="0" w:color="auto"/>
      </w:divBdr>
    </w:div>
    <w:div w:id="945693183">
      <w:bodyDiv w:val="1"/>
      <w:marLeft w:val="0"/>
      <w:marRight w:val="0"/>
      <w:marTop w:val="0"/>
      <w:marBottom w:val="0"/>
      <w:divBdr>
        <w:top w:val="none" w:sz="0" w:space="0" w:color="auto"/>
        <w:left w:val="none" w:sz="0" w:space="0" w:color="auto"/>
        <w:bottom w:val="none" w:sz="0" w:space="0" w:color="auto"/>
        <w:right w:val="none" w:sz="0" w:space="0" w:color="auto"/>
      </w:divBdr>
    </w:div>
    <w:div w:id="946695537">
      <w:bodyDiv w:val="1"/>
      <w:marLeft w:val="0"/>
      <w:marRight w:val="0"/>
      <w:marTop w:val="0"/>
      <w:marBottom w:val="0"/>
      <w:divBdr>
        <w:top w:val="none" w:sz="0" w:space="0" w:color="auto"/>
        <w:left w:val="none" w:sz="0" w:space="0" w:color="auto"/>
        <w:bottom w:val="none" w:sz="0" w:space="0" w:color="auto"/>
        <w:right w:val="none" w:sz="0" w:space="0" w:color="auto"/>
      </w:divBdr>
    </w:div>
    <w:div w:id="947276235">
      <w:bodyDiv w:val="1"/>
      <w:marLeft w:val="0"/>
      <w:marRight w:val="0"/>
      <w:marTop w:val="0"/>
      <w:marBottom w:val="0"/>
      <w:divBdr>
        <w:top w:val="none" w:sz="0" w:space="0" w:color="auto"/>
        <w:left w:val="none" w:sz="0" w:space="0" w:color="auto"/>
        <w:bottom w:val="none" w:sz="0" w:space="0" w:color="auto"/>
        <w:right w:val="none" w:sz="0" w:space="0" w:color="auto"/>
      </w:divBdr>
    </w:div>
    <w:div w:id="948658630">
      <w:bodyDiv w:val="1"/>
      <w:marLeft w:val="0"/>
      <w:marRight w:val="0"/>
      <w:marTop w:val="0"/>
      <w:marBottom w:val="0"/>
      <w:divBdr>
        <w:top w:val="none" w:sz="0" w:space="0" w:color="auto"/>
        <w:left w:val="none" w:sz="0" w:space="0" w:color="auto"/>
        <w:bottom w:val="none" w:sz="0" w:space="0" w:color="auto"/>
        <w:right w:val="none" w:sz="0" w:space="0" w:color="auto"/>
      </w:divBdr>
    </w:div>
    <w:div w:id="948973993">
      <w:bodyDiv w:val="1"/>
      <w:marLeft w:val="0"/>
      <w:marRight w:val="0"/>
      <w:marTop w:val="0"/>
      <w:marBottom w:val="0"/>
      <w:divBdr>
        <w:top w:val="none" w:sz="0" w:space="0" w:color="auto"/>
        <w:left w:val="none" w:sz="0" w:space="0" w:color="auto"/>
        <w:bottom w:val="none" w:sz="0" w:space="0" w:color="auto"/>
        <w:right w:val="none" w:sz="0" w:space="0" w:color="auto"/>
      </w:divBdr>
    </w:div>
    <w:div w:id="950356923">
      <w:bodyDiv w:val="1"/>
      <w:marLeft w:val="0"/>
      <w:marRight w:val="0"/>
      <w:marTop w:val="0"/>
      <w:marBottom w:val="0"/>
      <w:divBdr>
        <w:top w:val="none" w:sz="0" w:space="0" w:color="auto"/>
        <w:left w:val="none" w:sz="0" w:space="0" w:color="auto"/>
        <w:bottom w:val="none" w:sz="0" w:space="0" w:color="auto"/>
        <w:right w:val="none" w:sz="0" w:space="0" w:color="auto"/>
      </w:divBdr>
    </w:div>
    <w:div w:id="950933437">
      <w:bodyDiv w:val="1"/>
      <w:marLeft w:val="0"/>
      <w:marRight w:val="0"/>
      <w:marTop w:val="0"/>
      <w:marBottom w:val="0"/>
      <w:divBdr>
        <w:top w:val="none" w:sz="0" w:space="0" w:color="auto"/>
        <w:left w:val="none" w:sz="0" w:space="0" w:color="auto"/>
        <w:bottom w:val="none" w:sz="0" w:space="0" w:color="auto"/>
        <w:right w:val="none" w:sz="0" w:space="0" w:color="auto"/>
      </w:divBdr>
    </w:div>
    <w:div w:id="951595951">
      <w:bodyDiv w:val="1"/>
      <w:marLeft w:val="0"/>
      <w:marRight w:val="0"/>
      <w:marTop w:val="0"/>
      <w:marBottom w:val="0"/>
      <w:divBdr>
        <w:top w:val="none" w:sz="0" w:space="0" w:color="auto"/>
        <w:left w:val="none" w:sz="0" w:space="0" w:color="auto"/>
        <w:bottom w:val="none" w:sz="0" w:space="0" w:color="auto"/>
        <w:right w:val="none" w:sz="0" w:space="0" w:color="auto"/>
      </w:divBdr>
    </w:div>
    <w:div w:id="952706709">
      <w:bodyDiv w:val="1"/>
      <w:marLeft w:val="0"/>
      <w:marRight w:val="0"/>
      <w:marTop w:val="0"/>
      <w:marBottom w:val="0"/>
      <w:divBdr>
        <w:top w:val="none" w:sz="0" w:space="0" w:color="auto"/>
        <w:left w:val="none" w:sz="0" w:space="0" w:color="auto"/>
        <w:bottom w:val="none" w:sz="0" w:space="0" w:color="auto"/>
        <w:right w:val="none" w:sz="0" w:space="0" w:color="auto"/>
      </w:divBdr>
    </w:div>
    <w:div w:id="955908696">
      <w:bodyDiv w:val="1"/>
      <w:marLeft w:val="0"/>
      <w:marRight w:val="0"/>
      <w:marTop w:val="0"/>
      <w:marBottom w:val="0"/>
      <w:divBdr>
        <w:top w:val="none" w:sz="0" w:space="0" w:color="auto"/>
        <w:left w:val="none" w:sz="0" w:space="0" w:color="auto"/>
        <w:bottom w:val="none" w:sz="0" w:space="0" w:color="auto"/>
        <w:right w:val="none" w:sz="0" w:space="0" w:color="auto"/>
      </w:divBdr>
    </w:div>
    <w:div w:id="956184679">
      <w:bodyDiv w:val="1"/>
      <w:marLeft w:val="0"/>
      <w:marRight w:val="0"/>
      <w:marTop w:val="0"/>
      <w:marBottom w:val="0"/>
      <w:divBdr>
        <w:top w:val="none" w:sz="0" w:space="0" w:color="auto"/>
        <w:left w:val="none" w:sz="0" w:space="0" w:color="auto"/>
        <w:bottom w:val="none" w:sz="0" w:space="0" w:color="auto"/>
        <w:right w:val="none" w:sz="0" w:space="0" w:color="auto"/>
      </w:divBdr>
    </w:div>
    <w:div w:id="957881760">
      <w:bodyDiv w:val="1"/>
      <w:marLeft w:val="0"/>
      <w:marRight w:val="0"/>
      <w:marTop w:val="0"/>
      <w:marBottom w:val="0"/>
      <w:divBdr>
        <w:top w:val="none" w:sz="0" w:space="0" w:color="auto"/>
        <w:left w:val="none" w:sz="0" w:space="0" w:color="auto"/>
        <w:bottom w:val="none" w:sz="0" w:space="0" w:color="auto"/>
        <w:right w:val="none" w:sz="0" w:space="0" w:color="auto"/>
      </w:divBdr>
    </w:div>
    <w:div w:id="959456608">
      <w:bodyDiv w:val="1"/>
      <w:marLeft w:val="0"/>
      <w:marRight w:val="0"/>
      <w:marTop w:val="0"/>
      <w:marBottom w:val="0"/>
      <w:divBdr>
        <w:top w:val="none" w:sz="0" w:space="0" w:color="auto"/>
        <w:left w:val="none" w:sz="0" w:space="0" w:color="auto"/>
        <w:bottom w:val="none" w:sz="0" w:space="0" w:color="auto"/>
        <w:right w:val="none" w:sz="0" w:space="0" w:color="auto"/>
      </w:divBdr>
    </w:div>
    <w:div w:id="963269678">
      <w:bodyDiv w:val="1"/>
      <w:marLeft w:val="0"/>
      <w:marRight w:val="0"/>
      <w:marTop w:val="0"/>
      <w:marBottom w:val="0"/>
      <w:divBdr>
        <w:top w:val="none" w:sz="0" w:space="0" w:color="auto"/>
        <w:left w:val="none" w:sz="0" w:space="0" w:color="auto"/>
        <w:bottom w:val="none" w:sz="0" w:space="0" w:color="auto"/>
        <w:right w:val="none" w:sz="0" w:space="0" w:color="auto"/>
      </w:divBdr>
    </w:div>
    <w:div w:id="963660768">
      <w:bodyDiv w:val="1"/>
      <w:marLeft w:val="0"/>
      <w:marRight w:val="0"/>
      <w:marTop w:val="0"/>
      <w:marBottom w:val="0"/>
      <w:divBdr>
        <w:top w:val="none" w:sz="0" w:space="0" w:color="auto"/>
        <w:left w:val="none" w:sz="0" w:space="0" w:color="auto"/>
        <w:bottom w:val="none" w:sz="0" w:space="0" w:color="auto"/>
        <w:right w:val="none" w:sz="0" w:space="0" w:color="auto"/>
      </w:divBdr>
    </w:div>
    <w:div w:id="964774717">
      <w:bodyDiv w:val="1"/>
      <w:marLeft w:val="0"/>
      <w:marRight w:val="0"/>
      <w:marTop w:val="0"/>
      <w:marBottom w:val="0"/>
      <w:divBdr>
        <w:top w:val="none" w:sz="0" w:space="0" w:color="auto"/>
        <w:left w:val="none" w:sz="0" w:space="0" w:color="auto"/>
        <w:bottom w:val="none" w:sz="0" w:space="0" w:color="auto"/>
        <w:right w:val="none" w:sz="0" w:space="0" w:color="auto"/>
      </w:divBdr>
    </w:div>
    <w:div w:id="966399817">
      <w:bodyDiv w:val="1"/>
      <w:marLeft w:val="0"/>
      <w:marRight w:val="0"/>
      <w:marTop w:val="0"/>
      <w:marBottom w:val="0"/>
      <w:divBdr>
        <w:top w:val="none" w:sz="0" w:space="0" w:color="auto"/>
        <w:left w:val="none" w:sz="0" w:space="0" w:color="auto"/>
        <w:bottom w:val="none" w:sz="0" w:space="0" w:color="auto"/>
        <w:right w:val="none" w:sz="0" w:space="0" w:color="auto"/>
      </w:divBdr>
    </w:div>
    <w:div w:id="966542988">
      <w:bodyDiv w:val="1"/>
      <w:marLeft w:val="0"/>
      <w:marRight w:val="0"/>
      <w:marTop w:val="0"/>
      <w:marBottom w:val="0"/>
      <w:divBdr>
        <w:top w:val="none" w:sz="0" w:space="0" w:color="auto"/>
        <w:left w:val="none" w:sz="0" w:space="0" w:color="auto"/>
        <w:bottom w:val="none" w:sz="0" w:space="0" w:color="auto"/>
        <w:right w:val="none" w:sz="0" w:space="0" w:color="auto"/>
      </w:divBdr>
    </w:div>
    <w:div w:id="967705491">
      <w:bodyDiv w:val="1"/>
      <w:marLeft w:val="0"/>
      <w:marRight w:val="0"/>
      <w:marTop w:val="0"/>
      <w:marBottom w:val="0"/>
      <w:divBdr>
        <w:top w:val="none" w:sz="0" w:space="0" w:color="auto"/>
        <w:left w:val="none" w:sz="0" w:space="0" w:color="auto"/>
        <w:bottom w:val="none" w:sz="0" w:space="0" w:color="auto"/>
        <w:right w:val="none" w:sz="0" w:space="0" w:color="auto"/>
      </w:divBdr>
    </w:div>
    <w:div w:id="973218948">
      <w:bodyDiv w:val="1"/>
      <w:marLeft w:val="0"/>
      <w:marRight w:val="0"/>
      <w:marTop w:val="0"/>
      <w:marBottom w:val="0"/>
      <w:divBdr>
        <w:top w:val="none" w:sz="0" w:space="0" w:color="auto"/>
        <w:left w:val="none" w:sz="0" w:space="0" w:color="auto"/>
        <w:bottom w:val="none" w:sz="0" w:space="0" w:color="auto"/>
        <w:right w:val="none" w:sz="0" w:space="0" w:color="auto"/>
      </w:divBdr>
    </w:div>
    <w:div w:id="974332996">
      <w:bodyDiv w:val="1"/>
      <w:marLeft w:val="0"/>
      <w:marRight w:val="0"/>
      <w:marTop w:val="0"/>
      <w:marBottom w:val="0"/>
      <w:divBdr>
        <w:top w:val="none" w:sz="0" w:space="0" w:color="auto"/>
        <w:left w:val="none" w:sz="0" w:space="0" w:color="auto"/>
        <w:bottom w:val="none" w:sz="0" w:space="0" w:color="auto"/>
        <w:right w:val="none" w:sz="0" w:space="0" w:color="auto"/>
      </w:divBdr>
    </w:div>
    <w:div w:id="977801466">
      <w:bodyDiv w:val="1"/>
      <w:marLeft w:val="0"/>
      <w:marRight w:val="0"/>
      <w:marTop w:val="0"/>
      <w:marBottom w:val="0"/>
      <w:divBdr>
        <w:top w:val="none" w:sz="0" w:space="0" w:color="auto"/>
        <w:left w:val="none" w:sz="0" w:space="0" w:color="auto"/>
        <w:bottom w:val="none" w:sz="0" w:space="0" w:color="auto"/>
        <w:right w:val="none" w:sz="0" w:space="0" w:color="auto"/>
      </w:divBdr>
    </w:div>
    <w:div w:id="979070778">
      <w:bodyDiv w:val="1"/>
      <w:marLeft w:val="0"/>
      <w:marRight w:val="0"/>
      <w:marTop w:val="0"/>
      <w:marBottom w:val="0"/>
      <w:divBdr>
        <w:top w:val="none" w:sz="0" w:space="0" w:color="auto"/>
        <w:left w:val="none" w:sz="0" w:space="0" w:color="auto"/>
        <w:bottom w:val="none" w:sz="0" w:space="0" w:color="auto"/>
        <w:right w:val="none" w:sz="0" w:space="0" w:color="auto"/>
      </w:divBdr>
    </w:div>
    <w:div w:id="987318431">
      <w:bodyDiv w:val="1"/>
      <w:marLeft w:val="0"/>
      <w:marRight w:val="0"/>
      <w:marTop w:val="0"/>
      <w:marBottom w:val="0"/>
      <w:divBdr>
        <w:top w:val="none" w:sz="0" w:space="0" w:color="auto"/>
        <w:left w:val="none" w:sz="0" w:space="0" w:color="auto"/>
        <w:bottom w:val="none" w:sz="0" w:space="0" w:color="auto"/>
        <w:right w:val="none" w:sz="0" w:space="0" w:color="auto"/>
      </w:divBdr>
    </w:div>
    <w:div w:id="988903374">
      <w:bodyDiv w:val="1"/>
      <w:marLeft w:val="0"/>
      <w:marRight w:val="0"/>
      <w:marTop w:val="0"/>
      <w:marBottom w:val="0"/>
      <w:divBdr>
        <w:top w:val="none" w:sz="0" w:space="0" w:color="auto"/>
        <w:left w:val="none" w:sz="0" w:space="0" w:color="auto"/>
        <w:bottom w:val="none" w:sz="0" w:space="0" w:color="auto"/>
        <w:right w:val="none" w:sz="0" w:space="0" w:color="auto"/>
      </w:divBdr>
    </w:div>
    <w:div w:id="990329196">
      <w:bodyDiv w:val="1"/>
      <w:marLeft w:val="0"/>
      <w:marRight w:val="0"/>
      <w:marTop w:val="0"/>
      <w:marBottom w:val="0"/>
      <w:divBdr>
        <w:top w:val="none" w:sz="0" w:space="0" w:color="auto"/>
        <w:left w:val="none" w:sz="0" w:space="0" w:color="auto"/>
        <w:bottom w:val="none" w:sz="0" w:space="0" w:color="auto"/>
        <w:right w:val="none" w:sz="0" w:space="0" w:color="auto"/>
      </w:divBdr>
    </w:div>
    <w:div w:id="991257074">
      <w:bodyDiv w:val="1"/>
      <w:marLeft w:val="0"/>
      <w:marRight w:val="0"/>
      <w:marTop w:val="0"/>
      <w:marBottom w:val="0"/>
      <w:divBdr>
        <w:top w:val="none" w:sz="0" w:space="0" w:color="auto"/>
        <w:left w:val="none" w:sz="0" w:space="0" w:color="auto"/>
        <w:bottom w:val="none" w:sz="0" w:space="0" w:color="auto"/>
        <w:right w:val="none" w:sz="0" w:space="0" w:color="auto"/>
      </w:divBdr>
    </w:div>
    <w:div w:id="991450697">
      <w:bodyDiv w:val="1"/>
      <w:marLeft w:val="0"/>
      <w:marRight w:val="0"/>
      <w:marTop w:val="0"/>
      <w:marBottom w:val="0"/>
      <w:divBdr>
        <w:top w:val="none" w:sz="0" w:space="0" w:color="auto"/>
        <w:left w:val="none" w:sz="0" w:space="0" w:color="auto"/>
        <w:bottom w:val="none" w:sz="0" w:space="0" w:color="auto"/>
        <w:right w:val="none" w:sz="0" w:space="0" w:color="auto"/>
      </w:divBdr>
    </w:div>
    <w:div w:id="991758493">
      <w:bodyDiv w:val="1"/>
      <w:marLeft w:val="0"/>
      <w:marRight w:val="0"/>
      <w:marTop w:val="0"/>
      <w:marBottom w:val="0"/>
      <w:divBdr>
        <w:top w:val="none" w:sz="0" w:space="0" w:color="auto"/>
        <w:left w:val="none" w:sz="0" w:space="0" w:color="auto"/>
        <w:bottom w:val="none" w:sz="0" w:space="0" w:color="auto"/>
        <w:right w:val="none" w:sz="0" w:space="0" w:color="auto"/>
      </w:divBdr>
    </w:div>
    <w:div w:id="992416708">
      <w:bodyDiv w:val="1"/>
      <w:marLeft w:val="0"/>
      <w:marRight w:val="0"/>
      <w:marTop w:val="0"/>
      <w:marBottom w:val="0"/>
      <w:divBdr>
        <w:top w:val="none" w:sz="0" w:space="0" w:color="auto"/>
        <w:left w:val="none" w:sz="0" w:space="0" w:color="auto"/>
        <w:bottom w:val="none" w:sz="0" w:space="0" w:color="auto"/>
        <w:right w:val="none" w:sz="0" w:space="0" w:color="auto"/>
      </w:divBdr>
    </w:div>
    <w:div w:id="993030999">
      <w:bodyDiv w:val="1"/>
      <w:marLeft w:val="0"/>
      <w:marRight w:val="0"/>
      <w:marTop w:val="0"/>
      <w:marBottom w:val="0"/>
      <w:divBdr>
        <w:top w:val="none" w:sz="0" w:space="0" w:color="auto"/>
        <w:left w:val="none" w:sz="0" w:space="0" w:color="auto"/>
        <w:bottom w:val="none" w:sz="0" w:space="0" w:color="auto"/>
        <w:right w:val="none" w:sz="0" w:space="0" w:color="auto"/>
      </w:divBdr>
    </w:div>
    <w:div w:id="994190506">
      <w:bodyDiv w:val="1"/>
      <w:marLeft w:val="0"/>
      <w:marRight w:val="0"/>
      <w:marTop w:val="0"/>
      <w:marBottom w:val="0"/>
      <w:divBdr>
        <w:top w:val="none" w:sz="0" w:space="0" w:color="auto"/>
        <w:left w:val="none" w:sz="0" w:space="0" w:color="auto"/>
        <w:bottom w:val="none" w:sz="0" w:space="0" w:color="auto"/>
        <w:right w:val="none" w:sz="0" w:space="0" w:color="auto"/>
      </w:divBdr>
    </w:div>
    <w:div w:id="994721875">
      <w:bodyDiv w:val="1"/>
      <w:marLeft w:val="0"/>
      <w:marRight w:val="0"/>
      <w:marTop w:val="0"/>
      <w:marBottom w:val="0"/>
      <w:divBdr>
        <w:top w:val="none" w:sz="0" w:space="0" w:color="auto"/>
        <w:left w:val="none" w:sz="0" w:space="0" w:color="auto"/>
        <w:bottom w:val="none" w:sz="0" w:space="0" w:color="auto"/>
        <w:right w:val="none" w:sz="0" w:space="0" w:color="auto"/>
      </w:divBdr>
    </w:div>
    <w:div w:id="995183385">
      <w:bodyDiv w:val="1"/>
      <w:marLeft w:val="0"/>
      <w:marRight w:val="0"/>
      <w:marTop w:val="0"/>
      <w:marBottom w:val="0"/>
      <w:divBdr>
        <w:top w:val="none" w:sz="0" w:space="0" w:color="auto"/>
        <w:left w:val="none" w:sz="0" w:space="0" w:color="auto"/>
        <w:bottom w:val="none" w:sz="0" w:space="0" w:color="auto"/>
        <w:right w:val="none" w:sz="0" w:space="0" w:color="auto"/>
      </w:divBdr>
    </w:div>
    <w:div w:id="995376181">
      <w:bodyDiv w:val="1"/>
      <w:marLeft w:val="0"/>
      <w:marRight w:val="0"/>
      <w:marTop w:val="0"/>
      <w:marBottom w:val="0"/>
      <w:divBdr>
        <w:top w:val="none" w:sz="0" w:space="0" w:color="auto"/>
        <w:left w:val="none" w:sz="0" w:space="0" w:color="auto"/>
        <w:bottom w:val="none" w:sz="0" w:space="0" w:color="auto"/>
        <w:right w:val="none" w:sz="0" w:space="0" w:color="auto"/>
      </w:divBdr>
    </w:div>
    <w:div w:id="998463253">
      <w:bodyDiv w:val="1"/>
      <w:marLeft w:val="0"/>
      <w:marRight w:val="0"/>
      <w:marTop w:val="0"/>
      <w:marBottom w:val="0"/>
      <w:divBdr>
        <w:top w:val="none" w:sz="0" w:space="0" w:color="auto"/>
        <w:left w:val="none" w:sz="0" w:space="0" w:color="auto"/>
        <w:bottom w:val="none" w:sz="0" w:space="0" w:color="auto"/>
        <w:right w:val="none" w:sz="0" w:space="0" w:color="auto"/>
      </w:divBdr>
    </w:div>
    <w:div w:id="998848358">
      <w:bodyDiv w:val="1"/>
      <w:marLeft w:val="0"/>
      <w:marRight w:val="0"/>
      <w:marTop w:val="0"/>
      <w:marBottom w:val="0"/>
      <w:divBdr>
        <w:top w:val="none" w:sz="0" w:space="0" w:color="auto"/>
        <w:left w:val="none" w:sz="0" w:space="0" w:color="auto"/>
        <w:bottom w:val="none" w:sz="0" w:space="0" w:color="auto"/>
        <w:right w:val="none" w:sz="0" w:space="0" w:color="auto"/>
      </w:divBdr>
    </w:div>
    <w:div w:id="999696569">
      <w:bodyDiv w:val="1"/>
      <w:marLeft w:val="0"/>
      <w:marRight w:val="0"/>
      <w:marTop w:val="0"/>
      <w:marBottom w:val="0"/>
      <w:divBdr>
        <w:top w:val="none" w:sz="0" w:space="0" w:color="auto"/>
        <w:left w:val="none" w:sz="0" w:space="0" w:color="auto"/>
        <w:bottom w:val="none" w:sz="0" w:space="0" w:color="auto"/>
        <w:right w:val="none" w:sz="0" w:space="0" w:color="auto"/>
      </w:divBdr>
    </w:div>
    <w:div w:id="999962683">
      <w:bodyDiv w:val="1"/>
      <w:marLeft w:val="0"/>
      <w:marRight w:val="0"/>
      <w:marTop w:val="0"/>
      <w:marBottom w:val="0"/>
      <w:divBdr>
        <w:top w:val="none" w:sz="0" w:space="0" w:color="auto"/>
        <w:left w:val="none" w:sz="0" w:space="0" w:color="auto"/>
        <w:bottom w:val="none" w:sz="0" w:space="0" w:color="auto"/>
        <w:right w:val="none" w:sz="0" w:space="0" w:color="auto"/>
      </w:divBdr>
    </w:div>
    <w:div w:id="1000697759">
      <w:bodyDiv w:val="1"/>
      <w:marLeft w:val="0"/>
      <w:marRight w:val="0"/>
      <w:marTop w:val="0"/>
      <w:marBottom w:val="0"/>
      <w:divBdr>
        <w:top w:val="none" w:sz="0" w:space="0" w:color="auto"/>
        <w:left w:val="none" w:sz="0" w:space="0" w:color="auto"/>
        <w:bottom w:val="none" w:sz="0" w:space="0" w:color="auto"/>
        <w:right w:val="none" w:sz="0" w:space="0" w:color="auto"/>
      </w:divBdr>
    </w:div>
    <w:div w:id="1003968361">
      <w:bodyDiv w:val="1"/>
      <w:marLeft w:val="0"/>
      <w:marRight w:val="0"/>
      <w:marTop w:val="0"/>
      <w:marBottom w:val="0"/>
      <w:divBdr>
        <w:top w:val="none" w:sz="0" w:space="0" w:color="auto"/>
        <w:left w:val="none" w:sz="0" w:space="0" w:color="auto"/>
        <w:bottom w:val="none" w:sz="0" w:space="0" w:color="auto"/>
        <w:right w:val="none" w:sz="0" w:space="0" w:color="auto"/>
      </w:divBdr>
    </w:div>
    <w:div w:id="1005665699">
      <w:bodyDiv w:val="1"/>
      <w:marLeft w:val="0"/>
      <w:marRight w:val="0"/>
      <w:marTop w:val="0"/>
      <w:marBottom w:val="0"/>
      <w:divBdr>
        <w:top w:val="none" w:sz="0" w:space="0" w:color="auto"/>
        <w:left w:val="none" w:sz="0" w:space="0" w:color="auto"/>
        <w:bottom w:val="none" w:sz="0" w:space="0" w:color="auto"/>
        <w:right w:val="none" w:sz="0" w:space="0" w:color="auto"/>
      </w:divBdr>
    </w:div>
    <w:div w:id="1008285808">
      <w:bodyDiv w:val="1"/>
      <w:marLeft w:val="0"/>
      <w:marRight w:val="0"/>
      <w:marTop w:val="0"/>
      <w:marBottom w:val="0"/>
      <w:divBdr>
        <w:top w:val="none" w:sz="0" w:space="0" w:color="auto"/>
        <w:left w:val="none" w:sz="0" w:space="0" w:color="auto"/>
        <w:bottom w:val="none" w:sz="0" w:space="0" w:color="auto"/>
        <w:right w:val="none" w:sz="0" w:space="0" w:color="auto"/>
      </w:divBdr>
    </w:div>
    <w:div w:id="1009678526">
      <w:bodyDiv w:val="1"/>
      <w:marLeft w:val="0"/>
      <w:marRight w:val="0"/>
      <w:marTop w:val="0"/>
      <w:marBottom w:val="0"/>
      <w:divBdr>
        <w:top w:val="none" w:sz="0" w:space="0" w:color="auto"/>
        <w:left w:val="none" w:sz="0" w:space="0" w:color="auto"/>
        <w:bottom w:val="none" w:sz="0" w:space="0" w:color="auto"/>
        <w:right w:val="none" w:sz="0" w:space="0" w:color="auto"/>
      </w:divBdr>
    </w:div>
    <w:div w:id="1010913128">
      <w:bodyDiv w:val="1"/>
      <w:marLeft w:val="0"/>
      <w:marRight w:val="0"/>
      <w:marTop w:val="0"/>
      <w:marBottom w:val="0"/>
      <w:divBdr>
        <w:top w:val="none" w:sz="0" w:space="0" w:color="auto"/>
        <w:left w:val="none" w:sz="0" w:space="0" w:color="auto"/>
        <w:bottom w:val="none" w:sz="0" w:space="0" w:color="auto"/>
        <w:right w:val="none" w:sz="0" w:space="0" w:color="auto"/>
      </w:divBdr>
    </w:div>
    <w:div w:id="1011645398">
      <w:bodyDiv w:val="1"/>
      <w:marLeft w:val="0"/>
      <w:marRight w:val="0"/>
      <w:marTop w:val="0"/>
      <w:marBottom w:val="0"/>
      <w:divBdr>
        <w:top w:val="none" w:sz="0" w:space="0" w:color="auto"/>
        <w:left w:val="none" w:sz="0" w:space="0" w:color="auto"/>
        <w:bottom w:val="none" w:sz="0" w:space="0" w:color="auto"/>
        <w:right w:val="none" w:sz="0" w:space="0" w:color="auto"/>
      </w:divBdr>
    </w:div>
    <w:div w:id="1012493967">
      <w:bodyDiv w:val="1"/>
      <w:marLeft w:val="0"/>
      <w:marRight w:val="0"/>
      <w:marTop w:val="0"/>
      <w:marBottom w:val="0"/>
      <w:divBdr>
        <w:top w:val="none" w:sz="0" w:space="0" w:color="auto"/>
        <w:left w:val="none" w:sz="0" w:space="0" w:color="auto"/>
        <w:bottom w:val="none" w:sz="0" w:space="0" w:color="auto"/>
        <w:right w:val="none" w:sz="0" w:space="0" w:color="auto"/>
      </w:divBdr>
    </w:div>
    <w:div w:id="1014455502">
      <w:bodyDiv w:val="1"/>
      <w:marLeft w:val="0"/>
      <w:marRight w:val="0"/>
      <w:marTop w:val="0"/>
      <w:marBottom w:val="0"/>
      <w:divBdr>
        <w:top w:val="none" w:sz="0" w:space="0" w:color="auto"/>
        <w:left w:val="none" w:sz="0" w:space="0" w:color="auto"/>
        <w:bottom w:val="none" w:sz="0" w:space="0" w:color="auto"/>
        <w:right w:val="none" w:sz="0" w:space="0" w:color="auto"/>
      </w:divBdr>
    </w:div>
    <w:div w:id="1016007084">
      <w:bodyDiv w:val="1"/>
      <w:marLeft w:val="0"/>
      <w:marRight w:val="0"/>
      <w:marTop w:val="0"/>
      <w:marBottom w:val="0"/>
      <w:divBdr>
        <w:top w:val="none" w:sz="0" w:space="0" w:color="auto"/>
        <w:left w:val="none" w:sz="0" w:space="0" w:color="auto"/>
        <w:bottom w:val="none" w:sz="0" w:space="0" w:color="auto"/>
        <w:right w:val="none" w:sz="0" w:space="0" w:color="auto"/>
      </w:divBdr>
    </w:div>
    <w:div w:id="1016467542">
      <w:bodyDiv w:val="1"/>
      <w:marLeft w:val="0"/>
      <w:marRight w:val="0"/>
      <w:marTop w:val="0"/>
      <w:marBottom w:val="0"/>
      <w:divBdr>
        <w:top w:val="none" w:sz="0" w:space="0" w:color="auto"/>
        <w:left w:val="none" w:sz="0" w:space="0" w:color="auto"/>
        <w:bottom w:val="none" w:sz="0" w:space="0" w:color="auto"/>
        <w:right w:val="none" w:sz="0" w:space="0" w:color="auto"/>
      </w:divBdr>
    </w:div>
    <w:div w:id="1017997698">
      <w:bodyDiv w:val="1"/>
      <w:marLeft w:val="0"/>
      <w:marRight w:val="0"/>
      <w:marTop w:val="0"/>
      <w:marBottom w:val="0"/>
      <w:divBdr>
        <w:top w:val="none" w:sz="0" w:space="0" w:color="auto"/>
        <w:left w:val="none" w:sz="0" w:space="0" w:color="auto"/>
        <w:bottom w:val="none" w:sz="0" w:space="0" w:color="auto"/>
        <w:right w:val="none" w:sz="0" w:space="0" w:color="auto"/>
      </w:divBdr>
    </w:div>
    <w:div w:id="1018047994">
      <w:bodyDiv w:val="1"/>
      <w:marLeft w:val="0"/>
      <w:marRight w:val="0"/>
      <w:marTop w:val="0"/>
      <w:marBottom w:val="0"/>
      <w:divBdr>
        <w:top w:val="none" w:sz="0" w:space="0" w:color="auto"/>
        <w:left w:val="none" w:sz="0" w:space="0" w:color="auto"/>
        <w:bottom w:val="none" w:sz="0" w:space="0" w:color="auto"/>
        <w:right w:val="none" w:sz="0" w:space="0" w:color="auto"/>
      </w:divBdr>
    </w:div>
    <w:div w:id="1018434391">
      <w:bodyDiv w:val="1"/>
      <w:marLeft w:val="0"/>
      <w:marRight w:val="0"/>
      <w:marTop w:val="0"/>
      <w:marBottom w:val="0"/>
      <w:divBdr>
        <w:top w:val="none" w:sz="0" w:space="0" w:color="auto"/>
        <w:left w:val="none" w:sz="0" w:space="0" w:color="auto"/>
        <w:bottom w:val="none" w:sz="0" w:space="0" w:color="auto"/>
        <w:right w:val="none" w:sz="0" w:space="0" w:color="auto"/>
      </w:divBdr>
    </w:div>
    <w:div w:id="1018627997">
      <w:bodyDiv w:val="1"/>
      <w:marLeft w:val="0"/>
      <w:marRight w:val="0"/>
      <w:marTop w:val="0"/>
      <w:marBottom w:val="0"/>
      <w:divBdr>
        <w:top w:val="none" w:sz="0" w:space="0" w:color="auto"/>
        <w:left w:val="none" w:sz="0" w:space="0" w:color="auto"/>
        <w:bottom w:val="none" w:sz="0" w:space="0" w:color="auto"/>
        <w:right w:val="none" w:sz="0" w:space="0" w:color="auto"/>
      </w:divBdr>
    </w:div>
    <w:div w:id="1020476045">
      <w:bodyDiv w:val="1"/>
      <w:marLeft w:val="0"/>
      <w:marRight w:val="0"/>
      <w:marTop w:val="0"/>
      <w:marBottom w:val="0"/>
      <w:divBdr>
        <w:top w:val="none" w:sz="0" w:space="0" w:color="auto"/>
        <w:left w:val="none" w:sz="0" w:space="0" w:color="auto"/>
        <w:bottom w:val="none" w:sz="0" w:space="0" w:color="auto"/>
        <w:right w:val="none" w:sz="0" w:space="0" w:color="auto"/>
      </w:divBdr>
    </w:div>
    <w:div w:id="1022320933">
      <w:bodyDiv w:val="1"/>
      <w:marLeft w:val="0"/>
      <w:marRight w:val="0"/>
      <w:marTop w:val="0"/>
      <w:marBottom w:val="0"/>
      <w:divBdr>
        <w:top w:val="none" w:sz="0" w:space="0" w:color="auto"/>
        <w:left w:val="none" w:sz="0" w:space="0" w:color="auto"/>
        <w:bottom w:val="none" w:sz="0" w:space="0" w:color="auto"/>
        <w:right w:val="none" w:sz="0" w:space="0" w:color="auto"/>
      </w:divBdr>
    </w:div>
    <w:div w:id="1025717571">
      <w:bodyDiv w:val="1"/>
      <w:marLeft w:val="0"/>
      <w:marRight w:val="0"/>
      <w:marTop w:val="0"/>
      <w:marBottom w:val="0"/>
      <w:divBdr>
        <w:top w:val="none" w:sz="0" w:space="0" w:color="auto"/>
        <w:left w:val="none" w:sz="0" w:space="0" w:color="auto"/>
        <w:bottom w:val="none" w:sz="0" w:space="0" w:color="auto"/>
        <w:right w:val="none" w:sz="0" w:space="0" w:color="auto"/>
      </w:divBdr>
    </w:div>
    <w:div w:id="1025790549">
      <w:bodyDiv w:val="1"/>
      <w:marLeft w:val="0"/>
      <w:marRight w:val="0"/>
      <w:marTop w:val="0"/>
      <w:marBottom w:val="0"/>
      <w:divBdr>
        <w:top w:val="none" w:sz="0" w:space="0" w:color="auto"/>
        <w:left w:val="none" w:sz="0" w:space="0" w:color="auto"/>
        <w:bottom w:val="none" w:sz="0" w:space="0" w:color="auto"/>
        <w:right w:val="none" w:sz="0" w:space="0" w:color="auto"/>
      </w:divBdr>
    </w:div>
    <w:div w:id="1026055773">
      <w:bodyDiv w:val="1"/>
      <w:marLeft w:val="0"/>
      <w:marRight w:val="0"/>
      <w:marTop w:val="0"/>
      <w:marBottom w:val="0"/>
      <w:divBdr>
        <w:top w:val="none" w:sz="0" w:space="0" w:color="auto"/>
        <w:left w:val="none" w:sz="0" w:space="0" w:color="auto"/>
        <w:bottom w:val="none" w:sz="0" w:space="0" w:color="auto"/>
        <w:right w:val="none" w:sz="0" w:space="0" w:color="auto"/>
      </w:divBdr>
    </w:div>
    <w:div w:id="1027214440">
      <w:bodyDiv w:val="1"/>
      <w:marLeft w:val="0"/>
      <w:marRight w:val="0"/>
      <w:marTop w:val="0"/>
      <w:marBottom w:val="0"/>
      <w:divBdr>
        <w:top w:val="none" w:sz="0" w:space="0" w:color="auto"/>
        <w:left w:val="none" w:sz="0" w:space="0" w:color="auto"/>
        <w:bottom w:val="none" w:sz="0" w:space="0" w:color="auto"/>
        <w:right w:val="none" w:sz="0" w:space="0" w:color="auto"/>
      </w:divBdr>
    </w:div>
    <w:div w:id="1027482479">
      <w:bodyDiv w:val="1"/>
      <w:marLeft w:val="0"/>
      <w:marRight w:val="0"/>
      <w:marTop w:val="0"/>
      <w:marBottom w:val="0"/>
      <w:divBdr>
        <w:top w:val="none" w:sz="0" w:space="0" w:color="auto"/>
        <w:left w:val="none" w:sz="0" w:space="0" w:color="auto"/>
        <w:bottom w:val="none" w:sz="0" w:space="0" w:color="auto"/>
        <w:right w:val="none" w:sz="0" w:space="0" w:color="auto"/>
      </w:divBdr>
    </w:div>
    <w:div w:id="1029186445">
      <w:bodyDiv w:val="1"/>
      <w:marLeft w:val="0"/>
      <w:marRight w:val="0"/>
      <w:marTop w:val="0"/>
      <w:marBottom w:val="0"/>
      <w:divBdr>
        <w:top w:val="none" w:sz="0" w:space="0" w:color="auto"/>
        <w:left w:val="none" w:sz="0" w:space="0" w:color="auto"/>
        <w:bottom w:val="none" w:sz="0" w:space="0" w:color="auto"/>
        <w:right w:val="none" w:sz="0" w:space="0" w:color="auto"/>
      </w:divBdr>
    </w:div>
    <w:div w:id="1029601952">
      <w:bodyDiv w:val="1"/>
      <w:marLeft w:val="0"/>
      <w:marRight w:val="0"/>
      <w:marTop w:val="0"/>
      <w:marBottom w:val="0"/>
      <w:divBdr>
        <w:top w:val="none" w:sz="0" w:space="0" w:color="auto"/>
        <w:left w:val="none" w:sz="0" w:space="0" w:color="auto"/>
        <w:bottom w:val="none" w:sz="0" w:space="0" w:color="auto"/>
        <w:right w:val="none" w:sz="0" w:space="0" w:color="auto"/>
      </w:divBdr>
    </w:div>
    <w:div w:id="1029717756">
      <w:bodyDiv w:val="1"/>
      <w:marLeft w:val="0"/>
      <w:marRight w:val="0"/>
      <w:marTop w:val="0"/>
      <w:marBottom w:val="0"/>
      <w:divBdr>
        <w:top w:val="none" w:sz="0" w:space="0" w:color="auto"/>
        <w:left w:val="none" w:sz="0" w:space="0" w:color="auto"/>
        <w:bottom w:val="none" w:sz="0" w:space="0" w:color="auto"/>
        <w:right w:val="none" w:sz="0" w:space="0" w:color="auto"/>
      </w:divBdr>
    </w:div>
    <w:div w:id="1029836409">
      <w:bodyDiv w:val="1"/>
      <w:marLeft w:val="0"/>
      <w:marRight w:val="0"/>
      <w:marTop w:val="0"/>
      <w:marBottom w:val="0"/>
      <w:divBdr>
        <w:top w:val="none" w:sz="0" w:space="0" w:color="auto"/>
        <w:left w:val="none" w:sz="0" w:space="0" w:color="auto"/>
        <w:bottom w:val="none" w:sz="0" w:space="0" w:color="auto"/>
        <w:right w:val="none" w:sz="0" w:space="0" w:color="auto"/>
      </w:divBdr>
    </w:div>
    <w:div w:id="1032075260">
      <w:bodyDiv w:val="1"/>
      <w:marLeft w:val="0"/>
      <w:marRight w:val="0"/>
      <w:marTop w:val="0"/>
      <w:marBottom w:val="0"/>
      <w:divBdr>
        <w:top w:val="none" w:sz="0" w:space="0" w:color="auto"/>
        <w:left w:val="none" w:sz="0" w:space="0" w:color="auto"/>
        <w:bottom w:val="none" w:sz="0" w:space="0" w:color="auto"/>
        <w:right w:val="none" w:sz="0" w:space="0" w:color="auto"/>
      </w:divBdr>
    </w:div>
    <w:div w:id="1033111827">
      <w:bodyDiv w:val="1"/>
      <w:marLeft w:val="0"/>
      <w:marRight w:val="0"/>
      <w:marTop w:val="0"/>
      <w:marBottom w:val="0"/>
      <w:divBdr>
        <w:top w:val="none" w:sz="0" w:space="0" w:color="auto"/>
        <w:left w:val="none" w:sz="0" w:space="0" w:color="auto"/>
        <w:bottom w:val="none" w:sz="0" w:space="0" w:color="auto"/>
        <w:right w:val="none" w:sz="0" w:space="0" w:color="auto"/>
      </w:divBdr>
    </w:div>
    <w:div w:id="1034232715">
      <w:bodyDiv w:val="1"/>
      <w:marLeft w:val="0"/>
      <w:marRight w:val="0"/>
      <w:marTop w:val="0"/>
      <w:marBottom w:val="0"/>
      <w:divBdr>
        <w:top w:val="none" w:sz="0" w:space="0" w:color="auto"/>
        <w:left w:val="none" w:sz="0" w:space="0" w:color="auto"/>
        <w:bottom w:val="none" w:sz="0" w:space="0" w:color="auto"/>
        <w:right w:val="none" w:sz="0" w:space="0" w:color="auto"/>
      </w:divBdr>
    </w:div>
    <w:div w:id="1035690634">
      <w:bodyDiv w:val="1"/>
      <w:marLeft w:val="0"/>
      <w:marRight w:val="0"/>
      <w:marTop w:val="0"/>
      <w:marBottom w:val="0"/>
      <w:divBdr>
        <w:top w:val="none" w:sz="0" w:space="0" w:color="auto"/>
        <w:left w:val="none" w:sz="0" w:space="0" w:color="auto"/>
        <w:bottom w:val="none" w:sz="0" w:space="0" w:color="auto"/>
        <w:right w:val="none" w:sz="0" w:space="0" w:color="auto"/>
      </w:divBdr>
    </w:div>
    <w:div w:id="1037195684">
      <w:bodyDiv w:val="1"/>
      <w:marLeft w:val="0"/>
      <w:marRight w:val="0"/>
      <w:marTop w:val="0"/>
      <w:marBottom w:val="0"/>
      <w:divBdr>
        <w:top w:val="none" w:sz="0" w:space="0" w:color="auto"/>
        <w:left w:val="none" w:sz="0" w:space="0" w:color="auto"/>
        <w:bottom w:val="none" w:sz="0" w:space="0" w:color="auto"/>
        <w:right w:val="none" w:sz="0" w:space="0" w:color="auto"/>
      </w:divBdr>
    </w:div>
    <w:div w:id="1039360615">
      <w:bodyDiv w:val="1"/>
      <w:marLeft w:val="0"/>
      <w:marRight w:val="0"/>
      <w:marTop w:val="0"/>
      <w:marBottom w:val="0"/>
      <w:divBdr>
        <w:top w:val="none" w:sz="0" w:space="0" w:color="auto"/>
        <w:left w:val="none" w:sz="0" w:space="0" w:color="auto"/>
        <w:bottom w:val="none" w:sz="0" w:space="0" w:color="auto"/>
        <w:right w:val="none" w:sz="0" w:space="0" w:color="auto"/>
      </w:divBdr>
    </w:div>
    <w:div w:id="1039668361">
      <w:bodyDiv w:val="1"/>
      <w:marLeft w:val="0"/>
      <w:marRight w:val="0"/>
      <w:marTop w:val="0"/>
      <w:marBottom w:val="0"/>
      <w:divBdr>
        <w:top w:val="none" w:sz="0" w:space="0" w:color="auto"/>
        <w:left w:val="none" w:sz="0" w:space="0" w:color="auto"/>
        <w:bottom w:val="none" w:sz="0" w:space="0" w:color="auto"/>
        <w:right w:val="none" w:sz="0" w:space="0" w:color="auto"/>
      </w:divBdr>
    </w:div>
    <w:div w:id="1043482624">
      <w:bodyDiv w:val="1"/>
      <w:marLeft w:val="0"/>
      <w:marRight w:val="0"/>
      <w:marTop w:val="0"/>
      <w:marBottom w:val="0"/>
      <w:divBdr>
        <w:top w:val="none" w:sz="0" w:space="0" w:color="auto"/>
        <w:left w:val="none" w:sz="0" w:space="0" w:color="auto"/>
        <w:bottom w:val="none" w:sz="0" w:space="0" w:color="auto"/>
        <w:right w:val="none" w:sz="0" w:space="0" w:color="auto"/>
      </w:divBdr>
    </w:div>
    <w:div w:id="1044720016">
      <w:bodyDiv w:val="1"/>
      <w:marLeft w:val="0"/>
      <w:marRight w:val="0"/>
      <w:marTop w:val="0"/>
      <w:marBottom w:val="0"/>
      <w:divBdr>
        <w:top w:val="none" w:sz="0" w:space="0" w:color="auto"/>
        <w:left w:val="none" w:sz="0" w:space="0" w:color="auto"/>
        <w:bottom w:val="none" w:sz="0" w:space="0" w:color="auto"/>
        <w:right w:val="none" w:sz="0" w:space="0" w:color="auto"/>
      </w:divBdr>
    </w:div>
    <w:div w:id="1045174481">
      <w:bodyDiv w:val="1"/>
      <w:marLeft w:val="0"/>
      <w:marRight w:val="0"/>
      <w:marTop w:val="0"/>
      <w:marBottom w:val="0"/>
      <w:divBdr>
        <w:top w:val="none" w:sz="0" w:space="0" w:color="auto"/>
        <w:left w:val="none" w:sz="0" w:space="0" w:color="auto"/>
        <w:bottom w:val="none" w:sz="0" w:space="0" w:color="auto"/>
        <w:right w:val="none" w:sz="0" w:space="0" w:color="auto"/>
      </w:divBdr>
    </w:div>
    <w:div w:id="1048987861">
      <w:bodyDiv w:val="1"/>
      <w:marLeft w:val="0"/>
      <w:marRight w:val="0"/>
      <w:marTop w:val="0"/>
      <w:marBottom w:val="0"/>
      <w:divBdr>
        <w:top w:val="none" w:sz="0" w:space="0" w:color="auto"/>
        <w:left w:val="none" w:sz="0" w:space="0" w:color="auto"/>
        <w:bottom w:val="none" w:sz="0" w:space="0" w:color="auto"/>
        <w:right w:val="none" w:sz="0" w:space="0" w:color="auto"/>
      </w:divBdr>
    </w:div>
    <w:div w:id="1056002998">
      <w:bodyDiv w:val="1"/>
      <w:marLeft w:val="0"/>
      <w:marRight w:val="0"/>
      <w:marTop w:val="0"/>
      <w:marBottom w:val="0"/>
      <w:divBdr>
        <w:top w:val="none" w:sz="0" w:space="0" w:color="auto"/>
        <w:left w:val="none" w:sz="0" w:space="0" w:color="auto"/>
        <w:bottom w:val="none" w:sz="0" w:space="0" w:color="auto"/>
        <w:right w:val="none" w:sz="0" w:space="0" w:color="auto"/>
      </w:divBdr>
    </w:div>
    <w:div w:id="1056468232">
      <w:bodyDiv w:val="1"/>
      <w:marLeft w:val="0"/>
      <w:marRight w:val="0"/>
      <w:marTop w:val="0"/>
      <w:marBottom w:val="0"/>
      <w:divBdr>
        <w:top w:val="none" w:sz="0" w:space="0" w:color="auto"/>
        <w:left w:val="none" w:sz="0" w:space="0" w:color="auto"/>
        <w:bottom w:val="none" w:sz="0" w:space="0" w:color="auto"/>
        <w:right w:val="none" w:sz="0" w:space="0" w:color="auto"/>
      </w:divBdr>
    </w:div>
    <w:div w:id="1056973031">
      <w:bodyDiv w:val="1"/>
      <w:marLeft w:val="0"/>
      <w:marRight w:val="0"/>
      <w:marTop w:val="0"/>
      <w:marBottom w:val="0"/>
      <w:divBdr>
        <w:top w:val="none" w:sz="0" w:space="0" w:color="auto"/>
        <w:left w:val="none" w:sz="0" w:space="0" w:color="auto"/>
        <w:bottom w:val="none" w:sz="0" w:space="0" w:color="auto"/>
        <w:right w:val="none" w:sz="0" w:space="0" w:color="auto"/>
      </w:divBdr>
    </w:div>
    <w:div w:id="1057320574">
      <w:bodyDiv w:val="1"/>
      <w:marLeft w:val="0"/>
      <w:marRight w:val="0"/>
      <w:marTop w:val="0"/>
      <w:marBottom w:val="0"/>
      <w:divBdr>
        <w:top w:val="none" w:sz="0" w:space="0" w:color="auto"/>
        <w:left w:val="none" w:sz="0" w:space="0" w:color="auto"/>
        <w:bottom w:val="none" w:sz="0" w:space="0" w:color="auto"/>
        <w:right w:val="none" w:sz="0" w:space="0" w:color="auto"/>
      </w:divBdr>
    </w:div>
    <w:div w:id="1058556136">
      <w:bodyDiv w:val="1"/>
      <w:marLeft w:val="0"/>
      <w:marRight w:val="0"/>
      <w:marTop w:val="0"/>
      <w:marBottom w:val="0"/>
      <w:divBdr>
        <w:top w:val="none" w:sz="0" w:space="0" w:color="auto"/>
        <w:left w:val="none" w:sz="0" w:space="0" w:color="auto"/>
        <w:bottom w:val="none" w:sz="0" w:space="0" w:color="auto"/>
        <w:right w:val="none" w:sz="0" w:space="0" w:color="auto"/>
      </w:divBdr>
    </w:div>
    <w:div w:id="1060707749">
      <w:bodyDiv w:val="1"/>
      <w:marLeft w:val="0"/>
      <w:marRight w:val="0"/>
      <w:marTop w:val="0"/>
      <w:marBottom w:val="0"/>
      <w:divBdr>
        <w:top w:val="none" w:sz="0" w:space="0" w:color="auto"/>
        <w:left w:val="none" w:sz="0" w:space="0" w:color="auto"/>
        <w:bottom w:val="none" w:sz="0" w:space="0" w:color="auto"/>
        <w:right w:val="none" w:sz="0" w:space="0" w:color="auto"/>
      </w:divBdr>
    </w:div>
    <w:div w:id="1060981757">
      <w:bodyDiv w:val="1"/>
      <w:marLeft w:val="0"/>
      <w:marRight w:val="0"/>
      <w:marTop w:val="0"/>
      <w:marBottom w:val="0"/>
      <w:divBdr>
        <w:top w:val="none" w:sz="0" w:space="0" w:color="auto"/>
        <w:left w:val="none" w:sz="0" w:space="0" w:color="auto"/>
        <w:bottom w:val="none" w:sz="0" w:space="0" w:color="auto"/>
        <w:right w:val="none" w:sz="0" w:space="0" w:color="auto"/>
      </w:divBdr>
    </w:div>
    <w:div w:id="1061051890">
      <w:bodyDiv w:val="1"/>
      <w:marLeft w:val="0"/>
      <w:marRight w:val="0"/>
      <w:marTop w:val="0"/>
      <w:marBottom w:val="0"/>
      <w:divBdr>
        <w:top w:val="none" w:sz="0" w:space="0" w:color="auto"/>
        <w:left w:val="none" w:sz="0" w:space="0" w:color="auto"/>
        <w:bottom w:val="none" w:sz="0" w:space="0" w:color="auto"/>
        <w:right w:val="none" w:sz="0" w:space="0" w:color="auto"/>
      </w:divBdr>
    </w:div>
    <w:div w:id="1061290491">
      <w:bodyDiv w:val="1"/>
      <w:marLeft w:val="0"/>
      <w:marRight w:val="0"/>
      <w:marTop w:val="0"/>
      <w:marBottom w:val="0"/>
      <w:divBdr>
        <w:top w:val="none" w:sz="0" w:space="0" w:color="auto"/>
        <w:left w:val="none" w:sz="0" w:space="0" w:color="auto"/>
        <w:bottom w:val="none" w:sz="0" w:space="0" w:color="auto"/>
        <w:right w:val="none" w:sz="0" w:space="0" w:color="auto"/>
      </w:divBdr>
    </w:div>
    <w:div w:id="1061827528">
      <w:bodyDiv w:val="1"/>
      <w:marLeft w:val="0"/>
      <w:marRight w:val="0"/>
      <w:marTop w:val="0"/>
      <w:marBottom w:val="0"/>
      <w:divBdr>
        <w:top w:val="none" w:sz="0" w:space="0" w:color="auto"/>
        <w:left w:val="none" w:sz="0" w:space="0" w:color="auto"/>
        <w:bottom w:val="none" w:sz="0" w:space="0" w:color="auto"/>
        <w:right w:val="none" w:sz="0" w:space="0" w:color="auto"/>
      </w:divBdr>
    </w:div>
    <w:div w:id="1062632820">
      <w:bodyDiv w:val="1"/>
      <w:marLeft w:val="0"/>
      <w:marRight w:val="0"/>
      <w:marTop w:val="0"/>
      <w:marBottom w:val="0"/>
      <w:divBdr>
        <w:top w:val="none" w:sz="0" w:space="0" w:color="auto"/>
        <w:left w:val="none" w:sz="0" w:space="0" w:color="auto"/>
        <w:bottom w:val="none" w:sz="0" w:space="0" w:color="auto"/>
        <w:right w:val="none" w:sz="0" w:space="0" w:color="auto"/>
      </w:divBdr>
    </w:div>
    <w:div w:id="1063604661">
      <w:bodyDiv w:val="1"/>
      <w:marLeft w:val="0"/>
      <w:marRight w:val="0"/>
      <w:marTop w:val="0"/>
      <w:marBottom w:val="0"/>
      <w:divBdr>
        <w:top w:val="none" w:sz="0" w:space="0" w:color="auto"/>
        <w:left w:val="none" w:sz="0" w:space="0" w:color="auto"/>
        <w:bottom w:val="none" w:sz="0" w:space="0" w:color="auto"/>
        <w:right w:val="none" w:sz="0" w:space="0" w:color="auto"/>
      </w:divBdr>
    </w:div>
    <w:div w:id="1064991873">
      <w:bodyDiv w:val="1"/>
      <w:marLeft w:val="0"/>
      <w:marRight w:val="0"/>
      <w:marTop w:val="0"/>
      <w:marBottom w:val="0"/>
      <w:divBdr>
        <w:top w:val="none" w:sz="0" w:space="0" w:color="auto"/>
        <w:left w:val="none" w:sz="0" w:space="0" w:color="auto"/>
        <w:bottom w:val="none" w:sz="0" w:space="0" w:color="auto"/>
        <w:right w:val="none" w:sz="0" w:space="0" w:color="auto"/>
      </w:divBdr>
    </w:div>
    <w:div w:id="1067336003">
      <w:bodyDiv w:val="1"/>
      <w:marLeft w:val="0"/>
      <w:marRight w:val="0"/>
      <w:marTop w:val="0"/>
      <w:marBottom w:val="0"/>
      <w:divBdr>
        <w:top w:val="none" w:sz="0" w:space="0" w:color="auto"/>
        <w:left w:val="none" w:sz="0" w:space="0" w:color="auto"/>
        <w:bottom w:val="none" w:sz="0" w:space="0" w:color="auto"/>
        <w:right w:val="none" w:sz="0" w:space="0" w:color="auto"/>
      </w:divBdr>
    </w:div>
    <w:div w:id="1068578241">
      <w:bodyDiv w:val="1"/>
      <w:marLeft w:val="0"/>
      <w:marRight w:val="0"/>
      <w:marTop w:val="0"/>
      <w:marBottom w:val="0"/>
      <w:divBdr>
        <w:top w:val="none" w:sz="0" w:space="0" w:color="auto"/>
        <w:left w:val="none" w:sz="0" w:space="0" w:color="auto"/>
        <w:bottom w:val="none" w:sz="0" w:space="0" w:color="auto"/>
        <w:right w:val="none" w:sz="0" w:space="0" w:color="auto"/>
      </w:divBdr>
    </w:div>
    <w:div w:id="1069884610">
      <w:bodyDiv w:val="1"/>
      <w:marLeft w:val="0"/>
      <w:marRight w:val="0"/>
      <w:marTop w:val="0"/>
      <w:marBottom w:val="0"/>
      <w:divBdr>
        <w:top w:val="none" w:sz="0" w:space="0" w:color="auto"/>
        <w:left w:val="none" w:sz="0" w:space="0" w:color="auto"/>
        <w:bottom w:val="none" w:sz="0" w:space="0" w:color="auto"/>
        <w:right w:val="none" w:sz="0" w:space="0" w:color="auto"/>
      </w:divBdr>
    </w:div>
    <w:div w:id="1072116621">
      <w:bodyDiv w:val="1"/>
      <w:marLeft w:val="0"/>
      <w:marRight w:val="0"/>
      <w:marTop w:val="0"/>
      <w:marBottom w:val="0"/>
      <w:divBdr>
        <w:top w:val="none" w:sz="0" w:space="0" w:color="auto"/>
        <w:left w:val="none" w:sz="0" w:space="0" w:color="auto"/>
        <w:bottom w:val="none" w:sz="0" w:space="0" w:color="auto"/>
        <w:right w:val="none" w:sz="0" w:space="0" w:color="auto"/>
      </w:divBdr>
    </w:div>
    <w:div w:id="1072696752">
      <w:bodyDiv w:val="1"/>
      <w:marLeft w:val="0"/>
      <w:marRight w:val="0"/>
      <w:marTop w:val="0"/>
      <w:marBottom w:val="0"/>
      <w:divBdr>
        <w:top w:val="none" w:sz="0" w:space="0" w:color="auto"/>
        <w:left w:val="none" w:sz="0" w:space="0" w:color="auto"/>
        <w:bottom w:val="none" w:sz="0" w:space="0" w:color="auto"/>
        <w:right w:val="none" w:sz="0" w:space="0" w:color="auto"/>
      </w:divBdr>
    </w:div>
    <w:div w:id="1072699912">
      <w:bodyDiv w:val="1"/>
      <w:marLeft w:val="0"/>
      <w:marRight w:val="0"/>
      <w:marTop w:val="0"/>
      <w:marBottom w:val="0"/>
      <w:divBdr>
        <w:top w:val="none" w:sz="0" w:space="0" w:color="auto"/>
        <w:left w:val="none" w:sz="0" w:space="0" w:color="auto"/>
        <w:bottom w:val="none" w:sz="0" w:space="0" w:color="auto"/>
        <w:right w:val="none" w:sz="0" w:space="0" w:color="auto"/>
      </w:divBdr>
    </w:div>
    <w:div w:id="1073355562">
      <w:bodyDiv w:val="1"/>
      <w:marLeft w:val="0"/>
      <w:marRight w:val="0"/>
      <w:marTop w:val="0"/>
      <w:marBottom w:val="0"/>
      <w:divBdr>
        <w:top w:val="none" w:sz="0" w:space="0" w:color="auto"/>
        <w:left w:val="none" w:sz="0" w:space="0" w:color="auto"/>
        <w:bottom w:val="none" w:sz="0" w:space="0" w:color="auto"/>
        <w:right w:val="none" w:sz="0" w:space="0" w:color="auto"/>
      </w:divBdr>
    </w:div>
    <w:div w:id="1074157335">
      <w:bodyDiv w:val="1"/>
      <w:marLeft w:val="0"/>
      <w:marRight w:val="0"/>
      <w:marTop w:val="0"/>
      <w:marBottom w:val="0"/>
      <w:divBdr>
        <w:top w:val="none" w:sz="0" w:space="0" w:color="auto"/>
        <w:left w:val="none" w:sz="0" w:space="0" w:color="auto"/>
        <w:bottom w:val="none" w:sz="0" w:space="0" w:color="auto"/>
        <w:right w:val="none" w:sz="0" w:space="0" w:color="auto"/>
      </w:divBdr>
    </w:div>
    <w:div w:id="1075737984">
      <w:bodyDiv w:val="1"/>
      <w:marLeft w:val="0"/>
      <w:marRight w:val="0"/>
      <w:marTop w:val="0"/>
      <w:marBottom w:val="0"/>
      <w:divBdr>
        <w:top w:val="none" w:sz="0" w:space="0" w:color="auto"/>
        <w:left w:val="none" w:sz="0" w:space="0" w:color="auto"/>
        <w:bottom w:val="none" w:sz="0" w:space="0" w:color="auto"/>
        <w:right w:val="none" w:sz="0" w:space="0" w:color="auto"/>
      </w:divBdr>
    </w:div>
    <w:div w:id="1076052404">
      <w:bodyDiv w:val="1"/>
      <w:marLeft w:val="0"/>
      <w:marRight w:val="0"/>
      <w:marTop w:val="0"/>
      <w:marBottom w:val="0"/>
      <w:divBdr>
        <w:top w:val="none" w:sz="0" w:space="0" w:color="auto"/>
        <w:left w:val="none" w:sz="0" w:space="0" w:color="auto"/>
        <w:bottom w:val="none" w:sz="0" w:space="0" w:color="auto"/>
        <w:right w:val="none" w:sz="0" w:space="0" w:color="auto"/>
      </w:divBdr>
    </w:div>
    <w:div w:id="1077095327">
      <w:bodyDiv w:val="1"/>
      <w:marLeft w:val="0"/>
      <w:marRight w:val="0"/>
      <w:marTop w:val="0"/>
      <w:marBottom w:val="0"/>
      <w:divBdr>
        <w:top w:val="none" w:sz="0" w:space="0" w:color="auto"/>
        <w:left w:val="none" w:sz="0" w:space="0" w:color="auto"/>
        <w:bottom w:val="none" w:sz="0" w:space="0" w:color="auto"/>
        <w:right w:val="none" w:sz="0" w:space="0" w:color="auto"/>
      </w:divBdr>
    </w:div>
    <w:div w:id="1077362705">
      <w:bodyDiv w:val="1"/>
      <w:marLeft w:val="0"/>
      <w:marRight w:val="0"/>
      <w:marTop w:val="0"/>
      <w:marBottom w:val="0"/>
      <w:divBdr>
        <w:top w:val="none" w:sz="0" w:space="0" w:color="auto"/>
        <w:left w:val="none" w:sz="0" w:space="0" w:color="auto"/>
        <w:bottom w:val="none" w:sz="0" w:space="0" w:color="auto"/>
        <w:right w:val="none" w:sz="0" w:space="0" w:color="auto"/>
      </w:divBdr>
    </w:div>
    <w:div w:id="1079719129">
      <w:bodyDiv w:val="1"/>
      <w:marLeft w:val="0"/>
      <w:marRight w:val="0"/>
      <w:marTop w:val="0"/>
      <w:marBottom w:val="0"/>
      <w:divBdr>
        <w:top w:val="none" w:sz="0" w:space="0" w:color="auto"/>
        <w:left w:val="none" w:sz="0" w:space="0" w:color="auto"/>
        <w:bottom w:val="none" w:sz="0" w:space="0" w:color="auto"/>
        <w:right w:val="none" w:sz="0" w:space="0" w:color="auto"/>
      </w:divBdr>
    </w:div>
    <w:div w:id="1083801372">
      <w:bodyDiv w:val="1"/>
      <w:marLeft w:val="0"/>
      <w:marRight w:val="0"/>
      <w:marTop w:val="0"/>
      <w:marBottom w:val="0"/>
      <w:divBdr>
        <w:top w:val="none" w:sz="0" w:space="0" w:color="auto"/>
        <w:left w:val="none" w:sz="0" w:space="0" w:color="auto"/>
        <w:bottom w:val="none" w:sz="0" w:space="0" w:color="auto"/>
        <w:right w:val="none" w:sz="0" w:space="0" w:color="auto"/>
      </w:divBdr>
    </w:div>
    <w:div w:id="1085540060">
      <w:bodyDiv w:val="1"/>
      <w:marLeft w:val="0"/>
      <w:marRight w:val="0"/>
      <w:marTop w:val="0"/>
      <w:marBottom w:val="0"/>
      <w:divBdr>
        <w:top w:val="none" w:sz="0" w:space="0" w:color="auto"/>
        <w:left w:val="none" w:sz="0" w:space="0" w:color="auto"/>
        <w:bottom w:val="none" w:sz="0" w:space="0" w:color="auto"/>
        <w:right w:val="none" w:sz="0" w:space="0" w:color="auto"/>
      </w:divBdr>
    </w:div>
    <w:div w:id="1088042201">
      <w:bodyDiv w:val="1"/>
      <w:marLeft w:val="0"/>
      <w:marRight w:val="0"/>
      <w:marTop w:val="0"/>
      <w:marBottom w:val="0"/>
      <w:divBdr>
        <w:top w:val="none" w:sz="0" w:space="0" w:color="auto"/>
        <w:left w:val="none" w:sz="0" w:space="0" w:color="auto"/>
        <w:bottom w:val="none" w:sz="0" w:space="0" w:color="auto"/>
        <w:right w:val="none" w:sz="0" w:space="0" w:color="auto"/>
      </w:divBdr>
    </w:div>
    <w:div w:id="1088191154">
      <w:bodyDiv w:val="1"/>
      <w:marLeft w:val="0"/>
      <w:marRight w:val="0"/>
      <w:marTop w:val="0"/>
      <w:marBottom w:val="0"/>
      <w:divBdr>
        <w:top w:val="none" w:sz="0" w:space="0" w:color="auto"/>
        <w:left w:val="none" w:sz="0" w:space="0" w:color="auto"/>
        <w:bottom w:val="none" w:sz="0" w:space="0" w:color="auto"/>
        <w:right w:val="none" w:sz="0" w:space="0" w:color="auto"/>
      </w:divBdr>
    </w:div>
    <w:div w:id="1088307165">
      <w:bodyDiv w:val="1"/>
      <w:marLeft w:val="0"/>
      <w:marRight w:val="0"/>
      <w:marTop w:val="0"/>
      <w:marBottom w:val="0"/>
      <w:divBdr>
        <w:top w:val="none" w:sz="0" w:space="0" w:color="auto"/>
        <w:left w:val="none" w:sz="0" w:space="0" w:color="auto"/>
        <w:bottom w:val="none" w:sz="0" w:space="0" w:color="auto"/>
        <w:right w:val="none" w:sz="0" w:space="0" w:color="auto"/>
      </w:divBdr>
    </w:div>
    <w:div w:id="1088311891">
      <w:bodyDiv w:val="1"/>
      <w:marLeft w:val="0"/>
      <w:marRight w:val="0"/>
      <w:marTop w:val="0"/>
      <w:marBottom w:val="0"/>
      <w:divBdr>
        <w:top w:val="none" w:sz="0" w:space="0" w:color="auto"/>
        <w:left w:val="none" w:sz="0" w:space="0" w:color="auto"/>
        <w:bottom w:val="none" w:sz="0" w:space="0" w:color="auto"/>
        <w:right w:val="none" w:sz="0" w:space="0" w:color="auto"/>
      </w:divBdr>
    </w:div>
    <w:div w:id="1089615250">
      <w:bodyDiv w:val="1"/>
      <w:marLeft w:val="0"/>
      <w:marRight w:val="0"/>
      <w:marTop w:val="0"/>
      <w:marBottom w:val="0"/>
      <w:divBdr>
        <w:top w:val="none" w:sz="0" w:space="0" w:color="auto"/>
        <w:left w:val="none" w:sz="0" w:space="0" w:color="auto"/>
        <w:bottom w:val="none" w:sz="0" w:space="0" w:color="auto"/>
        <w:right w:val="none" w:sz="0" w:space="0" w:color="auto"/>
      </w:divBdr>
    </w:div>
    <w:div w:id="1090197746">
      <w:bodyDiv w:val="1"/>
      <w:marLeft w:val="0"/>
      <w:marRight w:val="0"/>
      <w:marTop w:val="0"/>
      <w:marBottom w:val="0"/>
      <w:divBdr>
        <w:top w:val="none" w:sz="0" w:space="0" w:color="auto"/>
        <w:left w:val="none" w:sz="0" w:space="0" w:color="auto"/>
        <w:bottom w:val="none" w:sz="0" w:space="0" w:color="auto"/>
        <w:right w:val="none" w:sz="0" w:space="0" w:color="auto"/>
      </w:divBdr>
    </w:div>
    <w:div w:id="1091438329">
      <w:bodyDiv w:val="1"/>
      <w:marLeft w:val="0"/>
      <w:marRight w:val="0"/>
      <w:marTop w:val="0"/>
      <w:marBottom w:val="0"/>
      <w:divBdr>
        <w:top w:val="none" w:sz="0" w:space="0" w:color="auto"/>
        <w:left w:val="none" w:sz="0" w:space="0" w:color="auto"/>
        <w:bottom w:val="none" w:sz="0" w:space="0" w:color="auto"/>
        <w:right w:val="none" w:sz="0" w:space="0" w:color="auto"/>
      </w:divBdr>
    </w:div>
    <w:div w:id="1093280283">
      <w:bodyDiv w:val="1"/>
      <w:marLeft w:val="0"/>
      <w:marRight w:val="0"/>
      <w:marTop w:val="0"/>
      <w:marBottom w:val="0"/>
      <w:divBdr>
        <w:top w:val="none" w:sz="0" w:space="0" w:color="auto"/>
        <w:left w:val="none" w:sz="0" w:space="0" w:color="auto"/>
        <w:bottom w:val="none" w:sz="0" w:space="0" w:color="auto"/>
        <w:right w:val="none" w:sz="0" w:space="0" w:color="auto"/>
      </w:divBdr>
    </w:div>
    <w:div w:id="1096176381">
      <w:bodyDiv w:val="1"/>
      <w:marLeft w:val="0"/>
      <w:marRight w:val="0"/>
      <w:marTop w:val="0"/>
      <w:marBottom w:val="0"/>
      <w:divBdr>
        <w:top w:val="none" w:sz="0" w:space="0" w:color="auto"/>
        <w:left w:val="none" w:sz="0" w:space="0" w:color="auto"/>
        <w:bottom w:val="none" w:sz="0" w:space="0" w:color="auto"/>
        <w:right w:val="none" w:sz="0" w:space="0" w:color="auto"/>
      </w:divBdr>
    </w:div>
    <w:div w:id="1097794803">
      <w:bodyDiv w:val="1"/>
      <w:marLeft w:val="0"/>
      <w:marRight w:val="0"/>
      <w:marTop w:val="0"/>
      <w:marBottom w:val="0"/>
      <w:divBdr>
        <w:top w:val="none" w:sz="0" w:space="0" w:color="auto"/>
        <w:left w:val="none" w:sz="0" w:space="0" w:color="auto"/>
        <w:bottom w:val="none" w:sz="0" w:space="0" w:color="auto"/>
        <w:right w:val="none" w:sz="0" w:space="0" w:color="auto"/>
      </w:divBdr>
    </w:div>
    <w:div w:id="1098326674">
      <w:bodyDiv w:val="1"/>
      <w:marLeft w:val="0"/>
      <w:marRight w:val="0"/>
      <w:marTop w:val="0"/>
      <w:marBottom w:val="0"/>
      <w:divBdr>
        <w:top w:val="none" w:sz="0" w:space="0" w:color="auto"/>
        <w:left w:val="none" w:sz="0" w:space="0" w:color="auto"/>
        <w:bottom w:val="none" w:sz="0" w:space="0" w:color="auto"/>
        <w:right w:val="none" w:sz="0" w:space="0" w:color="auto"/>
      </w:divBdr>
    </w:div>
    <w:div w:id="1100643454">
      <w:bodyDiv w:val="1"/>
      <w:marLeft w:val="0"/>
      <w:marRight w:val="0"/>
      <w:marTop w:val="0"/>
      <w:marBottom w:val="0"/>
      <w:divBdr>
        <w:top w:val="none" w:sz="0" w:space="0" w:color="auto"/>
        <w:left w:val="none" w:sz="0" w:space="0" w:color="auto"/>
        <w:bottom w:val="none" w:sz="0" w:space="0" w:color="auto"/>
        <w:right w:val="none" w:sz="0" w:space="0" w:color="auto"/>
      </w:divBdr>
    </w:div>
    <w:div w:id="1102339811">
      <w:bodyDiv w:val="1"/>
      <w:marLeft w:val="0"/>
      <w:marRight w:val="0"/>
      <w:marTop w:val="0"/>
      <w:marBottom w:val="0"/>
      <w:divBdr>
        <w:top w:val="none" w:sz="0" w:space="0" w:color="auto"/>
        <w:left w:val="none" w:sz="0" w:space="0" w:color="auto"/>
        <w:bottom w:val="none" w:sz="0" w:space="0" w:color="auto"/>
        <w:right w:val="none" w:sz="0" w:space="0" w:color="auto"/>
      </w:divBdr>
    </w:div>
    <w:div w:id="1103770175">
      <w:bodyDiv w:val="1"/>
      <w:marLeft w:val="0"/>
      <w:marRight w:val="0"/>
      <w:marTop w:val="0"/>
      <w:marBottom w:val="0"/>
      <w:divBdr>
        <w:top w:val="none" w:sz="0" w:space="0" w:color="auto"/>
        <w:left w:val="none" w:sz="0" w:space="0" w:color="auto"/>
        <w:bottom w:val="none" w:sz="0" w:space="0" w:color="auto"/>
        <w:right w:val="none" w:sz="0" w:space="0" w:color="auto"/>
      </w:divBdr>
    </w:div>
    <w:div w:id="1104417708">
      <w:bodyDiv w:val="1"/>
      <w:marLeft w:val="0"/>
      <w:marRight w:val="0"/>
      <w:marTop w:val="0"/>
      <w:marBottom w:val="0"/>
      <w:divBdr>
        <w:top w:val="none" w:sz="0" w:space="0" w:color="auto"/>
        <w:left w:val="none" w:sz="0" w:space="0" w:color="auto"/>
        <w:bottom w:val="none" w:sz="0" w:space="0" w:color="auto"/>
        <w:right w:val="none" w:sz="0" w:space="0" w:color="auto"/>
      </w:divBdr>
    </w:div>
    <w:div w:id="1105419904">
      <w:bodyDiv w:val="1"/>
      <w:marLeft w:val="0"/>
      <w:marRight w:val="0"/>
      <w:marTop w:val="0"/>
      <w:marBottom w:val="0"/>
      <w:divBdr>
        <w:top w:val="none" w:sz="0" w:space="0" w:color="auto"/>
        <w:left w:val="none" w:sz="0" w:space="0" w:color="auto"/>
        <w:bottom w:val="none" w:sz="0" w:space="0" w:color="auto"/>
        <w:right w:val="none" w:sz="0" w:space="0" w:color="auto"/>
      </w:divBdr>
    </w:div>
    <w:div w:id="1107239659">
      <w:bodyDiv w:val="1"/>
      <w:marLeft w:val="0"/>
      <w:marRight w:val="0"/>
      <w:marTop w:val="0"/>
      <w:marBottom w:val="0"/>
      <w:divBdr>
        <w:top w:val="none" w:sz="0" w:space="0" w:color="auto"/>
        <w:left w:val="none" w:sz="0" w:space="0" w:color="auto"/>
        <w:bottom w:val="none" w:sz="0" w:space="0" w:color="auto"/>
        <w:right w:val="none" w:sz="0" w:space="0" w:color="auto"/>
      </w:divBdr>
    </w:div>
    <w:div w:id="1110053196">
      <w:bodyDiv w:val="1"/>
      <w:marLeft w:val="0"/>
      <w:marRight w:val="0"/>
      <w:marTop w:val="0"/>
      <w:marBottom w:val="0"/>
      <w:divBdr>
        <w:top w:val="none" w:sz="0" w:space="0" w:color="auto"/>
        <w:left w:val="none" w:sz="0" w:space="0" w:color="auto"/>
        <w:bottom w:val="none" w:sz="0" w:space="0" w:color="auto"/>
        <w:right w:val="none" w:sz="0" w:space="0" w:color="auto"/>
      </w:divBdr>
    </w:div>
    <w:div w:id="1110393214">
      <w:bodyDiv w:val="1"/>
      <w:marLeft w:val="0"/>
      <w:marRight w:val="0"/>
      <w:marTop w:val="0"/>
      <w:marBottom w:val="0"/>
      <w:divBdr>
        <w:top w:val="none" w:sz="0" w:space="0" w:color="auto"/>
        <w:left w:val="none" w:sz="0" w:space="0" w:color="auto"/>
        <w:bottom w:val="none" w:sz="0" w:space="0" w:color="auto"/>
        <w:right w:val="none" w:sz="0" w:space="0" w:color="auto"/>
      </w:divBdr>
    </w:div>
    <w:div w:id="1110507775">
      <w:bodyDiv w:val="1"/>
      <w:marLeft w:val="0"/>
      <w:marRight w:val="0"/>
      <w:marTop w:val="0"/>
      <w:marBottom w:val="0"/>
      <w:divBdr>
        <w:top w:val="none" w:sz="0" w:space="0" w:color="auto"/>
        <w:left w:val="none" w:sz="0" w:space="0" w:color="auto"/>
        <w:bottom w:val="none" w:sz="0" w:space="0" w:color="auto"/>
        <w:right w:val="none" w:sz="0" w:space="0" w:color="auto"/>
      </w:divBdr>
    </w:div>
    <w:div w:id="1115520328">
      <w:bodyDiv w:val="1"/>
      <w:marLeft w:val="0"/>
      <w:marRight w:val="0"/>
      <w:marTop w:val="0"/>
      <w:marBottom w:val="0"/>
      <w:divBdr>
        <w:top w:val="none" w:sz="0" w:space="0" w:color="auto"/>
        <w:left w:val="none" w:sz="0" w:space="0" w:color="auto"/>
        <w:bottom w:val="none" w:sz="0" w:space="0" w:color="auto"/>
        <w:right w:val="none" w:sz="0" w:space="0" w:color="auto"/>
      </w:divBdr>
    </w:div>
    <w:div w:id="1116021350">
      <w:bodyDiv w:val="1"/>
      <w:marLeft w:val="0"/>
      <w:marRight w:val="0"/>
      <w:marTop w:val="0"/>
      <w:marBottom w:val="0"/>
      <w:divBdr>
        <w:top w:val="none" w:sz="0" w:space="0" w:color="auto"/>
        <w:left w:val="none" w:sz="0" w:space="0" w:color="auto"/>
        <w:bottom w:val="none" w:sz="0" w:space="0" w:color="auto"/>
        <w:right w:val="none" w:sz="0" w:space="0" w:color="auto"/>
      </w:divBdr>
    </w:div>
    <w:div w:id="1117214079">
      <w:bodyDiv w:val="1"/>
      <w:marLeft w:val="0"/>
      <w:marRight w:val="0"/>
      <w:marTop w:val="0"/>
      <w:marBottom w:val="0"/>
      <w:divBdr>
        <w:top w:val="none" w:sz="0" w:space="0" w:color="auto"/>
        <w:left w:val="none" w:sz="0" w:space="0" w:color="auto"/>
        <w:bottom w:val="none" w:sz="0" w:space="0" w:color="auto"/>
        <w:right w:val="none" w:sz="0" w:space="0" w:color="auto"/>
      </w:divBdr>
    </w:div>
    <w:div w:id="1118916227">
      <w:bodyDiv w:val="1"/>
      <w:marLeft w:val="0"/>
      <w:marRight w:val="0"/>
      <w:marTop w:val="0"/>
      <w:marBottom w:val="0"/>
      <w:divBdr>
        <w:top w:val="none" w:sz="0" w:space="0" w:color="auto"/>
        <w:left w:val="none" w:sz="0" w:space="0" w:color="auto"/>
        <w:bottom w:val="none" w:sz="0" w:space="0" w:color="auto"/>
        <w:right w:val="none" w:sz="0" w:space="0" w:color="auto"/>
      </w:divBdr>
    </w:div>
    <w:div w:id="1119378642">
      <w:bodyDiv w:val="1"/>
      <w:marLeft w:val="0"/>
      <w:marRight w:val="0"/>
      <w:marTop w:val="0"/>
      <w:marBottom w:val="0"/>
      <w:divBdr>
        <w:top w:val="none" w:sz="0" w:space="0" w:color="auto"/>
        <w:left w:val="none" w:sz="0" w:space="0" w:color="auto"/>
        <w:bottom w:val="none" w:sz="0" w:space="0" w:color="auto"/>
        <w:right w:val="none" w:sz="0" w:space="0" w:color="auto"/>
      </w:divBdr>
    </w:div>
    <w:div w:id="1119640315">
      <w:bodyDiv w:val="1"/>
      <w:marLeft w:val="0"/>
      <w:marRight w:val="0"/>
      <w:marTop w:val="0"/>
      <w:marBottom w:val="0"/>
      <w:divBdr>
        <w:top w:val="none" w:sz="0" w:space="0" w:color="auto"/>
        <w:left w:val="none" w:sz="0" w:space="0" w:color="auto"/>
        <w:bottom w:val="none" w:sz="0" w:space="0" w:color="auto"/>
        <w:right w:val="none" w:sz="0" w:space="0" w:color="auto"/>
      </w:divBdr>
    </w:div>
    <w:div w:id="1119836046">
      <w:bodyDiv w:val="1"/>
      <w:marLeft w:val="0"/>
      <w:marRight w:val="0"/>
      <w:marTop w:val="0"/>
      <w:marBottom w:val="0"/>
      <w:divBdr>
        <w:top w:val="none" w:sz="0" w:space="0" w:color="auto"/>
        <w:left w:val="none" w:sz="0" w:space="0" w:color="auto"/>
        <w:bottom w:val="none" w:sz="0" w:space="0" w:color="auto"/>
        <w:right w:val="none" w:sz="0" w:space="0" w:color="auto"/>
      </w:divBdr>
    </w:div>
    <w:div w:id="1122577579">
      <w:bodyDiv w:val="1"/>
      <w:marLeft w:val="0"/>
      <w:marRight w:val="0"/>
      <w:marTop w:val="0"/>
      <w:marBottom w:val="0"/>
      <w:divBdr>
        <w:top w:val="none" w:sz="0" w:space="0" w:color="auto"/>
        <w:left w:val="none" w:sz="0" w:space="0" w:color="auto"/>
        <w:bottom w:val="none" w:sz="0" w:space="0" w:color="auto"/>
        <w:right w:val="none" w:sz="0" w:space="0" w:color="auto"/>
      </w:divBdr>
    </w:div>
    <w:div w:id="1123185784">
      <w:bodyDiv w:val="1"/>
      <w:marLeft w:val="0"/>
      <w:marRight w:val="0"/>
      <w:marTop w:val="0"/>
      <w:marBottom w:val="0"/>
      <w:divBdr>
        <w:top w:val="none" w:sz="0" w:space="0" w:color="auto"/>
        <w:left w:val="none" w:sz="0" w:space="0" w:color="auto"/>
        <w:bottom w:val="none" w:sz="0" w:space="0" w:color="auto"/>
        <w:right w:val="none" w:sz="0" w:space="0" w:color="auto"/>
      </w:divBdr>
    </w:div>
    <w:div w:id="1123887741">
      <w:bodyDiv w:val="1"/>
      <w:marLeft w:val="0"/>
      <w:marRight w:val="0"/>
      <w:marTop w:val="0"/>
      <w:marBottom w:val="0"/>
      <w:divBdr>
        <w:top w:val="none" w:sz="0" w:space="0" w:color="auto"/>
        <w:left w:val="none" w:sz="0" w:space="0" w:color="auto"/>
        <w:bottom w:val="none" w:sz="0" w:space="0" w:color="auto"/>
        <w:right w:val="none" w:sz="0" w:space="0" w:color="auto"/>
      </w:divBdr>
    </w:div>
    <w:div w:id="1126698773">
      <w:bodyDiv w:val="1"/>
      <w:marLeft w:val="0"/>
      <w:marRight w:val="0"/>
      <w:marTop w:val="0"/>
      <w:marBottom w:val="0"/>
      <w:divBdr>
        <w:top w:val="none" w:sz="0" w:space="0" w:color="auto"/>
        <w:left w:val="none" w:sz="0" w:space="0" w:color="auto"/>
        <w:bottom w:val="none" w:sz="0" w:space="0" w:color="auto"/>
        <w:right w:val="none" w:sz="0" w:space="0" w:color="auto"/>
      </w:divBdr>
    </w:div>
    <w:div w:id="1127042302">
      <w:bodyDiv w:val="1"/>
      <w:marLeft w:val="0"/>
      <w:marRight w:val="0"/>
      <w:marTop w:val="0"/>
      <w:marBottom w:val="0"/>
      <w:divBdr>
        <w:top w:val="none" w:sz="0" w:space="0" w:color="auto"/>
        <w:left w:val="none" w:sz="0" w:space="0" w:color="auto"/>
        <w:bottom w:val="none" w:sz="0" w:space="0" w:color="auto"/>
        <w:right w:val="none" w:sz="0" w:space="0" w:color="auto"/>
      </w:divBdr>
    </w:div>
    <w:div w:id="1131174724">
      <w:bodyDiv w:val="1"/>
      <w:marLeft w:val="0"/>
      <w:marRight w:val="0"/>
      <w:marTop w:val="0"/>
      <w:marBottom w:val="0"/>
      <w:divBdr>
        <w:top w:val="none" w:sz="0" w:space="0" w:color="auto"/>
        <w:left w:val="none" w:sz="0" w:space="0" w:color="auto"/>
        <w:bottom w:val="none" w:sz="0" w:space="0" w:color="auto"/>
        <w:right w:val="none" w:sz="0" w:space="0" w:color="auto"/>
      </w:divBdr>
    </w:div>
    <w:div w:id="1132333069">
      <w:bodyDiv w:val="1"/>
      <w:marLeft w:val="0"/>
      <w:marRight w:val="0"/>
      <w:marTop w:val="0"/>
      <w:marBottom w:val="0"/>
      <w:divBdr>
        <w:top w:val="none" w:sz="0" w:space="0" w:color="auto"/>
        <w:left w:val="none" w:sz="0" w:space="0" w:color="auto"/>
        <w:bottom w:val="none" w:sz="0" w:space="0" w:color="auto"/>
        <w:right w:val="none" w:sz="0" w:space="0" w:color="auto"/>
      </w:divBdr>
    </w:div>
    <w:div w:id="1133325556">
      <w:bodyDiv w:val="1"/>
      <w:marLeft w:val="0"/>
      <w:marRight w:val="0"/>
      <w:marTop w:val="0"/>
      <w:marBottom w:val="0"/>
      <w:divBdr>
        <w:top w:val="none" w:sz="0" w:space="0" w:color="auto"/>
        <w:left w:val="none" w:sz="0" w:space="0" w:color="auto"/>
        <w:bottom w:val="none" w:sz="0" w:space="0" w:color="auto"/>
        <w:right w:val="none" w:sz="0" w:space="0" w:color="auto"/>
      </w:divBdr>
    </w:div>
    <w:div w:id="1135097077">
      <w:bodyDiv w:val="1"/>
      <w:marLeft w:val="0"/>
      <w:marRight w:val="0"/>
      <w:marTop w:val="0"/>
      <w:marBottom w:val="0"/>
      <w:divBdr>
        <w:top w:val="none" w:sz="0" w:space="0" w:color="auto"/>
        <w:left w:val="none" w:sz="0" w:space="0" w:color="auto"/>
        <w:bottom w:val="none" w:sz="0" w:space="0" w:color="auto"/>
        <w:right w:val="none" w:sz="0" w:space="0" w:color="auto"/>
      </w:divBdr>
    </w:div>
    <w:div w:id="1136988854">
      <w:bodyDiv w:val="1"/>
      <w:marLeft w:val="0"/>
      <w:marRight w:val="0"/>
      <w:marTop w:val="0"/>
      <w:marBottom w:val="0"/>
      <w:divBdr>
        <w:top w:val="none" w:sz="0" w:space="0" w:color="auto"/>
        <w:left w:val="none" w:sz="0" w:space="0" w:color="auto"/>
        <w:bottom w:val="none" w:sz="0" w:space="0" w:color="auto"/>
        <w:right w:val="none" w:sz="0" w:space="0" w:color="auto"/>
      </w:divBdr>
    </w:div>
    <w:div w:id="1138690972">
      <w:bodyDiv w:val="1"/>
      <w:marLeft w:val="0"/>
      <w:marRight w:val="0"/>
      <w:marTop w:val="0"/>
      <w:marBottom w:val="0"/>
      <w:divBdr>
        <w:top w:val="none" w:sz="0" w:space="0" w:color="auto"/>
        <w:left w:val="none" w:sz="0" w:space="0" w:color="auto"/>
        <w:bottom w:val="none" w:sz="0" w:space="0" w:color="auto"/>
        <w:right w:val="none" w:sz="0" w:space="0" w:color="auto"/>
      </w:divBdr>
    </w:div>
    <w:div w:id="1140072936">
      <w:bodyDiv w:val="1"/>
      <w:marLeft w:val="0"/>
      <w:marRight w:val="0"/>
      <w:marTop w:val="0"/>
      <w:marBottom w:val="0"/>
      <w:divBdr>
        <w:top w:val="none" w:sz="0" w:space="0" w:color="auto"/>
        <w:left w:val="none" w:sz="0" w:space="0" w:color="auto"/>
        <w:bottom w:val="none" w:sz="0" w:space="0" w:color="auto"/>
        <w:right w:val="none" w:sz="0" w:space="0" w:color="auto"/>
      </w:divBdr>
    </w:div>
    <w:div w:id="1140462842">
      <w:bodyDiv w:val="1"/>
      <w:marLeft w:val="0"/>
      <w:marRight w:val="0"/>
      <w:marTop w:val="0"/>
      <w:marBottom w:val="0"/>
      <w:divBdr>
        <w:top w:val="none" w:sz="0" w:space="0" w:color="auto"/>
        <w:left w:val="none" w:sz="0" w:space="0" w:color="auto"/>
        <w:bottom w:val="none" w:sz="0" w:space="0" w:color="auto"/>
        <w:right w:val="none" w:sz="0" w:space="0" w:color="auto"/>
      </w:divBdr>
    </w:div>
    <w:div w:id="1140996044">
      <w:bodyDiv w:val="1"/>
      <w:marLeft w:val="0"/>
      <w:marRight w:val="0"/>
      <w:marTop w:val="0"/>
      <w:marBottom w:val="0"/>
      <w:divBdr>
        <w:top w:val="none" w:sz="0" w:space="0" w:color="auto"/>
        <w:left w:val="none" w:sz="0" w:space="0" w:color="auto"/>
        <w:bottom w:val="none" w:sz="0" w:space="0" w:color="auto"/>
        <w:right w:val="none" w:sz="0" w:space="0" w:color="auto"/>
      </w:divBdr>
    </w:div>
    <w:div w:id="1141116103">
      <w:bodyDiv w:val="1"/>
      <w:marLeft w:val="0"/>
      <w:marRight w:val="0"/>
      <w:marTop w:val="0"/>
      <w:marBottom w:val="0"/>
      <w:divBdr>
        <w:top w:val="none" w:sz="0" w:space="0" w:color="auto"/>
        <w:left w:val="none" w:sz="0" w:space="0" w:color="auto"/>
        <w:bottom w:val="none" w:sz="0" w:space="0" w:color="auto"/>
        <w:right w:val="none" w:sz="0" w:space="0" w:color="auto"/>
      </w:divBdr>
    </w:div>
    <w:div w:id="1141339613">
      <w:bodyDiv w:val="1"/>
      <w:marLeft w:val="0"/>
      <w:marRight w:val="0"/>
      <w:marTop w:val="0"/>
      <w:marBottom w:val="0"/>
      <w:divBdr>
        <w:top w:val="none" w:sz="0" w:space="0" w:color="auto"/>
        <w:left w:val="none" w:sz="0" w:space="0" w:color="auto"/>
        <w:bottom w:val="none" w:sz="0" w:space="0" w:color="auto"/>
        <w:right w:val="none" w:sz="0" w:space="0" w:color="auto"/>
      </w:divBdr>
    </w:div>
    <w:div w:id="1142308968">
      <w:bodyDiv w:val="1"/>
      <w:marLeft w:val="0"/>
      <w:marRight w:val="0"/>
      <w:marTop w:val="0"/>
      <w:marBottom w:val="0"/>
      <w:divBdr>
        <w:top w:val="none" w:sz="0" w:space="0" w:color="auto"/>
        <w:left w:val="none" w:sz="0" w:space="0" w:color="auto"/>
        <w:bottom w:val="none" w:sz="0" w:space="0" w:color="auto"/>
        <w:right w:val="none" w:sz="0" w:space="0" w:color="auto"/>
      </w:divBdr>
    </w:div>
    <w:div w:id="1143931520">
      <w:bodyDiv w:val="1"/>
      <w:marLeft w:val="0"/>
      <w:marRight w:val="0"/>
      <w:marTop w:val="0"/>
      <w:marBottom w:val="0"/>
      <w:divBdr>
        <w:top w:val="none" w:sz="0" w:space="0" w:color="auto"/>
        <w:left w:val="none" w:sz="0" w:space="0" w:color="auto"/>
        <w:bottom w:val="none" w:sz="0" w:space="0" w:color="auto"/>
        <w:right w:val="none" w:sz="0" w:space="0" w:color="auto"/>
      </w:divBdr>
    </w:div>
    <w:div w:id="1145703579">
      <w:bodyDiv w:val="1"/>
      <w:marLeft w:val="0"/>
      <w:marRight w:val="0"/>
      <w:marTop w:val="0"/>
      <w:marBottom w:val="0"/>
      <w:divBdr>
        <w:top w:val="none" w:sz="0" w:space="0" w:color="auto"/>
        <w:left w:val="none" w:sz="0" w:space="0" w:color="auto"/>
        <w:bottom w:val="none" w:sz="0" w:space="0" w:color="auto"/>
        <w:right w:val="none" w:sz="0" w:space="0" w:color="auto"/>
      </w:divBdr>
    </w:div>
    <w:div w:id="1148277440">
      <w:bodyDiv w:val="1"/>
      <w:marLeft w:val="0"/>
      <w:marRight w:val="0"/>
      <w:marTop w:val="0"/>
      <w:marBottom w:val="0"/>
      <w:divBdr>
        <w:top w:val="none" w:sz="0" w:space="0" w:color="auto"/>
        <w:left w:val="none" w:sz="0" w:space="0" w:color="auto"/>
        <w:bottom w:val="none" w:sz="0" w:space="0" w:color="auto"/>
        <w:right w:val="none" w:sz="0" w:space="0" w:color="auto"/>
      </w:divBdr>
    </w:div>
    <w:div w:id="1150947054">
      <w:bodyDiv w:val="1"/>
      <w:marLeft w:val="0"/>
      <w:marRight w:val="0"/>
      <w:marTop w:val="0"/>
      <w:marBottom w:val="0"/>
      <w:divBdr>
        <w:top w:val="none" w:sz="0" w:space="0" w:color="auto"/>
        <w:left w:val="none" w:sz="0" w:space="0" w:color="auto"/>
        <w:bottom w:val="none" w:sz="0" w:space="0" w:color="auto"/>
        <w:right w:val="none" w:sz="0" w:space="0" w:color="auto"/>
      </w:divBdr>
    </w:div>
    <w:div w:id="1151016694">
      <w:bodyDiv w:val="1"/>
      <w:marLeft w:val="0"/>
      <w:marRight w:val="0"/>
      <w:marTop w:val="0"/>
      <w:marBottom w:val="0"/>
      <w:divBdr>
        <w:top w:val="none" w:sz="0" w:space="0" w:color="auto"/>
        <w:left w:val="none" w:sz="0" w:space="0" w:color="auto"/>
        <w:bottom w:val="none" w:sz="0" w:space="0" w:color="auto"/>
        <w:right w:val="none" w:sz="0" w:space="0" w:color="auto"/>
      </w:divBdr>
    </w:div>
    <w:div w:id="1152602333">
      <w:bodyDiv w:val="1"/>
      <w:marLeft w:val="0"/>
      <w:marRight w:val="0"/>
      <w:marTop w:val="0"/>
      <w:marBottom w:val="0"/>
      <w:divBdr>
        <w:top w:val="none" w:sz="0" w:space="0" w:color="auto"/>
        <w:left w:val="none" w:sz="0" w:space="0" w:color="auto"/>
        <w:bottom w:val="none" w:sz="0" w:space="0" w:color="auto"/>
        <w:right w:val="none" w:sz="0" w:space="0" w:color="auto"/>
      </w:divBdr>
    </w:div>
    <w:div w:id="1152871746">
      <w:bodyDiv w:val="1"/>
      <w:marLeft w:val="0"/>
      <w:marRight w:val="0"/>
      <w:marTop w:val="0"/>
      <w:marBottom w:val="0"/>
      <w:divBdr>
        <w:top w:val="none" w:sz="0" w:space="0" w:color="auto"/>
        <w:left w:val="none" w:sz="0" w:space="0" w:color="auto"/>
        <w:bottom w:val="none" w:sz="0" w:space="0" w:color="auto"/>
        <w:right w:val="none" w:sz="0" w:space="0" w:color="auto"/>
      </w:divBdr>
    </w:div>
    <w:div w:id="1155879366">
      <w:bodyDiv w:val="1"/>
      <w:marLeft w:val="0"/>
      <w:marRight w:val="0"/>
      <w:marTop w:val="0"/>
      <w:marBottom w:val="0"/>
      <w:divBdr>
        <w:top w:val="none" w:sz="0" w:space="0" w:color="auto"/>
        <w:left w:val="none" w:sz="0" w:space="0" w:color="auto"/>
        <w:bottom w:val="none" w:sz="0" w:space="0" w:color="auto"/>
        <w:right w:val="none" w:sz="0" w:space="0" w:color="auto"/>
      </w:divBdr>
    </w:div>
    <w:div w:id="1156461124">
      <w:bodyDiv w:val="1"/>
      <w:marLeft w:val="0"/>
      <w:marRight w:val="0"/>
      <w:marTop w:val="0"/>
      <w:marBottom w:val="0"/>
      <w:divBdr>
        <w:top w:val="none" w:sz="0" w:space="0" w:color="auto"/>
        <w:left w:val="none" w:sz="0" w:space="0" w:color="auto"/>
        <w:bottom w:val="none" w:sz="0" w:space="0" w:color="auto"/>
        <w:right w:val="none" w:sz="0" w:space="0" w:color="auto"/>
      </w:divBdr>
    </w:div>
    <w:div w:id="1157300941">
      <w:bodyDiv w:val="1"/>
      <w:marLeft w:val="0"/>
      <w:marRight w:val="0"/>
      <w:marTop w:val="0"/>
      <w:marBottom w:val="0"/>
      <w:divBdr>
        <w:top w:val="none" w:sz="0" w:space="0" w:color="auto"/>
        <w:left w:val="none" w:sz="0" w:space="0" w:color="auto"/>
        <w:bottom w:val="none" w:sz="0" w:space="0" w:color="auto"/>
        <w:right w:val="none" w:sz="0" w:space="0" w:color="auto"/>
      </w:divBdr>
    </w:div>
    <w:div w:id="1158498864">
      <w:bodyDiv w:val="1"/>
      <w:marLeft w:val="0"/>
      <w:marRight w:val="0"/>
      <w:marTop w:val="0"/>
      <w:marBottom w:val="0"/>
      <w:divBdr>
        <w:top w:val="none" w:sz="0" w:space="0" w:color="auto"/>
        <w:left w:val="none" w:sz="0" w:space="0" w:color="auto"/>
        <w:bottom w:val="none" w:sz="0" w:space="0" w:color="auto"/>
        <w:right w:val="none" w:sz="0" w:space="0" w:color="auto"/>
      </w:divBdr>
    </w:div>
    <w:div w:id="1158882088">
      <w:bodyDiv w:val="1"/>
      <w:marLeft w:val="0"/>
      <w:marRight w:val="0"/>
      <w:marTop w:val="0"/>
      <w:marBottom w:val="0"/>
      <w:divBdr>
        <w:top w:val="none" w:sz="0" w:space="0" w:color="auto"/>
        <w:left w:val="none" w:sz="0" w:space="0" w:color="auto"/>
        <w:bottom w:val="none" w:sz="0" w:space="0" w:color="auto"/>
        <w:right w:val="none" w:sz="0" w:space="0" w:color="auto"/>
      </w:divBdr>
    </w:div>
    <w:div w:id="1160579594">
      <w:bodyDiv w:val="1"/>
      <w:marLeft w:val="0"/>
      <w:marRight w:val="0"/>
      <w:marTop w:val="0"/>
      <w:marBottom w:val="0"/>
      <w:divBdr>
        <w:top w:val="none" w:sz="0" w:space="0" w:color="auto"/>
        <w:left w:val="none" w:sz="0" w:space="0" w:color="auto"/>
        <w:bottom w:val="none" w:sz="0" w:space="0" w:color="auto"/>
        <w:right w:val="none" w:sz="0" w:space="0" w:color="auto"/>
      </w:divBdr>
    </w:div>
    <w:div w:id="1161897038">
      <w:bodyDiv w:val="1"/>
      <w:marLeft w:val="0"/>
      <w:marRight w:val="0"/>
      <w:marTop w:val="0"/>
      <w:marBottom w:val="0"/>
      <w:divBdr>
        <w:top w:val="none" w:sz="0" w:space="0" w:color="auto"/>
        <w:left w:val="none" w:sz="0" w:space="0" w:color="auto"/>
        <w:bottom w:val="none" w:sz="0" w:space="0" w:color="auto"/>
        <w:right w:val="none" w:sz="0" w:space="0" w:color="auto"/>
      </w:divBdr>
    </w:div>
    <w:div w:id="1169949973">
      <w:bodyDiv w:val="1"/>
      <w:marLeft w:val="0"/>
      <w:marRight w:val="0"/>
      <w:marTop w:val="0"/>
      <w:marBottom w:val="0"/>
      <w:divBdr>
        <w:top w:val="none" w:sz="0" w:space="0" w:color="auto"/>
        <w:left w:val="none" w:sz="0" w:space="0" w:color="auto"/>
        <w:bottom w:val="none" w:sz="0" w:space="0" w:color="auto"/>
        <w:right w:val="none" w:sz="0" w:space="0" w:color="auto"/>
      </w:divBdr>
    </w:div>
    <w:div w:id="1174102770">
      <w:bodyDiv w:val="1"/>
      <w:marLeft w:val="0"/>
      <w:marRight w:val="0"/>
      <w:marTop w:val="0"/>
      <w:marBottom w:val="0"/>
      <w:divBdr>
        <w:top w:val="none" w:sz="0" w:space="0" w:color="auto"/>
        <w:left w:val="none" w:sz="0" w:space="0" w:color="auto"/>
        <w:bottom w:val="none" w:sz="0" w:space="0" w:color="auto"/>
        <w:right w:val="none" w:sz="0" w:space="0" w:color="auto"/>
      </w:divBdr>
    </w:div>
    <w:div w:id="1175650971">
      <w:bodyDiv w:val="1"/>
      <w:marLeft w:val="0"/>
      <w:marRight w:val="0"/>
      <w:marTop w:val="0"/>
      <w:marBottom w:val="0"/>
      <w:divBdr>
        <w:top w:val="none" w:sz="0" w:space="0" w:color="auto"/>
        <w:left w:val="none" w:sz="0" w:space="0" w:color="auto"/>
        <w:bottom w:val="none" w:sz="0" w:space="0" w:color="auto"/>
        <w:right w:val="none" w:sz="0" w:space="0" w:color="auto"/>
      </w:divBdr>
    </w:div>
    <w:div w:id="1176773222">
      <w:bodyDiv w:val="1"/>
      <w:marLeft w:val="0"/>
      <w:marRight w:val="0"/>
      <w:marTop w:val="0"/>
      <w:marBottom w:val="0"/>
      <w:divBdr>
        <w:top w:val="none" w:sz="0" w:space="0" w:color="auto"/>
        <w:left w:val="none" w:sz="0" w:space="0" w:color="auto"/>
        <w:bottom w:val="none" w:sz="0" w:space="0" w:color="auto"/>
        <w:right w:val="none" w:sz="0" w:space="0" w:color="auto"/>
      </w:divBdr>
    </w:div>
    <w:div w:id="1176842296">
      <w:bodyDiv w:val="1"/>
      <w:marLeft w:val="0"/>
      <w:marRight w:val="0"/>
      <w:marTop w:val="0"/>
      <w:marBottom w:val="0"/>
      <w:divBdr>
        <w:top w:val="none" w:sz="0" w:space="0" w:color="auto"/>
        <w:left w:val="none" w:sz="0" w:space="0" w:color="auto"/>
        <w:bottom w:val="none" w:sz="0" w:space="0" w:color="auto"/>
        <w:right w:val="none" w:sz="0" w:space="0" w:color="auto"/>
      </w:divBdr>
    </w:div>
    <w:div w:id="1179462400">
      <w:bodyDiv w:val="1"/>
      <w:marLeft w:val="0"/>
      <w:marRight w:val="0"/>
      <w:marTop w:val="0"/>
      <w:marBottom w:val="0"/>
      <w:divBdr>
        <w:top w:val="none" w:sz="0" w:space="0" w:color="auto"/>
        <w:left w:val="none" w:sz="0" w:space="0" w:color="auto"/>
        <w:bottom w:val="none" w:sz="0" w:space="0" w:color="auto"/>
        <w:right w:val="none" w:sz="0" w:space="0" w:color="auto"/>
      </w:divBdr>
    </w:div>
    <w:div w:id="1182544841">
      <w:bodyDiv w:val="1"/>
      <w:marLeft w:val="0"/>
      <w:marRight w:val="0"/>
      <w:marTop w:val="0"/>
      <w:marBottom w:val="0"/>
      <w:divBdr>
        <w:top w:val="none" w:sz="0" w:space="0" w:color="auto"/>
        <w:left w:val="none" w:sz="0" w:space="0" w:color="auto"/>
        <w:bottom w:val="none" w:sz="0" w:space="0" w:color="auto"/>
        <w:right w:val="none" w:sz="0" w:space="0" w:color="auto"/>
      </w:divBdr>
    </w:div>
    <w:div w:id="1182621549">
      <w:bodyDiv w:val="1"/>
      <w:marLeft w:val="0"/>
      <w:marRight w:val="0"/>
      <w:marTop w:val="0"/>
      <w:marBottom w:val="0"/>
      <w:divBdr>
        <w:top w:val="none" w:sz="0" w:space="0" w:color="auto"/>
        <w:left w:val="none" w:sz="0" w:space="0" w:color="auto"/>
        <w:bottom w:val="none" w:sz="0" w:space="0" w:color="auto"/>
        <w:right w:val="none" w:sz="0" w:space="0" w:color="auto"/>
      </w:divBdr>
    </w:div>
    <w:div w:id="1183007600">
      <w:bodyDiv w:val="1"/>
      <w:marLeft w:val="0"/>
      <w:marRight w:val="0"/>
      <w:marTop w:val="0"/>
      <w:marBottom w:val="0"/>
      <w:divBdr>
        <w:top w:val="none" w:sz="0" w:space="0" w:color="auto"/>
        <w:left w:val="none" w:sz="0" w:space="0" w:color="auto"/>
        <w:bottom w:val="none" w:sz="0" w:space="0" w:color="auto"/>
        <w:right w:val="none" w:sz="0" w:space="0" w:color="auto"/>
      </w:divBdr>
    </w:div>
    <w:div w:id="1183595472">
      <w:bodyDiv w:val="1"/>
      <w:marLeft w:val="0"/>
      <w:marRight w:val="0"/>
      <w:marTop w:val="0"/>
      <w:marBottom w:val="0"/>
      <w:divBdr>
        <w:top w:val="none" w:sz="0" w:space="0" w:color="auto"/>
        <w:left w:val="none" w:sz="0" w:space="0" w:color="auto"/>
        <w:bottom w:val="none" w:sz="0" w:space="0" w:color="auto"/>
        <w:right w:val="none" w:sz="0" w:space="0" w:color="auto"/>
      </w:divBdr>
    </w:div>
    <w:div w:id="1183669142">
      <w:bodyDiv w:val="1"/>
      <w:marLeft w:val="0"/>
      <w:marRight w:val="0"/>
      <w:marTop w:val="0"/>
      <w:marBottom w:val="0"/>
      <w:divBdr>
        <w:top w:val="none" w:sz="0" w:space="0" w:color="auto"/>
        <w:left w:val="none" w:sz="0" w:space="0" w:color="auto"/>
        <w:bottom w:val="none" w:sz="0" w:space="0" w:color="auto"/>
        <w:right w:val="none" w:sz="0" w:space="0" w:color="auto"/>
      </w:divBdr>
    </w:div>
    <w:div w:id="1184125814">
      <w:bodyDiv w:val="1"/>
      <w:marLeft w:val="0"/>
      <w:marRight w:val="0"/>
      <w:marTop w:val="0"/>
      <w:marBottom w:val="0"/>
      <w:divBdr>
        <w:top w:val="none" w:sz="0" w:space="0" w:color="auto"/>
        <w:left w:val="none" w:sz="0" w:space="0" w:color="auto"/>
        <w:bottom w:val="none" w:sz="0" w:space="0" w:color="auto"/>
        <w:right w:val="none" w:sz="0" w:space="0" w:color="auto"/>
      </w:divBdr>
    </w:div>
    <w:div w:id="1187402301">
      <w:bodyDiv w:val="1"/>
      <w:marLeft w:val="0"/>
      <w:marRight w:val="0"/>
      <w:marTop w:val="0"/>
      <w:marBottom w:val="0"/>
      <w:divBdr>
        <w:top w:val="none" w:sz="0" w:space="0" w:color="auto"/>
        <w:left w:val="none" w:sz="0" w:space="0" w:color="auto"/>
        <w:bottom w:val="none" w:sz="0" w:space="0" w:color="auto"/>
        <w:right w:val="none" w:sz="0" w:space="0" w:color="auto"/>
      </w:divBdr>
    </w:div>
    <w:div w:id="1188442859">
      <w:bodyDiv w:val="1"/>
      <w:marLeft w:val="0"/>
      <w:marRight w:val="0"/>
      <w:marTop w:val="0"/>
      <w:marBottom w:val="0"/>
      <w:divBdr>
        <w:top w:val="none" w:sz="0" w:space="0" w:color="auto"/>
        <w:left w:val="none" w:sz="0" w:space="0" w:color="auto"/>
        <w:bottom w:val="none" w:sz="0" w:space="0" w:color="auto"/>
        <w:right w:val="none" w:sz="0" w:space="0" w:color="auto"/>
      </w:divBdr>
    </w:div>
    <w:div w:id="1189030127">
      <w:bodyDiv w:val="1"/>
      <w:marLeft w:val="0"/>
      <w:marRight w:val="0"/>
      <w:marTop w:val="0"/>
      <w:marBottom w:val="0"/>
      <w:divBdr>
        <w:top w:val="none" w:sz="0" w:space="0" w:color="auto"/>
        <w:left w:val="none" w:sz="0" w:space="0" w:color="auto"/>
        <w:bottom w:val="none" w:sz="0" w:space="0" w:color="auto"/>
        <w:right w:val="none" w:sz="0" w:space="0" w:color="auto"/>
      </w:divBdr>
    </w:div>
    <w:div w:id="1196426655">
      <w:bodyDiv w:val="1"/>
      <w:marLeft w:val="0"/>
      <w:marRight w:val="0"/>
      <w:marTop w:val="0"/>
      <w:marBottom w:val="0"/>
      <w:divBdr>
        <w:top w:val="none" w:sz="0" w:space="0" w:color="auto"/>
        <w:left w:val="none" w:sz="0" w:space="0" w:color="auto"/>
        <w:bottom w:val="none" w:sz="0" w:space="0" w:color="auto"/>
        <w:right w:val="none" w:sz="0" w:space="0" w:color="auto"/>
      </w:divBdr>
    </w:div>
    <w:div w:id="1198086742">
      <w:bodyDiv w:val="1"/>
      <w:marLeft w:val="0"/>
      <w:marRight w:val="0"/>
      <w:marTop w:val="0"/>
      <w:marBottom w:val="0"/>
      <w:divBdr>
        <w:top w:val="none" w:sz="0" w:space="0" w:color="auto"/>
        <w:left w:val="none" w:sz="0" w:space="0" w:color="auto"/>
        <w:bottom w:val="none" w:sz="0" w:space="0" w:color="auto"/>
        <w:right w:val="none" w:sz="0" w:space="0" w:color="auto"/>
      </w:divBdr>
    </w:div>
    <w:div w:id="1198349602">
      <w:bodyDiv w:val="1"/>
      <w:marLeft w:val="0"/>
      <w:marRight w:val="0"/>
      <w:marTop w:val="0"/>
      <w:marBottom w:val="0"/>
      <w:divBdr>
        <w:top w:val="none" w:sz="0" w:space="0" w:color="auto"/>
        <w:left w:val="none" w:sz="0" w:space="0" w:color="auto"/>
        <w:bottom w:val="none" w:sz="0" w:space="0" w:color="auto"/>
        <w:right w:val="none" w:sz="0" w:space="0" w:color="auto"/>
      </w:divBdr>
    </w:div>
    <w:div w:id="1199584168">
      <w:bodyDiv w:val="1"/>
      <w:marLeft w:val="0"/>
      <w:marRight w:val="0"/>
      <w:marTop w:val="0"/>
      <w:marBottom w:val="0"/>
      <w:divBdr>
        <w:top w:val="none" w:sz="0" w:space="0" w:color="auto"/>
        <w:left w:val="none" w:sz="0" w:space="0" w:color="auto"/>
        <w:bottom w:val="none" w:sz="0" w:space="0" w:color="auto"/>
        <w:right w:val="none" w:sz="0" w:space="0" w:color="auto"/>
      </w:divBdr>
    </w:div>
    <w:div w:id="1202669224">
      <w:bodyDiv w:val="1"/>
      <w:marLeft w:val="0"/>
      <w:marRight w:val="0"/>
      <w:marTop w:val="0"/>
      <w:marBottom w:val="0"/>
      <w:divBdr>
        <w:top w:val="none" w:sz="0" w:space="0" w:color="auto"/>
        <w:left w:val="none" w:sz="0" w:space="0" w:color="auto"/>
        <w:bottom w:val="none" w:sz="0" w:space="0" w:color="auto"/>
        <w:right w:val="none" w:sz="0" w:space="0" w:color="auto"/>
      </w:divBdr>
    </w:div>
    <w:div w:id="1207982626">
      <w:bodyDiv w:val="1"/>
      <w:marLeft w:val="0"/>
      <w:marRight w:val="0"/>
      <w:marTop w:val="0"/>
      <w:marBottom w:val="0"/>
      <w:divBdr>
        <w:top w:val="none" w:sz="0" w:space="0" w:color="auto"/>
        <w:left w:val="none" w:sz="0" w:space="0" w:color="auto"/>
        <w:bottom w:val="none" w:sz="0" w:space="0" w:color="auto"/>
        <w:right w:val="none" w:sz="0" w:space="0" w:color="auto"/>
      </w:divBdr>
    </w:div>
    <w:div w:id="1212422154">
      <w:bodyDiv w:val="1"/>
      <w:marLeft w:val="0"/>
      <w:marRight w:val="0"/>
      <w:marTop w:val="0"/>
      <w:marBottom w:val="0"/>
      <w:divBdr>
        <w:top w:val="none" w:sz="0" w:space="0" w:color="auto"/>
        <w:left w:val="none" w:sz="0" w:space="0" w:color="auto"/>
        <w:bottom w:val="none" w:sz="0" w:space="0" w:color="auto"/>
        <w:right w:val="none" w:sz="0" w:space="0" w:color="auto"/>
      </w:divBdr>
    </w:div>
    <w:div w:id="1212495729">
      <w:bodyDiv w:val="1"/>
      <w:marLeft w:val="0"/>
      <w:marRight w:val="0"/>
      <w:marTop w:val="0"/>
      <w:marBottom w:val="0"/>
      <w:divBdr>
        <w:top w:val="none" w:sz="0" w:space="0" w:color="auto"/>
        <w:left w:val="none" w:sz="0" w:space="0" w:color="auto"/>
        <w:bottom w:val="none" w:sz="0" w:space="0" w:color="auto"/>
        <w:right w:val="none" w:sz="0" w:space="0" w:color="auto"/>
      </w:divBdr>
    </w:div>
    <w:div w:id="1214464668">
      <w:bodyDiv w:val="1"/>
      <w:marLeft w:val="0"/>
      <w:marRight w:val="0"/>
      <w:marTop w:val="0"/>
      <w:marBottom w:val="0"/>
      <w:divBdr>
        <w:top w:val="none" w:sz="0" w:space="0" w:color="auto"/>
        <w:left w:val="none" w:sz="0" w:space="0" w:color="auto"/>
        <w:bottom w:val="none" w:sz="0" w:space="0" w:color="auto"/>
        <w:right w:val="none" w:sz="0" w:space="0" w:color="auto"/>
      </w:divBdr>
    </w:div>
    <w:div w:id="1214732838">
      <w:bodyDiv w:val="1"/>
      <w:marLeft w:val="0"/>
      <w:marRight w:val="0"/>
      <w:marTop w:val="0"/>
      <w:marBottom w:val="0"/>
      <w:divBdr>
        <w:top w:val="none" w:sz="0" w:space="0" w:color="auto"/>
        <w:left w:val="none" w:sz="0" w:space="0" w:color="auto"/>
        <w:bottom w:val="none" w:sz="0" w:space="0" w:color="auto"/>
        <w:right w:val="none" w:sz="0" w:space="0" w:color="auto"/>
      </w:divBdr>
    </w:div>
    <w:div w:id="1215502658">
      <w:bodyDiv w:val="1"/>
      <w:marLeft w:val="0"/>
      <w:marRight w:val="0"/>
      <w:marTop w:val="0"/>
      <w:marBottom w:val="0"/>
      <w:divBdr>
        <w:top w:val="none" w:sz="0" w:space="0" w:color="auto"/>
        <w:left w:val="none" w:sz="0" w:space="0" w:color="auto"/>
        <w:bottom w:val="none" w:sz="0" w:space="0" w:color="auto"/>
        <w:right w:val="none" w:sz="0" w:space="0" w:color="auto"/>
      </w:divBdr>
    </w:div>
    <w:div w:id="1215656077">
      <w:bodyDiv w:val="1"/>
      <w:marLeft w:val="0"/>
      <w:marRight w:val="0"/>
      <w:marTop w:val="0"/>
      <w:marBottom w:val="0"/>
      <w:divBdr>
        <w:top w:val="none" w:sz="0" w:space="0" w:color="auto"/>
        <w:left w:val="none" w:sz="0" w:space="0" w:color="auto"/>
        <w:bottom w:val="none" w:sz="0" w:space="0" w:color="auto"/>
        <w:right w:val="none" w:sz="0" w:space="0" w:color="auto"/>
      </w:divBdr>
    </w:div>
    <w:div w:id="1215698972">
      <w:bodyDiv w:val="1"/>
      <w:marLeft w:val="0"/>
      <w:marRight w:val="0"/>
      <w:marTop w:val="0"/>
      <w:marBottom w:val="0"/>
      <w:divBdr>
        <w:top w:val="none" w:sz="0" w:space="0" w:color="auto"/>
        <w:left w:val="none" w:sz="0" w:space="0" w:color="auto"/>
        <w:bottom w:val="none" w:sz="0" w:space="0" w:color="auto"/>
        <w:right w:val="none" w:sz="0" w:space="0" w:color="auto"/>
      </w:divBdr>
    </w:div>
    <w:div w:id="1218006537">
      <w:bodyDiv w:val="1"/>
      <w:marLeft w:val="0"/>
      <w:marRight w:val="0"/>
      <w:marTop w:val="0"/>
      <w:marBottom w:val="0"/>
      <w:divBdr>
        <w:top w:val="none" w:sz="0" w:space="0" w:color="auto"/>
        <w:left w:val="none" w:sz="0" w:space="0" w:color="auto"/>
        <w:bottom w:val="none" w:sz="0" w:space="0" w:color="auto"/>
        <w:right w:val="none" w:sz="0" w:space="0" w:color="auto"/>
      </w:divBdr>
    </w:div>
    <w:div w:id="1220433330">
      <w:bodyDiv w:val="1"/>
      <w:marLeft w:val="0"/>
      <w:marRight w:val="0"/>
      <w:marTop w:val="0"/>
      <w:marBottom w:val="0"/>
      <w:divBdr>
        <w:top w:val="none" w:sz="0" w:space="0" w:color="auto"/>
        <w:left w:val="none" w:sz="0" w:space="0" w:color="auto"/>
        <w:bottom w:val="none" w:sz="0" w:space="0" w:color="auto"/>
        <w:right w:val="none" w:sz="0" w:space="0" w:color="auto"/>
      </w:divBdr>
    </w:div>
    <w:div w:id="1220626564">
      <w:bodyDiv w:val="1"/>
      <w:marLeft w:val="0"/>
      <w:marRight w:val="0"/>
      <w:marTop w:val="0"/>
      <w:marBottom w:val="0"/>
      <w:divBdr>
        <w:top w:val="none" w:sz="0" w:space="0" w:color="auto"/>
        <w:left w:val="none" w:sz="0" w:space="0" w:color="auto"/>
        <w:bottom w:val="none" w:sz="0" w:space="0" w:color="auto"/>
        <w:right w:val="none" w:sz="0" w:space="0" w:color="auto"/>
      </w:divBdr>
    </w:div>
    <w:div w:id="1222593899">
      <w:bodyDiv w:val="1"/>
      <w:marLeft w:val="0"/>
      <w:marRight w:val="0"/>
      <w:marTop w:val="0"/>
      <w:marBottom w:val="0"/>
      <w:divBdr>
        <w:top w:val="none" w:sz="0" w:space="0" w:color="auto"/>
        <w:left w:val="none" w:sz="0" w:space="0" w:color="auto"/>
        <w:bottom w:val="none" w:sz="0" w:space="0" w:color="auto"/>
        <w:right w:val="none" w:sz="0" w:space="0" w:color="auto"/>
      </w:divBdr>
    </w:div>
    <w:div w:id="1222787976">
      <w:bodyDiv w:val="1"/>
      <w:marLeft w:val="0"/>
      <w:marRight w:val="0"/>
      <w:marTop w:val="0"/>
      <w:marBottom w:val="0"/>
      <w:divBdr>
        <w:top w:val="none" w:sz="0" w:space="0" w:color="auto"/>
        <w:left w:val="none" w:sz="0" w:space="0" w:color="auto"/>
        <w:bottom w:val="none" w:sz="0" w:space="0" w:color="auto"/>
        <w:right w:val="none" w:sz="0" w:space="0" w:color="auto"/>
      </w:divBdr>
    </w:div>
    <w:div w:id="1226457166">
      <w:bodyDiv w:val="1"/>
      <w:marLeft w:val="0"/>
      <w:marRight w:val="0"/>
      <w:marTop w:val="0"/>
      <w:marBottom w:val="0"/>
      <w:divBdr>
        <w:top w:val="none" w:sz="0" w:space="0" w:color="auto"/>
        <w:left w:val="none" w:sz="0" w:space="0" w:color="auto"/>
        <w:bottom w:val="none" w:sz="0" w:space="0" w:color="auto"/>
        <w:right w:val="none" w:sz="0" w:space="0" w:color="auto"/>
      </w:divBdr>
    </w:div>
    <w:div w:id="1226994717">
      <w:bodyDiv w:val="1"/>
      <w:marLeft w:val="0"/>
      <w:marRight w:val="0"/>
      <w:marTop w:val="0"/>
      <w:marBottom w:val="0"/>
      <w:divBdr>
        <w:top w:val="none" w:sz="0" w:space="0" w:color="auto"/>
        <w:left w:val="none" w:sz="0" w:space="0" w:color="auto"/>
        <w:bottom w:val="none" w:sz="0" w:space="0" w:color="auto"/>
        <w:right w:val="none" w:sz="0" w:space="0" w:color="auto"/>
      </w:divBdr>
    </w:div>
    <w:div w:id="1228229008">
      <w:bodyDiv w:val="1"/>
      <w:marLeft w:val="0"/>
      <w:marRight w:val="0"/>
      <w:marTop w:val="0"/>
      <w:marBottom w:val="0"/>
      <w:divBdr>
        <w:top w:val="none" w:sz="0" w:space="0" w:color="auto"/>
        <w:left w:val="none" w:sz="0" w:space="0" w:color="auto"/>
        <w:bottom w:val="none" w:sz="0" w:space="0" w:color="auto"/>
        <w:right w:val="none" w:sz="0" w:space="0" w:color="auto"/>
      </w:divBdr>
    </w:div>
    <w:div w:id="1229150133">
      <w:bodyDiv w:val="1"/>
      <w:marLeft w:val="0"/>
      <w:marRight w:val="0"/>
      <w:marTop w:val="0"/>
      <w:marBottom w:val="0"/>
      <w:divBdr>
        <w:top w:val="none" w:sz="0" w:space="0" w:color="auto"/>
        <w:left w:val="none" w:sz="0" w:space="0" w:color="auto"/>
        <w:bottom w:val="none" w:sz="0" w:space="0" w:color="auto"/>
        <w:right w:val="none" w:sz="0" w:space="0" w:color="auto"/>
      </w:divBdr>
    </w:div>
    <w:div w:id="1230076508">
      <w:bodyDiv w:val="1"/>
      <w:marLeft w:val="0"/>
      <w:marRight w:val="0"/>
      <w:marTop w:val="0"/>
      <w:marBottom w:val="0"/>
      <w:divBdr>
        <w:top w:val="none" w:sz="0" w:space="0" w:color="auto"/>
        <w:left w:val="none" w:sz="0" w:space="0" w:color="auto"/>
        <w:bottom w:val="none" w:sz="0" w:space="0" w:color="auto"/>
        <w:right w:val="none" w:sz="0" w:space="0" w:color="auto"/>
      </w:divBdr>
    </w:div>
    <w:div w:id="1231842333">
      <w:bodyDiv w:val="1"/>
      <w:marLeft w:val="0"/>
      <w:marRight w:val="0"/>
      <w:marTop w:val="0"/>
      <w:marBottom w:val="0"/>
      <w:divBdr>
        <w:top w:val="none" w:sz="0" w:space="0" w:color="auto"/>
        <w:left w:val="none" w:sz="0" w:space="0" w:color="auto"/>
        <w:bottom w:val="none" w:sz="0" w:space="0" w:color="auto"/>
        <w:right w:val="none" w:sz="0" w:space="0" w:color="auto"/>
      </w:divBdr>
    </w:div>
    <w:div w:id="1232892167">
      <w:bodyDiv w:val="1"/>
      <w:marLeft w:val="0"/>
      <w:marRight w:val="0"/>
      <w:marTop w:val="0"/>
      <w:marBottom w:val="0"/>
      <w:divBdr>
        <w:top w:val="none" w:sz="0" w:space="0" w:color="auto"/>
        <w:left w:val="none" w:sz="0" w:space="0" w:color="auto"/>
        <w:bottom w:val="none" w:sz="0" w:space="0" w:color="auto"/>
        <w:right w:val="none" w:sz="0" w:space="0" w:color="auto"/>
      </w:divBdr>
    </w:div>
    <w:div w:id="1235359131">
      <w:bodyDiv w:val="1"/>
      <w:marLeft w:val="0"/>
      <w:marRight w:val="0"/>
      <w:marTop w:val="0"/>
      <w:marBottom w:val="0"/>
      <w:divBdr>
        <w:top w:val="none" w:sz="0" w:space="0" w:color="auto"/>
        <w:left w:val="none" w:sz="0" w:space="0" w:color="auto"/>
        <w:bottom w:val="none" w:sz="0" w:space="0" w:color="auto"/>
        <w:right w:val="none" w:sz="0" w:space="0" w:color="auto"/>
      </w:divBdr>
    </w:div>
    <w:div w:id="1237129014">
      <w:bodyDiv w:val="1"/>
      <w:marLeft w:val="0"/>
      <w:marRight w:val="0"/>
      <w:marTop w:val="0"/>
      <w:marBottom w:val="0"/>
      <w:divBdr>
        <w:top w:val="none" w:sz="0" w:space="0" w:color="auto"/>
        <w:left w:val="none" w:sz="0" w:space="0" w:color="auto"/>
        <w:bottom w:val="none" w:sz="0" w:space="0" w:color="auto"/>
        <w:right w:val="none" w:sz="0" w:space="0" w:color="auto"/>
      </w:divBdr>
    </w:div>
    <w:div w:id="1237787435">
      <w:bodyDiv w:val="1"/>
      <w:marLeft w:val="0"/>
      <w:marRight w:val="0"/>
      <w:marTop w:val="0"/>
      <w:marBottom w:val="0"/>
      <w:divBdr>
        <w:top w:val="none" w:sz="0" w:space="0" w:color="auto"/>
        <w:left w:val="none" w:sz="0" w:space="0" w:color="auto"/>
        <w:bottom w:val="none" w:sz="0" w:space="0" w:color="auto"/>
        <w:right w:val="none" w:sz="0" w:space="0" w:color="auto"/>
      </w:divBdr>
    </w:div>
    <w:div w:id="1238635934">
      <w:bodyDiv w:val="1"/>
      <w:marLeft w:val="0"/>
      <w:marRight w:val="0"/>
      <w:marTop w:val="0"/>
      <w:marBottom w:val="0"/>
      <w:divBdr>
        <w:top w:val="none" w:sz="0" w:space="0" w:color="auto"/>
        <w:left w:val="none" w:sz="0" w:space="0" w:color="auto"/>
        <w:bottom w:val="none" w:sz="0" w:space="0" w:color="auto"/>
        <w:right w:val="none" w:sz="0" w:space="0" w:color="auto"/>
      </w:divBdr>
    </w:div>
    <w:div w:id="1238662882">
      <w:bodyDiv w:val="1"/>
      <w:marLeft w:val="0"/>
      <w:marRight w:val="0"/>
      <w:marTop w:val="0"/>
      <w:marBottom w:val="0"/>
      <w:divBdr>
        <w:top w:val="none" w:sz="0" w:space="0" w:color="auto"/>
        <w:left w:val="none" w:sz="0" w:space="0" w:color="auto"/>
        <w:bottom w:val="none" w:sz="0" w:space="0" w:color="auto"/>
        <w:right w:val="none" w:sz="0" w:space="0" w:color="auto"/>
      </w:divBdr>
    </w:div>
    <w:div w:id="1238783941">
      <w:bodyDiv w:val="1"/>
      <w:marLeft w:val="0"/>
      <w:marRight w:val="0"/>
      <w:marTop w:val="0"/>
      <w:marBottom w:val="0"/>
      <w:divBdr>
        <w:top w:val="none" w:sz="0" w:space="0" w:color="auto"/>
        <w:left w:val="none" w:sz="0" w:space="0" w:color="auto"/>
        <w:bottom w:val="none" w:sz="0" w:space="0" w:color="auto"/>
        <w:right w:val="none" w:sz="0" w:space="0" w:color="auto"/>
      </w:divBdr>
    </w:div>
    <w:div w:id="1240208431">
      <w:bodyDiv w:val="1"/>
      <w:marLeft w:val="0"/>
      <w:marRight w:val="0"/>
      <w:marTop w:val="0"/>
      <w:marBottom w:val="0"/>
      <w:divBdr>
        <w:top w:val="none" w:sz="0" w:space="0" w:color="auto"/>
        <w:left w:val="none" w:sz="0" w:space="0" w:color="auto"/>
        <w:bottom w:val="none" w:sz="0" w:space="0" w:color="auto"/>
        <w:right w:val="none" w:sz="0" w:space="0" w:color="auto"/>
      </w:divBdr>
    </w:div>
    <w:div w:id="1241477451">
      <w:bodyDiv w:val="1"/>
      <w:marLeft w:val="0"/>
      <w:marRight w:val="0"/>
      <w:marTop w:val="0"/>
      <w:marBottom w:val="0"/>
      <w:divBdr>
        <w:top w:val="none" w:sz="0" w:space="0" w:color="auto"/>
        <w:left w:val="none" w:sz="0" w:space="0" w:color="auto"/>
        <w:bottom w:val="none" w:sz="0" w:space="0" w:color="auto"/>
        <w:right w:val="none" w:sz="0" w:space="0" w:color="auto"/>
      </w:divBdr>
    </w:div>
    <w:div w:id="1243565871">
      <w:bodyDiv w:val="1"/>
      <w:marLeft w:val="0"/>
      <w:marRight w:val="0"/>
      <w:marTop w:val="0"/>
      <w:marBottom w:val="0"/>
      <w:divBdr>
        <w:top w:val="none" w:sz="0" w:space="0" w:color="auto"/>
        <w:left w:val="none" w:sz="0" w:space="0" w:color="auto"/>
        <w:bottom w:val="none" w:sz="0" w:space="0" w:color="auto"/>
        <w:right w:val="none" w:sz="0" w:space="0" w:color="auto"/>
      </w:divBdr>
    </w:div>
    <w:div w:id="1246107566">
      <w:bodyDiv w:val="1"/>
      <w:marLeft w:val="0"/>
      <w:marRight w:val="0"/>
      <w:marTop w:val="0"/>
      <w:marBottom w:val="0"/>
      <w:divBdr>
        <w:top w:val="none" w:sz="0" w:space="0" w:color="auto"/>
        <w:left w:val="none" w:sz="0" w:space="0" w:color="auto"/>
        <w:bottom w:val="none" w:sz="0" w:space="0" w:color="auto"/>
        <w:right w:val="none" w:sz="0" w:space="0" w:color="auto"/>
      </w:divBdr>
    </w:div>
    <w:div w:id="1255091019">
      <w:bodyDiv w:val="1"/>
      <w:marLeft w:val="0"/>
      <w:marRight w:val="0"/>
      <w:marTop w:val="0"/>
      <w:marBottom w:val="0"/>
      <w:divBdr>
        <w:top w:val="none" w:sz="0" w:space="0" w:color="auto"/>
        <w:left w:val="none" w:sz="0" w:space="0" w:color="auto"/>
        <w:bottom w:val="none" w:sz="0" w:space="0" w:color="auto"/>
        <w:right w:val="none" w:sz="0" w:space="0" w:color="auto"/>
      </w:divBdr>
    </w:div>
    <w:div w:id="1255355686">
      <w:bodyDiv w:val="1"/>
      <w:marLeft w:val="0"/>
      <w:marRight w:val="0"/>
      <w:marTop w:val="0"/>
      <w:marBottom w:val="0"/>
      <w:divBdr>
        <w:top w:val="none" w:sz="0" w:space="0" w:color="auto"/>
        <w:left w:val="none" w:sz="0" w:space="0" w:color="auto"/>
        <w:bottom w:val="none" w:sz="0" w:space="0" w:color="auto"/>
        <w:right w:val="none" w:sz="0" w:space="0" w:color="auto"/>
      </w:divBdr>
    </w:div>
    <w:div w:id="1256131362">
      <w:bodyDiv w:val="1"/>
      <w:marLeft w:val="0"/>
      <w:marRight w:val="0"/>
      <w:marTop w:val="0"/>
      <w:marBottom w:val="0"/>
      <w:divBdr>
        <w:top w:val="none" w:sz="0" w:space="0" w:color="auto"/>
        <w:left w:val="none" w:sz="0" w:space="0" w:color="auto"/>
        <w:bottom w:val="none" w:sz="0" w:space="0" w:color="auto"/>
        <w:right w:val="none" w:sz="0" w:space="0" w:color="auto"/>
      </w:divBdr>
    </w:div>
    <w:div w:id="1256788785">
      <w:bodyDiv w:val="1"/>
      <w:marLeft w:val="0"/>
      <w:marRight w:val="0"/>
      <w:marTop w:val="0"/>
      <w:marBottom w:val="0"/>
      <w:divBdr>
        <w:top w:val="none" w:sz="0" w:space="0" w:color="auto"/>
        <w:left w:val="none" w:sz="0" w:space="0" w:color="auto"/>
        <w:bottom w:val="none" w:sz="0" w:space="0" w:color="auto"/>
        <w:right w:val="none" w:sz="0" w:space="0" w:color="auto"/>
      </w:divBdr>
    </w:div>
    <w:div w:id="1257711860">
      <w:bodyDiv w:val="1"/>
      <w:marLeft w:val="0"/>
      <w:marRight w:val="0"/>
      <w:marTop w:val="0"/>
      <w:marBottom w:val="0"/>
      <w:divBdr>
        <w:top w:val="none" w:sz="0" w:space="0" w:color="auto"/>
        <w:left w:val="none" w:sz="0" w:space="0" w:color="auto"/>
        <w:bottom w:val="none" w:sz="0" w:space="0" w:color="auto"/>
        <w:right w:val="none" w:sz="0" w:space="0" w:color="auto"/>
      </w:divBdr>
    </w:div>
    <w:div w:id="1257902788">
      <w:bodyDiv w:val="1"/>
      <w:marLeft w:val="0"/>
      <w:marRight w:val="0"/>
      <w:marTop w:val="0"/>
      <w:marBottom w:val="0"/>
      <w:divBdr>
        <w:top w:val="none" w:sz="0" w:space="0" w:color="auto"/>
        <w:left w:val="none" w:sz="0" w:space="0" w:color="auto"/>
        <w:bottom w:val="none" w:sz="0" w:space="0" w:color="auto"/>
        <w:right w:val="none" w:sz="0" w:space="0" w:color="auto"/>
      </w:divBdr>
    </w:div>
    <w:div w:id="1259411852">
      <w:bodyDiv w:val="1"/>
      <w:marLeft w:val="0"/>
      <w:marRight w:val="0"/>
      <w:marTop w:val="0"/>
      <w:marBottom w:val="0"/>
      <w:divBdr>
        <w:top w:val="none" w:sz="0" w:space="0" w:color="auto"/>
        <w:left w:val="none" w:sz="0" w:space="0" w:color="auto"/>
        <w:bottom w:val="none" w:sz="0" w:space="0" w:color="auto"/>
        <w:right w:val="none" w:sz="0" w:space="0" w:color="auto"/>
      </w:divBdr>
    </w:div>
    <w:div w:id="1262377315">
      <w:bodyDiv w:val="1"/>
      <w:marLeft w:val="0"/>
      <w:marRight w:val="0"/>
      <w:marTop w:val="0"/>
      <w:marBottom w:val="0"/>
      <w:divBdr>
        <w:top w:val="none" w:sz="0" w:space="0" w:color="auto"/>
        <w:left w:val="none" w:sz="0" w:space="0" w:color="auto"/>
        <w:bottom w:val="none" w:sz="0" w:space="0" w:color="auto"/>
        <w:right w:val="none" w:sz="0" w:space="0" w:color="auto"/>
      </w:divBdr>
    </w:div>
    <w:div w:id="1263342702">
      <w:bodyDiv w:val="1"/>
      <w:marLeft w:val="0"/>
      <w:marRight w:val="0"/>
      <w:marTop w:val="0"/>
      <w:marBottom w:val="0"/>
      <w:divBdr>
        <w:top w:val="none" w:sz="0" w:space="0" w:color="auto"/>
        <w:left w:val="none" w:sz="0" w:space="0" w:color="auto"/>
        <w:bottom w:val="none" w:sz="0" w:space="0" w:color="auto"/>
        <w:right w:val="none" w:sz="0" w:space="0" w:color="auto"/>
      </w:divBdr>
    </w:div>
    <w:div w:id="1263607038">
      <w:bodyDiv w:val="1"/>
      <w:marLeft w:val="0"/>
      <w:marRight w:val="0"/>
      <w:marTop w:val="0"/>
      <w:marBottom w:val="0"/>
      <w:divBdr>
        <w:top w:val="none" w:sz="0" w:space="0" w:color="auto"/>
        <w:left w:val="none" w:sz="0" w:space="0" w:color="auto"/>
        <w:bottom w:val="none" w:sz="0" w:space="0" w:color="auto"/>
        <w:right w:val="none" w:sz="0" w:space="0" w:color="auto"/>
      </w:divBdr>
    </w:div>
    <w:div w:id="1264876574">
      <w:bodyDiv w:val="1"/>
      <w:marLeft w:val="0"/>
      <w:marRight w:val="0"/>
      <w:marTop w:val="0"/>
      <w:marBottom w:val="0"/>
      <w:divBdr>
        <w:top w:val="none" w:sz="0" w:space="0" w:color="auto"/>
        <w:left w:val="none" w:sz="0" w:space="0" w:color="auto"/>
        <w:bottom w:val="none" w:sz="0" w:space="0" w:color="auto"/>
        <w:right w:val="none" w:sz="0" w:space="0" w:color="auto"/>
      </w:divBdr>
    </w:div>
    <w:div w:id="1268730610">
      <w:bodyDiv w:val="1"/>
      <w:marLeft w:val="0"/>
      <w:marRight w:val="0"/>
      <w:marTop w:val="0"/>
      <w:marBottom w:val="0"/>
      <w:divBdr>
        <w:top w:val="none" w:sz="0" w:space="0" w:color="auto"/>
        <w:left w:val="none" w:sz="0" w:space="0" w:color="auto"/>
        <w:bottom w:val="none" w:sz="0" w:space="0" w:color="auto"/>
        <w:right w:val="none" w:sz="0" w:space="0" w:color="auto"/>
      </w:divBdr>
    </w:div>
    <w:div w:id="1271276865">
      <w:bodyDiv w:val="1"/>
      <w:marLeft w:val="0"/>
      <w:marRight w:val="0"/>
      <w:marTop w:val="0"/>
      <w:marBottom w:val="0"/>
      <w:divBdr>
        <w:top w:val="none" w:sz="0" w:space="0" w:color="auto"/>
        <w:left w:val="none" w:sz="0" w:space="0" w:color="auto"/>
        <w:bottom w:val="none" w:sz="0" w:space="0" w:color="auto"/>
        <w:right w:val="none" w:sz="0" w:space="0" w:color="auto"/>
      </w:divBdr>
    </w:div>
    <w:div w:id="1276015604">
      <w:bodyDiv w:val="1"/>
      <w:marLeft w:val="0"/>
      <w:marRight w:val="0"/>
      <w:marTop w:val="0"/>
      <w:marBottom w:val="0"/>
      <w:divBdr>
        <w:top w:val="none" w:sz="0" w:space="0" w:color="auto"/>
        <w:left w:val="none" w:sz="0" w:space="0" w:color="auto"/>
        <w:bottom w:val="none" w:sz="0" w:space="0" w:color="auto"/>
        <w:right w:val="none" w:sz="0" w:space="0" w:color="auto"/>
      </w:divBdr>
    </w:div>
    <w:div w:id="1276208303">
      <w:bodyDiv w:val="1"/>
      <w:marLeft w:val="0"/>
      <w:marRight w:val="0"/>
      <w:marTop w:val="0"/>
      <w:marBottom w:val="0"/>
      <w:divBdr>
        <w:top w:val="none" w:sz="0" w:space="0" w:color="auto"/>
        <w:left w:val="none" w:sz="0" w:space="0" w:color="auto"/>
        <w:bottom w:val="none" w:sz="0" w:space="0" w:color="auto"/>
        <w:right w:val="none" w:sz="0" w:space="0" w:color="auto"/>
      </w:divBdr>
    </w:div>
    <w:div w:id="1276979648">
      <w:bodyDiv w:val="1"/>
      <w:marLeft w:val="0"/>
      <w:marRight w:val="0"/>
      <w:marTop w:val="0"/>
      <w:marBottom w:val="0"/>
      <w:divBdr>
        <w:top w:val="none" w:sz="0" w:space="0" w:color="auto"/>
        <w:left w:val="none" w:sz="0" w:space="0" w:color="auto"/>
        <w:bottom w:val="none" w:sz="0" w:space="0" w:color="auto"/>
        <w:right w:val="none" w:sz="0" w:space="0" w:color="auto"/>
      </w:divBdr>
    </w:div>
    <w:div w:id="1278684325">
      <w:bodyDiv w:val="1"/>
      <w:marLeft w:val="0"/>
      <w:marRight w:val="0"/>
      <w:marTop w:val="0"/>
      <w:marBottom w:val="0"/>
      <w:divBdr>
        <w:top w:val="none" w:sz="0" w:space="0" w:color="auto"/>
        <w:left w:val="none" w:sz="0" w:space="0" w:color="auto"/>
        <w:bottom w:val="none" w:sz="0" w:space="0" w:color="auto"/>
        <w:right w:val="none" w:sz="0" w:space="0" w:color="auto"/>
      </w:divBdr>
    </w:div>
    <w:div w:id="1280070922">
      <w:bodyDiv w:val="1"/>
      <w:marLeft w:val="0"/>
      <w:marRight w:val="0"/>
      <w:marTop w:val="0"/>
      <w:marBottom w:val="0"/>
      <w:divBdr>
        <w:top w:val="none" w:sz="0" w:space="0" w:color="auto"/>
        <w:left w:val="none" w:sz="0" w:space="0" w:color="auto"/>
        <w:bottom w:val="none" w:sz="0" w:space="0" w:color="auto"/>
        <w:right w:val="none" w:sz="0" w:space="0" w:color="auto"/>
      </w:divBdr>
    </w:div>
    <w:div w:id="1281032768">
      <w:bodyDiv w:val="1"/>
      <w:marLeft w:val="0"/>
      <w:marRight w:val="0"/>
      <w:marTop w:val="0"/>
      <w:marBottom w:val="0"/>
      <w:divBdr>
        <w:top w:val="none" w:sz="0" w:space="0" w:color="auto"/>
        <w:left w:val="none" w:sz="0" w:space="0" w:color="auto"/>
        <w:bottom w:val="none" w:sz="0" w:space="0" w:color="auto"/>
        <w:right w:val="none" w:sz="0" w:space="0" w:color="auto"/>
      </w:divBdr>
    </w:div>
    <w:div w:id="1282876331">
      <w:bodyDiv w:val="1"/>
      <w:marLeft w:val="0"/>
      <w:marRight w:val="0"/>
      <w:marTop w:val="0"/>
      <w:marBottom w:val="0"/>
      <w:divBdr>
        <w:top w:val="none" w:sz="0" w:space="0" w:color="auto"/>
        <w:left w:val="none" w:sz="0" w:space="0" w:color="auto"/>
        <w:bottom w:val="none" w:sz="0" w:space="0" w:color="auto"/>
        <w:right w:val="none" w:sz="0" w:space="0" w:color="auto"/>
      </w:divBdr>
    </w:div>
    <w:div w:id="1283684069">
      <w:bodyDiv w:val="1"/>
      <w:marLeft w:val="0"/>
      <w:marRight w:val="0"/>
      <w:marTop w:val="0"/>
      <w:marBottom w:val="0"/>
      <w:divBdr>
        <w:top w:val="none" w:sz="0" w:space="0" w:color="auto"/>
        <w:left w:val="none" w:sz="0" w:space="0" w:color="auto"/>
        <w:bottom w:val="none" w:sz="0" w:space="0" w:color="auto"/>
        <w:right w:val="none" w:sz="0" w:space="0" w:color="auto"/>
      </w:divBdr>
    </w:div>
    <w:div w:id="1284386710">
      <w:bodyDiv w:val="1"/>
      <w:marLeft w:val="0"/>
      <w:marRight w:val="0"/>
      <w:marTop w:val="0"/>
      <w:marBottom w:val="0"/>
      <w:divBdr>
        <w:top w:val="none" w:sz="0" w:space="0" w:color="auto"/>
        <w:left w:val="none" w:sz="0" w:space="0" w:color="auto"/>
        <w:bottom w:val="none" w:sz="0" w:space="0" w:color="auto"/>
        <w:right w:val="none" w:sz="0" w:space="0" w:color="auto"/>
      </w:divBdr>
    </w:div>
    <w:div w:id="1284920657">
      <w:bodyDiv w:val="1"/>
      <w:marLeft w:val="0"/>
      <w:marRight w:val="0"/>
      <w:marTop w:val="0"/>
      <w:marBottom w:val="0"/>
      <w:divBdr>
        <w:top w:val="none" w:sz="0" w:space="0" w:color="auto"/>
        <w:left w:val="none" w:sz="0" w:space="0" w:color="auto"/>
        <w:bottom w:val="none" w:sz="0" w:space="0" w:color="auto"/>
        <w:right w:val="none" w:sz="0" w:space="0" w:color="auto"/>
      </w:divBdr>
    </w:div>
    <w:div w:id="1285233377">
      <w:bodyDiv w:val="1"/>
      <w:marLeft w:val="0"/>
      <w:marRight w:val="0"/>
      <w:marTop w:val="0"/>
      <w:marBottom w:val="0"/>
      <w:divBdr>
        <w:top w:val="none" w:sz="0" w:space="0" w:color="auto"/>
        <w:left w:val="none" w:sz="0" w:space="0" w:color="auto"/>
        <w:bottom w:val="none" w:sz="0" w:space="0" w:color="auto"/>
        <w:right w:val="none" w:sz="0" w:space="0" w:color="auto"/>
      </w:divBdr>
    </w:div>
    <w:div w:id="1287009313">
      <w:bodyDiv w:val="1"/>
      <w:marLeft w:val="0"/>
      <w:marRight w:val="0"/>
      <w:marTop w:val="0"/>
      <w:marBottom w:val="0"/>
      <w:divBdr>
        <w:top w:val="none" w:sz="0" w:space="0" w:color="auto"/>
        <w:left w:val="none" w:sz="0" w:space="0" w:color="auto"/>
        <w:bottom w:val="none" w:sz="0" w:space="0" w:color="auto"/>
        <w:right w:val="none" w:sz="0" w:space="0" w:color="auto"/>
      </w:divBdr>
    </w:div>
    <w:div w:id="1289623954">
      <w:bodyDiv w:val="1"/>
      <w:marLeft w:val="0"/>
      <w:marRight w:val="0"/>
      <w:marTop w:val="0"/>
      <w:marBottom w:val="0"/>
      <w:divBdr>
        <w:top w:val="none" w:sz="0" w:space="0" w:color="auto"/>
        <w:left w:val="none" w:sz="0" w:space="0" w:color="auto"/>
        <w:bottom w:val="none" w:sz="0" w:space="0" w:color="auto"/>
        <w:right w:val="none" w:sz="0" w:space="0" w:color="auto"/>
      </w:divBdr>
    </w:div>
    <w:div w:id="1291984422">
      <w:bodyDiv w:val="1"/>
      <w:marLeft w:val="0"/>
      <w:marRight w:val="0"/>
      <w:marTop w:val="0"/>
      <w:marBottom w:val="0"/>
      <w:divBdr>
        <w:top w:val="none" w:sz="0" w:space="0" w:color="auto"/>
        <w:left w:val="none" w:sz="0" w:space="0" w:color="auto"/>
        <w:bottom w:val="none" w:sz="0" w:space="0" w:color="auto"/>
        <w:right w:val="none" w:sz="0" w:space="0" w:color="auto"/>
      </w:divBdr>
    </w:div>
    <w:div w:id="1294558835">
      <w:bodyDiv w:val="1"/>
      <w:marLeft w:val="0"/>
      <w:marRight w:val="0"/>
      <w:marTop w:val="0"/>
      <w:marBottom w:val="0"/>
      <w:divBdr>
        <w:top w:val="none" w:sz="0" w:space="0" w:color="auto"/>
        <w:left w:val="none" w:sz="0" w:space="0" w:color="auto"/>
        <w:bottom w:val="none" w:sz="0" w:space="0" w:color="auto"/>
        <w:right w:val="none" w:sz="0" w:space="0" w:color="auto"/>
      </w:divBdr>
    </w:div>
    <w:div w:id="1296982294">
      <w:bodyDiv w:val="1"/>
      <w:marLeft w:val="0"/>
      <w:marRight w:val="0"/>
      <w:marTop w:val="0"/>
      <w:marBottom w:val="0"/>
      <w:divBdr>
        <w:top w:val="none" w:sz="0" w:space="0" w:color="auto"/>
        <w:left w:val="none" w:sz="0" w:space="0" w:color="auto"/>
        <w:bottom w:val="none" w:sz="0" w:space="0" w:color="auto"/>
        <w:right w:val="none" w:sz="0" w:space="0" w:color="auto"/>
      </w:divBdr>
    </w:div>
    <w:div w:id="1298489139">
      <w:bodyDiv w:val="1"/>
      <w:marLeft w:val="0"/>
      <w:marRight w:val="0"/>
      <w:marTop w:val="0"/>
      <w:marBottom w:val="0"/>
      <w:divBdr>
        <w:top w:val="none" w:sz="0" w:space="0" w:color="auto"/>
        <w:left w:val="none" w:sz="0" w:space="0" w:color="auto"/>
        <w:bottom w:val="none" w:sz="0" w:space="0" w:color="auto"/>
        <w:right w:val="none" w:sz="0" w:space="0" w:color="auto"/>
      </w:divBdr>
    </w:div>
    <w:div w:id="1301955473">
      <w:bodyDiv w:val="1"/>
      <w:marLeft w:val="0"/>
      <w:marRight w:val="0"/>
      <w:marTop w:val="0"/>
      <w:marBottom w:val="0"/>
      <w:divBdr>
        <w:top w:val="none" w:sz="0" w:space="0" w:color="auto"/>
        <w:left w:val="none" w:sz="0" w:space="0" w:color="auto"/>
        <w:bottom w:val="none" w:sz="0" w:space="0" w:color="auto"/>
        <w:right w:val="none" w:sz="0" w:space="0" w:color="auto"/>
      </w:divBdr>
    </w:div>
    <w:div w:id="1305357803">
      <w:bodyDiv w:val="1"/>
      <w:marLeft w:val="0"/>
      <w:marRight w:val="0"/>
      <w:marTop w:val="0"/>
      <w:marBottom w:val="0"/>
      <w:divBdr>
        <w:top w:val="none" w:sz="0" w:space="0" w:color="auto"/>
        <w:left w:val="none" w:sz="0" w:space="0" w:color="auto"/>
        <w:bottom w:val="none" w:sz="0" w:space="0" w:color="auto"/>
        <w:right w:val="none" w:sz="0" w:space="0" w:color="auto"/>
      </w:divBdr>
    </w:div>
    <w:div w:id="1307977635">
      <w:bodyDiv w:val="1"/>
      <w:marLeft w:val="0"/>
      <w:marRight w:val="0"/>
      <w:marTop w:val="0"/>
      <w:marBottom w:val="0"/>
      <w:divBdr>
        <w:top w:val="none" w:sz="0" w:space="0" w:color="auto"/>
        <w:left w:val="none" w:sz="0" w:space="0" w:color="auto"/>
        <w:bottom w:val="none" w:sz="0" w:space="0" w:color="auto"/>
        <w:right w:val="none" w:sz="0" w:space="0" w:color="auto"/>
      </w:divBdr>
    </w:div>
    <w:div w:id="1308899234">
      <w:bodyDiv w:val="1"/>
      <w:marLeft w:val="0"/>
      <w:marRight w:val="0"/>
      <w:marTop w:val="0"/>
      <w:marBottom w:val="0"/>
      <w:divBdr>
        <w:top w:val="none" w:sz="0" w:space="0" w:color="auto"/>
        <w:left w:val="none" w:sz="0" w:space="0" w:color="auto"/>
        <w:bottom w:val="none" w:sz="0" w:space="0" w:color="auto"/>
        <w:right w:val="none" w:sz="0" w:space="0" w:color="auto"/>
      </w:divBdr>
    </w:div>
    <w:div w:id="1309823586">
      <w:bodyDiv w:val="1"/>
      <w:marLeft w:val="0"/>
      <w:marRight w:val="0"/>
      <w:marTop w:val="0"/>
      <w:marBottom w:val="0"/>
      <w:divBdr>
        <w:top w:val="none" w:sz="0" w:space="0" w:color="auto"/>
        <w:left w:val="none" w:sz="0" w:space="0" w:color="auto"/>
        <w:bottom w:val="none" w:sz="0" w:space="0" w:color="auto"/>
        <w:right w:val="none" w:sz="0" w:space="0" w:color="auto"/>
      </w:divBdr>
    </w:div>
    <w:div w:id="1310132999">
      <w:bodyDiv w:val="1"/>
      <w:marLeft w:val="0"/>
      <w:marRight w:val="0"/>
      <w:marTop w:val="0"/>
      <w:marBottom w:val="0"/>
      <w:divBdr>
        <w:top w:val="none" w:sz="0" w:space="0" w:color="auto"/>
        <w:left w:val="none" w:sz="0" w:space="0" w:color="auto"/>
        <w:bottom w:val="none" w:sz="0" w:space="0" w:color="auto"/>
        <w:right w:val="none" w:sz="0" w:space="0" w:color="auto"/>
      </w:divBdr>
    </w:div>
    <w:div w:id="1311791739">
      <w:bodyDiv w:val="1"/>
      <w:marLeft w:val="0"/>
      <w:marRight w:val="0"/>
      <w:marTop w:val="0"/>
      <w:marBottom w:val="0"/>
      <w:divBdr>
        <w:top w:val="none" w:sz="0" w:space="0" w:color="auto"/>
        <w:left w:val="none" w:sz="0" w:space="0" w:color="auto"/>
        <w:bottom w:val="none" w:sz="0" w:space="0" w:color="auto"/>
        <w:right w:val="none" w:sz="0" w:space="0" w:color="auto"/>
      </w:divBdr>
    </w:div>
    <w:div w:id="1314723647">
      <w:bodyDiv w:val="1"/>
      <w:marLeft w:val="0"/>
      <w:marRight w:val="0"/>
      <w:marTop w:val="0"/>
      <w:marBottom w:val="0"/>
      <w:divBdr>
        <w:top w:val="none" w:sz="0" w:space="0" w:color="auto"/>
        <w:left w:val="none" w:sz="0" w:space="0" w:color="auto"/>
        <w:bottom w:val="none" w:sz="0" w:space="0" w:color="auto"/>
        <w:right w:val="none" w:sz="0" w:space="0" w:color="auto"/>
      </w:divBdr>
    </w:div>
    <w:div w:id="1315719446">
      <w:bodyDiv w:val="1"/>
      <w:marLeft w:val="0"/>
      <w:marRight w:val="0"/>
      <w:marTop w:val="0"/>
      <w:marBottom w:val="0"/>
      <w:divBdr>
        <w:top w:val="none" w:sz="0" w:space="0" w:color="auto"/>
        <w:left w:val="none" w:sz="0" w:space="0" w:color="auto"/>
        <w:bottom w:val="none" w:sz="0" w:space="0" w:color="auto"/>
        <w:right w:val="none" w:sz="0" w:space="0" w:color="auto"/>
      </w:divBdr>
    </w:div>
    <w:div w:id="1315909336">
      <w:bodyDiv w:val="1"/>
      <w:marLeft w:val="0"/>
      <w:marRight w:val="0"/>
      <w:marTop w:val="0"/>
      <w:marBottom w:val="0"/>
      <w:divBdr>
        <w:top w:val="none" w:sz="0" w:space="0" w:color="auto"/>
        <w:left w:val="none" w:sz="0" w:space="0" w:color="auto"/>
        <w:bottom w:val="none" w:sz="0" w:space="0" w:color="auto"/>
        <w:right w:val="none" w:sz="0" w:space="0" w:color="auto"/>
      </w:divBdr>
    </w:div>
    <w:div w:id="1316105961">
      <w:bodyDiv w:val="1"/>
      <w:marLeft w:val="0"/>
      <w:marRight w:val="0"/>
      <w:marTop w:val="0"/>
      <w:marBottom w:val="0"/>
      <w:divBdr>
        <w:top w:val="none" w:sz="0" w:space="0" w:color="auto"/>
        <w:left w:val="none" w:sz="0" w:space="0" w:color="auto"/>
        <w:bottom w:val="none" w:sz="0" w:space="0" w:color="auto"/>
        <w:right w:val="none" w:sz="0" w:space="0" w:color="auto"/>
      </w:divBdr>
    </w:div>
    <w:div w:id="1316228565">
      <w:bodyDiv w:val="1"/>
      <w:marLeft w:val="0"/>
      <w:marRight w:val="0"/>
      <w:marTop w:val="0"/>
      <w:marBottom w:val="0"/>
      <w:divBdr>
        <w:top w:val="none" w:sz="0" w:space="0" w:color="auto"/>
        <w:left w:val="none" w:sz="0" w:space="0" w:color="auto"/>
        <w:bottom w:val="none" w:sz="0" w:space="0" w:color="auto"/>
        <w:right w:val="none" w:sz="0" w:space="0" w:color="auto"/>
      </w:divBdr>
    </w:div>
    <w:div w:id="1317108484">
      <w:bodyDiv w:val="1"/>
      <w:marLeft w:val="0"/>
      <w:marRight w:val="0"/>
      <w:marTop w:val="0"/>
      <w:marBottom w:val="0"/>
      <w:divBdr>
        <w:top w:val="none" w:sz="0" w:space="0" w:color="auto"/>
        <w:left w:val="none" w:sz="0" w:space="0" w:color="auto"/>
        <w:bottom w:val="none" w:sz="0" w:space="0" w:color="auto"/>
        <w:right w:val="none" w:sz="0" w:space="0" w:color="auto"/>
      </w:divBdr>
    </w:div>
    <w:div w:id="1318656180">
      <w:bodyDiv w:val="1"/>
      <w:marLeft w:val="0"/>
      <w:marRight w:val="0"/>
      <w:marTop w:val="0"/>
      <w:marBottom w:val="0"/>
      <w:divBdr>
        <w:top w:val="none" w:sz="0" w:space="0" w:color="auto"/>
        <w:left w:val="none" w:sz="0" w:space="0" w:color="auto"/>
        <w:bottom w:val="none" w:sz="0" w:space="0" w:color="auto"/>
        <w:right w:val="none" w:sz="0" w:space="0" w:color="auto"/>
      </w:divBdr>
    </w:div>
    <w:div w:id="1318992430">
      <w:bodyDiv w:val="1"/>
      <w:marLeft w:val="0"/>
      <w:marRight w:val="0"/>
      <w:marTop w:val="0"/>
      <w:marBottom w:val="0"/>
      <w:divBdr>
        <w:top w:val="none" w:sz="0" w:space="0" w:color="auto"/>
        <w:left w:val="none" w:sz="0" w:space="0" w:color="auto"/>
        <w:bottom w:val="none" w:sz="0" w:space="0" w:color="auto"/>
        <w:right w:val="none" w:sz="0" w:space="0" w:color="auto"/>
      </w:divBdr>
    </w:div>
    <w:div w:id="1319840216">
      <w:bodyDiv w:val="1"/>
      <w:marLeft w:val="0"/>
      <w:marRight w:val="0"/>
      <w:marTop w:val="0"/>
      <w:marBottom w:val="0"/>
      <w:divBdr>
        <w:top w:val="none" w:sz="0" w:space="0" w:color="auto"/>
        <w:left w:val="none" w:sz="0" w:space="0" w:color="auto"/>
        <w:bottom w:val="none" w:sz="0" w:space="0" w:color="auto"/>
        <w:right w:val="none" w:sz="0" w:space="0" w:color="auto"/>
      </w:divBdr>
    </w:div>
    <w:div w:id="1324776999">
      <w:bodyDiv w:val="1"/>
      <w:marLeft w:val="0"/>
      <w:marRight w:val="0"/>
      <w:marTop w:val="0"/>
      <w:marBottom w:val="0"/>
      <w:divBdr>
        <w:top w:val="none" w:sz="0" w:space="0" w:color="auto"/>
        <w:left w:val="none" w:sz="0" w:space="0" w:color="auto"/>
        <w:bottom w:val="none" w:sz="0" w:space="0" w:color="auto"/>
        <w:right w:val="none" w:sz="0" w:space="0" w:color="auto"/>
      </w:divBdr>
    </w:div>
    <w:div w:id="1326782455">
      <w:bodyDiv w:val="1"/>
      <w:marLeft w:val="0"/>
      <w:marRight w:val="0"/>
      <w:marTop w:val="0"/>
      <w:marBottom w:val="0"/>
      <w:divBdr>
        <w:top w:val="none" w:sz="0" w:space="0" w:color="auto"/>
        <w:left w:val="none" w:sz="0" w:space="0" w:color="auto"/>
        <w:bottom w:val="none" w:sz="0" w:space="0" w:color="auto"/>
        <w:right w:val="none" w:sz="0" w:space="0" w:color="auto"/>
      </w:divBdr>
    </w:div>
    <w:div w:id="1328098757">
      <w:bodyDiv w:val="1"/>
      <w:marLeft w:val="0"/>
      <w:marRight w:val="0"/>
      <w:marTop w:val="0"/>
      <w:marBottom w:val="0"/>
      <w:divBdr>
        <w:top w:val="none" w:sz="0" w:space="0" w:color="auto"/>
        <w:left w:val="none" w:sz="0" w:space="0" w:color="auto"/>
        <w:bottom w:val="none" w:sz="0" w:space="0" w:color="auto"/>
        <w:right w:val="none" w:sz="0" w:space="0" w:color="auto"/>
      </w:divBdr>
    </w:div>
    <w:div w:id="1333870333">
      <w:bodyDiv w:val="1"/>
      <w:marLeft w:val="0"/>
      <w:marRight w:val="0"/>
      <w:marTop w:val="0"/>
      <w:marBottom w:val="0"/>
      <w:divBdr>
        <w:top w:val="none" w:sz="0" w:space="0" w:color="auto"/>
        <w:left w:val="none" w:sz="0" w:space="0" w:color="auto"/>
        <w:bottom w:val="none" w:sz="0" w:space="0" w:color="auto"/>
        <w:right w:val="none" w:sz="0" w:space="0" w:color="auto"/>
      </w:divBdr>
    </w:div>
    <w:div w:id="1335457372">
      <w:bodyDiv w:val="1"/>
      <w:marLeft w:val="0"/>
      <w:marRight w:val="0"/>
      <w:marTop w:val="0"/>
      <w:marBottom w:val="0"/>
      <w:divBdr>
        <w:top w:val="none" w:sz="0" w:space="0" w:color="auto"/>
        <w:left w:val="none" w:sz="0" w:space="0" w:color="auto"/>
        <w:bottom w:val="none" w:sz="0" w:space="0" w:color="auto"/>
        <w:right w:val="none" w:sz="0" w:space="0" w:color="auto"/>
      </w:divBdr>
    </w:div>
    <w:div w:id="1335840764">
      <w:bodyDiv w:val="1"/>
      <w:marLeft w:val="0"/>
      <w:marRight w:val="0"/>
      <w:marTop w:val="0"/>
      <w:marBottom w:val="0"/>
      <w:divBdr>
        <w:top w:val="none" w:sz="0" w:space="0" w:color="auto"/>
        <w:left w:val="none" w:sz="0" w:space="0" w:color="auto"/>
        <w:bottom w:val="none" w:sz="0" w:space="0" w:color="auto"/>
        <w:right w:val="none" w:sz="0" w:space="0" w:color="auto"/>
      </w:divBdr>
    </w:div>
    <w:div w:id="1339649115">
      <w:bodyDiv w:val="1"/>
      <w:marLeft w:val="0"/>
      <w:marRight w:val="0"/>
      <w:marTop w:val="0"/>
      <w:marBottom w:val="0"/>
      <w:divBdr>
        <w:top w:val="none" w:sz="0" w:space="0" w:color="auto"/>
        <w:left w:val="none" w:sz="0" w:space="0" w:color="auto"/>
        <w:bottom w:val="none" w:sz="0" w:space="0" w:color="auto"/>
        <w:right w:val="none" w:sz="0" w:space="0" w:color="auto"/>
      </w:divBdr>
    </w:div>
    <w:div w:id="1339849874">
      <w:bodyDiv w:val="1"/>
      <w:marLeft w:val="0"/>
      <w:marRight w:val="0"/>
      <w:marTop w:val="0"/>
      <w:marBottom w:val="0"/>
      <w:divBdr>
        <w:top w:val="none" w:sz="0" w:space="0" w:color="auto"/>
        <w:left w:val="none" w:sz="0" w:space="0" w:color="auto"/>
        <w:bottom w:val="none" w:sz="0" w:space="0" w:color="auto"/>
        <w:right w:val="none" w:sz="0" w:space="0" w:color="auto"/>
      </w:divBdr>
    </w:div>
    <w:div w:id="1340042956">
      <w:bodyDiv w:val="1"/>
      <w:marLeft w:val="0"/>
      <w:marRight w:val="0"/>
      <w:marTop w:val="0"/>
      <w:marBottom w:val="0"/>
      <w:divBdr>
        <w:top w:val="none" w:sz="0" w:space="0" w:color="auto"/>
        <w:left w:val="none" w:sz="0" w:space="0" w:color="auto"/>
        <w:bottom w:val="none" w:sz="0" w:space="0" w:color="auto"/>
        <w:right w:val="none" w:sz="0" w:space="0" w:color="auto"/>
      </w:divBdr>
    </w:div>
    <w:div w:id="1340544643">
      <w:bodyDiv w:val="1"/>
      <w:marLeft w:val="0"/>
      <w:marRight w:val="0"/>
      <w:marTop w:val="0"/>
      <w:marBottom w:val="0"/>
      <w:divBdr>
        <w:top w:val="none" w:sz="0" w:space="0" w:color="auto"/>
        <w:left w:val="none" w:sz="0" w:space="0" w:color="auto"/>
        <w:bottom w:val="none" w:sz="0" w:space="0" w:color="auto"/>
        <w:right w:val="none" w:sz="0" w:space="0" w:color="auto"/>
      </w:divBdr>
    </w:div>
    <w:div w:id="1341006407">
      <w:bodyDiv w:val="1"/>
      <w:marLeft w:val="0"/>
      <w:marRight w:val="0"/>
      <w:marTop w:val="0"/>
      <w:marBottom w:val="0"/>
      <w:divBdr>
        <w:top w:val="none" w:sz="0" w:space="0" w:color="auto"/>
        <w:left w:val="none" w:sz="0" w:space="0" w:color="auto"/>
        <w:bottom w:val="none" w:sz="0" w:space="0" w:color="auto"/>
        <w:right w:val="none" w:sz="0" w:space="0" w:color="auto"/>
      </w:divBdr>
    </w:div>
    <w:div w:id="1348485071">
      <w:bodyDiv w:val="1"/>
      <w:marLeft w:val="0"/>
      <w:marRight w:val="0"/>
      <w:marTop w:val="0"/>
      <w:marBottom w:val="0"/>
      <w:divBdr>
        <w:top w:val="none" w:sz="0" w:space="0" w:color="auto"/>
        <w:left w:val="none" w:sz="0" w:space="0" w:color="auto"/>
        <w:bottom w:val="none" w:sz="0" w:space="0" w:color="auto"/>
        <w:right w:val="none" w:sz="0" w:space="0" w:color="auto"/>
      </w:divBdr>
    </w:div>
    <w:div w:id="1349139867">
      <w:bodyDiv w:val="1"/>
      <w:marLeft w:val="0"/>
      <w:marRight w:val="0"/>
      <w:marTop w:val="0"/>
      <w:marBottom w:val="0"/>
      <w:divBdr>
        <w:top w:val="none" w:sz="0" w:space="0" w:color="auto"/>
        <w:left w:val="none" w:sz="0" w:space="0" w:color="auto"/>
        <w:bottom w:val="none" w:sz="0" w:space="0" w:color="auto"/>
        <w:right w:val="none" w:sz="0" w:space="0" w:color="auto"/>
      </w:divBdr>
    </w:div>
    <w:div w:id="1351877506">
      <w:bodyDiv w:val="1"/>
      <w:marLeft w:val="0"/>
      <w:marRight w:val="0"/>
      <w:marTop w:val="0"/>
      <w:marBottom w:val="0"/>
      <w:divBdr>
        <w:top w:val="none" w:sz="0" w:space="0" w:color="auto"/>
        <w:left w:val="none" w:sz="0" w:space="0" w:color="auto"/>
        <w:bottom w:val="none" w:sz="0" w:space="0" w:color="auto"/>
        <w:right w:val="none" w:sz="0" w:space="0" w:color="auto"/>
      </w:divBdr>
    </w:div>
    <w:div w:id="1352754735">
      <w:bodyDiv w:val="1"/>
      <w:marLeft w:val="0"/>
      <w:marRight w:val="0"/>
      <w:marTop w:val="0"/>
      <w:marBottom w:val="0"/>
      <w:divBdr>
        <w:top w:val="none" w:sz="0" w:space="0" w:color="auto"/>
        <w:left w:val="none" w:sz="0" w:space="0" w:color="auto"/>
        <w:bottom w:val="none" w:sz="0" w:space="0" w:color="auto"/>
        <w:right w:val="none" w:sz="0" w:space="0" w:color="auto"/>
      </w:divBdr>
    </w:div>
    <w:div w:id="1352879279">
      <w:bodyDiv w:val="1"/>
      <w:marLeft w:val="0"/>
      <w:marRight w:val="0"/>
      <w:marTop w:val="0"/>
      <w:marBottom w:val="0"/>
      <w:divBdr>
        <w:top w:val="none" w:sz="0" w:space="0" w:color="auto"/>
        <w:left w:val="none" w:sz="0" w:space="0" w:color="auto"/>
        <w:bottom w:val="none" w:sz="0" w:space="0" w:color="auto"/>
        <w:right w:val="none" w:sz="0" w:space="0" w:color="auto"/>
      </w:divBdr>
    </w:div>
    <w:div w:id="1355036507">
      <w:bodyDiv w:val="1"/>
      <w:marLeft w:val="0"/>
      <w:marRight w:val="0"/>
      <w:marTop w:val="0"/>
      <w:marBottom w:val="0"/>
      <w:divBdr>
        <w:top w:val="none" w:sz="0" w:space="0" w:color="auto"/>
        <w:left w:val="none" w:sz="0" w:space="0" w:color="auto"/>
        <w:bottom w:val="none" w:sz="0" w:space="0" w:color="auto"/>
        <w:right w:val="none" w:sz="0" w:space="0" w:color="auto"/>
      </w:divBdr>
    </w:div>
    <w:div w:id="1355419729">
      <w:bodyDiv w:val="1"/>
      <w:marLeft w:val="0"/>
      <w:marRight w:val="0"/>
      <w:marTop w:val="0"/>
      <w:marBottom w:val="0"/>
      <w:divBdr>
        <w:top w:val="none" w:sz="0" w:space="0" w:color="auto"/>
        <w:left w:val="none" w:sz="0" w:space="0" w:color="auto"/>
        <w:bottom w:val="none" w:sz="0" w:space="0" w:color="auto"/>
        <w:right w:val="none" w:sz="0" w:space="0" w:color="auto"/>
      </w:divBdr>
    </w:div>
    <w:div w:id="1356539199">
      <w:bodyDiv w:val="1"/>
      <w:marLeft w:val="0"/>
      <w:marRight w:val="0"/>
      <w:marTop w:val="0"/>
      <w:marBottom w:val="0"/>
      <w:divBdr>
        <w:top w:val="none" w:sz="0" w:space="0" w:color="auto"/>
        <w:left w:val="none" w:sz="0" w:space="0" w:color="auto"/>
        <w:bottom w:val="none" w:sz="0" w:space="0" w:color="auto"/>
        <w:right w:val="none" w:sz="0" w:space="0" w:color="auto"/>
      </w:divBdr>
    </w:div>
    <w:div w:id="1358386012">
      <w:bodyDiv w:val="1"/>
      <w:marLeft w:val="0"/>
      <w:marRight w:val="0"/>
      <w:marTop w:val="0"/>
      <w:marBottom w:val="0"/>
      <w:divBdr>
        <w:top w:val="none" w:sz="0" w:space="0" w:color="auto"/>
        <w:left w:val="none" w:sz="0" w:space="0" w:color="auto"/>
        <w:bottom w:val="none" w:sz="0" w:space="0" w:color="auto"/>
        <w:right w:val="none" w:sz="0" w:space="0" w:color="auto"/>
      </w:divBdr>
    </w:div>
    <w:div w:id="1359283335">
      <w:bodyDiv w:val="1"/>
      <w:marLeft w:val="0"/>
      <w:marRight w:val="0"/>
      <w:marTop w:val="0"/>
      <w:marBottom w:val="0"/>
      <w:divBdr>
        <w:top w:val="none" w:sz="0" w:space="0" w:color="auto"/>
        <w:left w:val="none" w:sz="0" w:space="0" w:color="auto"/>
        <w:bottom w:val="none" w:sz="0" w:space="0" w:color="auto"/>
        <w:right w:val="none" w:sz="0" w:space="0" w:color="auto"/>
      </w:divBdr>
    </w:div>
    <w:div w:id="1359283766">
      <w:bodyDiv w:val="1"/>
      <w:marLeft w:val="0"/>
      <w:marRight w:val="0"/>
      <w:marTop w:val="0"/>
      <w:marBottom w:val="0"/>
      <w:divBdr>
        <w:top w:val="none" w:sz="0" w:space="0" w:color="auto"/>
        <w:left w:val="none" w:sz="0" w:space="0" w:color="auto"/>
        <w:bottom w:val="none" w:sz="0" w:space="0" w:color="auto"/>
        <w:right w:val="none" w:sz="0" w:space="0" w:color="auto"/>
      </w:divBdr>
    </w:div>
    <w:div w:id="1360623907">
      <w:bodyDiv w:val="1"/>
      <w:marLeft w:val="0"/>
      <w:marRight w:val="0"/>
      <w:marTop w:val="0"/>
      <w:marBottom w:val="0"/>
      <w:divBdr>
        <w:top w:val="none" w:sz="0" w:space="0" w:color="auto"/>
        <w:left w:val="none" w:sz="0" w:space="0" w:color="auto"/>
        <w:bottom w:val="none" w:sz="0" w:space="0" w:color="auto"/>
        <w:right w:val="none" w:sz="0" w:space="0" w:color="auto"/>
      </w:divBdr>
    </w:div>
    <w:div w:id="1361786400">
      <w:bodyDiv w:val="1"/>
      <w:marLeft w:val="0"/>
      <w:marRight w:val="0"/>
      <w:marTop w:val="0"/>
      <w:marBottom w:val="0"/>
      <w:divBdr>
        <w:top w:val="none" w:sz="0" w:space="0" w:color="auto"/>
        <w:left w:val="none" w:sz="0" w:space="0" w:color="auto"/>
        <w:bottom w:val="none" w:sz="0" w:space="0" w:color="auto"/>
        <w:right w:val="none" w:sz="0" w:space="0" w:color="auto"/>
      </w:divBdr>
    </w:div>
    <w:div w:id="1363482636">
      <w:bodyDiv w:val="1"/>
      <w:marLeft w:val="0"/>
      <w:marRight w:val="0"/>
      <w:marTop w:val="0"/>
      <w:marBottom w:val="0"/>
      <w:divBdr>
        <w:top w:val="none" w:sz="0" w:space="0" w:color="auto"/>
        <w:left w:val="none" w:sz="0" w:space="0" w:color="auto"/>
        <w:bottom w:val="none" w:sz="0" w:space="0" w:color="auto"/>
        <w:right w:val="none" w:sz="0" w:space="0" w:color="auto"/>
      </w:divBdr>
    </w:div>
    <w:div w:id="1363745698">
      <w:bodyDiv w:val="1"/>
      <w:marLeft w:val="0"/>
      <w:marRight w:val="0"/>
      <w:marTop w:val="0"/>
      <w:marBottom w:val="0"/>
      <w:divBdr>
        <w:top w:val="none" w:sz="0" w:space="0" w:color="auto"/>
        <w:left w:val="none" w:sz="0" w:space="0" w:color="auto"/>
        <w:bottom w:val="none" w:sz="0" w:space="0" w:color="auto"/>
        <w:right w:val="none" w:sz="0" w:space="0" w:color="auto"/>
      </w:divBdr>
    </w:div>
    <w:div w:id="1367676444">
      <w:bodyDiv w:val="1"/>
      <w:marLeft w:val="0"/>
      <w:marRight w:val="0"/>
      <w:marTop w:val="0"/>
      <w:marBottom w:val="0"/>
      <w:divBdr>
        <w:top w:val="none" w:sz="0" w:space="0" w:color="auto"/>
        <w:left w:val="none" w:sz="0" w:space="0" w:color="auto"/>
        <w:bottom w:val="none" w:sz="0" w:space="0" w:color="auto"/>
        <w:right w:val="none" w:sz="0" w:space="0" w:color="auto"/>
      </w:divBdr>
    </w:div>
    <w:div w:id="1367676519">
      <w:bodyDiv w:val="1"/>
      <w:marLeft w:val="0"/>
      <w:marRight w:val="0"/>
      <w:marTop w:val="0"/>
      <w:marBottom w:val="0"/>
      <w:divBdr>
        <w:top w:val="none" w:sz="0" w:space="0" w:color="auto"/>
        <w:left w:val="none" w:sz="0" w:space="0" w:color="auto"/>
        <w:bottom w:val="none" w:sz="0" w:space="0" w:color="auto"/>
        <w:right w:val="none" w:sz="0" w:space="0" w:color="auto"/>
      </w:divBdr>
    </w:div>
    <w:div w:id="1368067280">
      <w:bodyDiv w:val="1"/>
      <w:marLeft w:val="0"/>
      <w:marRight w:val="0"/>
      <w:marTop w:val="0"/>
      <w:marBottom w:val="0"/>
      <w:divBdr>
        <w:top w:val="none" w:sz="0" w:space="0" w:color="auto"/>
        <w:left w:val="none" w:sz="0" w:space="0" w:color="auto"/>
        <w:bottom w:val="none" w:sz="0" w:space="0" w:color="auto"/>
        <w:right w:val="none" w:sz="0" w:space="0" w:color="auto"/>
      </w:divBdr>
    </w:div>
    <w:div w:id="1369186405">
      <w:bodyDiv w:val="1"/>
      <w:marLeft w:val="0"/>
      <w:marRight w:val="0"/>
      <w:marTop w:val="0"/>
      <w:marBottom w:val="0"/>
      <w:divBdr>
        <w:top w:val="none" w:sz="0" w:space="0" w:color="auto"/>
        <w:left w:val="none" w:sz="0" w:space="0" w:color="auto"/>
        <w:bottom w:val="none" w:sz="0" w:space="0" w:color="auto"/>
        <w:right w:val="none" w:sz="0" w:space="0" w:color="auto"/>
      </w:divBdr>
    </w:div>
    <w:div w:id="1370565657">
      <w:bodyDiv w:val="1"/>
      <w:marLeft w:val="0"/>
      <w:marRight w:val="0"/>
      <w:marTop w:val="0"/>
      <w:marBottom w:val="0"/>
      <w:divBdr>
        <w:top w:val="none" w:sz="0" w:space="0" w:color="auto"/>
        <w:left w:val="none" w:sz="0" w:space="0" w:color="auto"/>
        <w:bottom w:val="none" w:sz="0" w:space="0" w:color="auto"/>
        <w:right w:val="none" w:sz="0" w:space="0" w:color="auto"/>
      </w:divBdr>
    </w:div>
    <w:div w:id="1371800963">
      <w:bodyDiv w:val="1"/>
      <w:marLeft w:val="0"/>
      <w:marRight w:val="0"/>
      <w:marTop w:val="0"/>
      <w:marBottom w:val="0"/>
      <w:divBdr>
        <w:top w:val="none" w:sz="0" w:space="0" w:color="auto"/>
        <w:left w:val="none" w:sz="0" w:space="0" w:color="auto"/>
        <w:bottom w:val="none" w:sz="0" w:space="0" w:color="auto"/>
        <w:right w:val="none" w:sz="0" w:space="0" w:color="auto"/>
      </w:divBdr>
    </w:div>
    <w:div w:id="1371806126">
      <w:bodyDiv w:val="1"/>
      <w:marLeft w:val="0"/>
      <w:marRight w:val="0"/>
      <w:marTop w:val="0"/>
      <w:marBottom w:val="0"/>
      <w:divBdr>
        <w:top w:val="none" w:sz="0" w:space="0" w:color="auto"/>
        <w:left w:val="none" w:sz="0" w:space="0" w:color="auto"/>
        <w:bottom w:val="none" w:sz="0" w:space="0" w:color="auto"/>
        <w:right w:val="none" w:sz="0" w:space="0" w:color="auto"/>
      </w:divBdr>
    </w:div>
    <w:div w:id="1372799673">
      <w:bodyDiv w:val="1"/>
      <w:marLeft w:val="0"/>
      <w:marRight w:val="0"/>
      <w:marTop w:val="0"/>
      <w:marBottom w:val="0"/>
      <w:divBdr>
        <w:top w:val="none" w:sz="0" w:space="0" w:color="auto"/>
        <w:left w:val="none" w:sz="0" w:space="0" w:color="auto"/>
        <w:bottom w:val="none" w:sz="0" w:space="0" w:color="auto"/>
        <w:right w:val="none" w:sz="0" w:space="0" w:color="auto"/>
      </w:divBdr>
    </w:div>
    <w:div w:id="1372993928">
      <w:bodyDiv w:val="1"/>
      <w:marLeft w:val="0"/>
      <w:marRight w:val="0"/>
      <w:marTop w:val="0"/>
      <w:marBottom w:val="0"/>
      <w:divBdr>
        <w:top w:val="none" w:sz="0" w:space="0" w:color="auto"/>
        <w:left w:val="none" w:sz="0" w:space="0" w:color="auto"/>
        <w:bottom w:val="none" w:sz="0" w:space="0" w:color="auto"/>
        <w:right w:val="none" w:sz="0" w:space="0" w:color="auto"/>
      </w:divBdr>
    </w:div>
    <w:div w:id="1373116791">
      <w:bodyDiv w:val="1"/>
      <w:marLeft w:val="0"/>
      <w:marRight w:val="0"/>
      <w:marTop w:val="0"/>
      <w:marBottom w:val="0"/>
      <w:divBdr>
        <w:top w:val="none" w:sz="0" w:space="0" w:color="auto"/>
        <w:left w:val="none" w:sz="0" w:space="0" w:color="auto"/>
        <w:bottom w:val="none" w:sz="0" w:space="0" w:color="auto"/>
        <w:right w:val="none" w:sz="0" w:space="0" w:color="auto"/>
      </w:divBdr>
    </w:div>
    <w:div w:id="1374159207">
      <w:bodyDiv w:val="1"/>
      <w:marLeft w:val="0"/>
      <w:marRight w:val="0"/>
      <w:marTop w:val="0"/>
      <w:marBottom w:val="0"/>
      <w:divBdr>
        <w:top w:val="none" w:sz="0" w:space="0" w:color="auto"/>
        <w:left w:val="none" w:sz="0" w:space="0" w:color="auto"/>
        <w:bottom w:val="none" w:sz="0" w:space="0" w:color="auto"/>
        <w:right w:val="none" w:sz="0" w:space="0" w:color="auto"/>
      </w:divBdr>
    </w:div>
    <w:div w:id="1375040849">
      <w:bodyDiv w:val="1"/>
      <w:marLeft w:val="0"/>
      <w:marRight w:val="0"/>
      <w:marTop w:val="0"/>
      <w:marBottom w:val="0"/>
      <w:divBdr>
        <w:top w:val="none" w:sz="0" w:space="0" w:color="auto"/>
        <w:left w:val="none" w:sz="0" w:space="0" w:color="auto"/>
        <w:bottom w:val="none" w:sz="0" w:space="0" w:color="auto"/>
        <w:right w:val="none" w:sz="0" w:space="0" w:color="auto"/>
      </w:divBdr>
    </w:div>
    <w:div w:id="1377970109">
      <w:bodyDiv w:val="1"/>
      <w:marLeft w:val="0"/>
      <w:marRight w:val="0"/>
      <w:marTop w:val="0"/>
      <w:marBottom w:val="0"/>
      <w:divBdr>
        <w:top w:val="none" w:sz="0" w:space="0" w:color="auto"/>
        <w:left w:val="none" w:sz="0" w:space="0" w:color="auto"/>
        <w:bottom w:val="none" w:sz="0" w:space="0" w:color="auto"/>
        <w:right w:val="none" w:sz="0" w:space="0" w:color="auto"/>
      </w:divBdr>
    </w:div>
    <w:div w:id="1378775646">
      <w:bodyDiv w:val="1"/>
      <w:marLeft w:val="0"/>
      <w:marRight w:val="0"/>
      <w:marTop w:val="0"/>
      <w:marBottom w:val="0"/>
      <w:divBdr>
        <w:top w:val="none" w:sz="0" w:space="0" w:color="auto"/>
        <w:left w:val="none" w:sz="0" w:space="0" w:color="auto"/>
        <w:bottom w:val="none" w:sz="0" w:space="0" w:color="auto"/>
        <w:right w:val="none" w:sz="0" w:space="0" w:color="auto"/>
      </w:divBdr>
    </w:div>
    <w:div w:id="1380057364">
      <w:bodyDiv w:val="1"/>
      <w:marLeft w:val="0"/>
      <w:marRight w:val="0"/>
      <w:marTop w:val="0"/>
      <w:marBottom w:val="0"/>
      <w:divBdr>
        <w:top w:val="none" w:sz="0" w:space="0" w:color="auto"/>
        <w:left w:val="none" w:sz="0" w:space="0" w:color="auto"/>
        <w:bottom w:val="none" w:sz="0" w:space="0" w:color="auto"/>
        <w:right w:val="none" w:sz="0" w:space="0" w:color="auto"/>
      </w:divBdr>
    </w:div>
    <w:div w:id="1380666277">
      <w:bodyDiv w:val="1"/>
      <w:marLeft w:val="0"/>
      <w:marRight w:val="0"/>
      <w:marTop w:val="0"/>
      <w:marBottom w:val="0"/>
      <w:divBdr>
        <w:top w:val="none" w:sz="0" w:space="0" w:color="auto"/>
        <w:left w:val="none" w:sz="0" w:space="0" w:color="auto"/>
        <w:bottom w:val="none" w:sz="0" w:space="0" w:color="auto"/>
        <w:right w:val="none" w:sz="0" w:space="0" w:color="auto"/>
      </w:divBdr>
    </w:div>
    <w:div w:id="1380786776">
      <w:bodyDiv w:val="1"/>
      <w:marLeft w:val="0"/>
      <w:marRight w:val="0"/>
      <w:marTop w:val="0"/>
      <w:marBottom w:val="0"/>
      <w:divBdr>
        <w:top w:val="none" w:sz="0" w:space="0" w:color="auto"/>
        <w:left w:val="none" w:sz="0" w:space="0" w:color="auto"/>
        <w:bottom w:val="none" w:sz="0" w:space="0" w:color="auto"/>
        <w:right w:val="none" w:sz="0" w:space="0" w:color="auto"/>
      </w:divBdr>
    </w:div>
    <w:div w:id="1380861944">
      <w:bodyDiv w:val="1"/>
      <w:marLeft w:val="0"/>
      <w:marRight w:val="0"/>
      <w:marTop w:val="0"/>
      <w:marBottom w:val="0"/>
      <w:divBdr>
        <w:top w:val="none" w:sz="0" w:space="0" w:color="auto"/>
        <w:left w:val="none" w:sz="0" w:space="0" w:color="auto"/>
        <w:bottom w:val="none" w:sz="0" w:space="0" w:color="auto"/>
        <w:right w:val="none" w:sz="0" w:space="0" w:color="auto"/>
      </w:divBdr>
    </w:div>
    <w:div w:id="1382368807">
      <w:bodyDiv w:val="1"/>
      <w:marLeft w:val="0"/>
      <w:marRight w:val="0"/>
      <w:marTop w:val="0"/>
      <w:marBottom w:val="0"/>
      <w:divBdr>
        <w:top w:val="none" w:sz="0" w:space="0" w:color="auto"/>
        <w:left w:val="none" w:sz="0" w:space="0" w:color="auto"/>
        <w:bottom w:val="none" w:sz="0" w:space="0" w:color="auto"/>
        <w:right w:val="none" w:sz="0" w:space="0" w:color="auto"/>
      </w:divBdr>
    </w:div>
    <w:div w:id="1384518334">
      <w:bodyDiv w:val="1"/>
      <w:marLeft w:val="0"/>
      <w:marRight w:val="0"/>
      <w:marTop w:val="0"/>
      <w:marBottom w:val="0"/>
      <w:divBdr>
        <w:top w:val="none" w:sz="0" w:space="0" w:color="auto"/>
        <w:left w:val="none" w:sz="0" w:space="0" w:color="auto"/>
        <w:bottom w:val="none" w:sz="0" w:space="0" w:color="auto"/>
        <w:right w:val="none" w:sz="0" w:space="0" w:color="auto"/>
      </w:divBdr>
    </w:div>
    <w:div w:id="1385981791">
      <w:bodyDiv w:val="1"/>
      <w:marLeft w:val="0"/>
      <w:marRight w:val="0"/>
      <w:marTop w:val="0"/>
      <w:marBottom w:val="0"/>
      <w:divBdr>
        <w:top w:val="none" w:sz="0" w:space="0" w:color="auto"/>
        <w:left w:val="none" w:sz="0" w:space="0" w:color="auto"/>
        <w:bottom w:val="none" w:sz="0" w:space="0" w:color="auto"/>
        <w:right w:val="none" w:sz="0" w:space="0" w:color="auto"/>
      </w:divBdr>
    </w:div>
    <w:div w:id="1388913929">
      <w:bodyDiv w:val="1"/>
      <w:marLeft w:val="0"/>
      <w:marRight w:val="0"/>
      <w:marTop w:val="0"/>
      <w:marBottom w:val="0"/>
      <w:divBdr>
        <w:top w:val="none" w:sz="0" w:space="0" w:color="auto"/>
        <w:left w:val="none" w:sz="0" w:space="0" w:color="auto"/>
        <w:bottom w:val="none" w:sz="0" w:space="0" w:color="auto"/>
        <w:right w:val="none" w:sz="0" w:space="0" w:color="auto"/>
      </w:divBdr>
    </w:div>
    <w:div w:id="1390378657">
      <w:bodyDiv w:val="1"/>
      <w:marLeft w:val="0"/>
      <w:marRight w:val="0"/>
      <w:marTop w:val="0"/>
      <w:marBottom w:val="0"/>
      <w:divBdr>
        <w:top w:val="none" w:sz="0" w:space="0" w:color="auto"/>
        <w:left w:val="none" w:sz="0" w:space="0" w:color="auto"/>
        <w:bottom w:val="none" w:sz="0" w:space="0" w:color="auto"/>
        <w:right w:val="none" w:sz="0" w:space="0" w:color="auto"/>
      </w:divBdr>
    </w:div>
    <w:div w:id="1391539977">
      <w:bodyDiv w:val="1"/>
      <w:marLeft w:val="0"/>
      <w:marRight w:val="0"/>
      <w:marTop w:val="0"/>
      <w:marBottom w:val="0"/>
      <w:divBdr>
        <w:top w:val="none" w:sz="0" w:space="0" w:color="auto"/>
        <w:left w:val="none" w:sz="0" w:space="0" w:color="auto"/>
        <w:bottom w:val="none" w:sz="0" w:space="0" w:color="auto"/>
        <w:right w:val="none" w:sz="0" w:space="0" w:color="auto"/>
      </w:divBdr>
    </w:div>
    <w:div w:id="1392273076">
      <w:bodyDiv w:val="1"/>
      <w:marLeft w:val="0"/>
      <w:marRight w:val="0"/>
      <w:marTop w:val="0"/>
      <w:marBottom w:val="0"/>
      <w:divBdr>
        <w:top w:val="none" w:sz="0" w:space="0" w:color="auto"/>
        <w:left w:val="none" w:sz="0" w:space="0" w:color="auto"/>
        <w:bottom w:val="none" w:sz="0" w:space="0" w:color="auto"/>
        <w:right w:val="none" w:sz="0" w:space="0" w:color="auto"/>
      </w:divBdr>
    </w:div>
    <w:div w:id="1392997693">
      <w:bodyDiv w:val="1"/>
      <w:marLeft w:val="0"/>
      <w:marRight w:val="0"/>
      <w:marTop w:val="0"/>
      <w:marBottom w:val="0"/>
      <w:divBdr>
        <w:top w:val="none" w:sz="0" w:space="0" w:color="auto"/>
        <w:left w:val="none" w:sz="0" w:space="0" w:color="auto"/>
        <w:bottom w:val="none" w:sz="0" w:space="0" w:color="auto"/>
        <w:right w:val="none" w:sz="0" w:space="0" w:color="auto"/>
      </w:divBdr>
    </w:div>
    <w:div w:id="1393042819">
      <w:bodyDiv w:val="1"/>
      <w:marLeft w:val="0"/>
      <w:marRight w:val="0"/>
      <w:marTop w:val="0"/>
      <w:marBottom w:val="0"/>
      <w:divBdr>
        <w:top w:val="none" w:sz="0" w:space="0" w:color="auto"/>
        <w:left w:val="none" w:sz="0" w:space="0" w:color="auto"/>
        <w:bottom w:val="none" w:sz="0" w:space="0" w:color="auto"/>
        <w:right w:val="none" w:sz="0" w:space="0" w:color="auto"/>
      </w:divBdr>
    </w:div>
    <w:div w:id="1395591281">
      <w:bodyDiv w:val="1"/>
      <w:marLeft w:val="0"/>
      <w:marRight w:val="0"/>
      <w:marTop w:val="0"/>
      <w:marBottom w:val="0"/>
      <w:divBdr>
        <w:top w:val="none" w:sz="0" w:space="0" w:color="auto"/>
        <w:left w:val="none" w:sz="0" w:space="0" w:color="auto"/>
        <w:bottom w:val="none" w:sz="0" w:space="0" w:color="auto"/>
        <w:right w:val="none" w:sz="0" w:space="0" w:color="auto"/>
      </w:divBdr>
    </w:div>
    <w:div w:id="1398623610">
      <w:bodyDiv w:val="1"/>
      <w:marLeft w:val="0"/>
      <w:marRight w:val="0"/>
      <w:marTop w:val="0"/>
      <w:marBottom w:val="0"/>
      <w:divBdr>
        <w:top w:val="none" w:sz="0" w:space="0" w:color="auto"/>
        <w:left w:val="none" w:sz="0" w:space="0" w:color="auto"/>
        <w:bottom w:val="none" w:sz="0" w:space="0" w:color="auto"/>
        <w:right w:val="none" w:sz="0" w:space="0" w:color="auto"/>
      </w:divBdr>
    </w:div>
    <w:div w:id="1399283544">
      <w:bodyDiv w:val="1"/>
      <w:marLeft w:val="0"/>
      <w:marRight w:val="0"/>
      <w:marTop w:val="0"/>
      <w:marBottom w:val="0"/>
      <w:divBdr>
        <w:top w:val="none" w:sz="0" w:space="0" w:color="auto"/>
        <w:left w:val="none" w:sz="0" w:space="0" w:color="auto"/>
        <w:bottom w:val="none" w:sz="0" w:space="0" w:color="auto"/>
        <w:right w:val="none" w:sz="0" w:space="0" w:color="auto"/>
      </w:divBdr>
    </w:div>
    <w:div w:id="1400326975">
      <w:bodyDiv w:val="1"/>
      <w:marLeft w:val="0"/>
      <w:marRight w:val="0"/>
      <w:marTop w:val="0"/>
      <w:marBottom w:val="0"/>
      <w:divBdr>
        <w:top w:val="none" w:sz="0" w:space="0" w:color="auto"/>
        <w:left w:val="none" w:sz="0" w:space="0" w:color="auto"/>
        <w:bottom w:val="none" w:sz="0" w:space="0" w:color="auto"/>
        <w:right w:val="none" w:sz="0" w:space="0" w:color="auto"/>
      </w:divBdr>
    </w:div>
    <w:div w:id="1400521571">
      <w:bodyDiv w:val="1"/>
      <w:marLeft w:val="0"/>
      <w:marRight w:val="0"/>
      <w:marTop w:val="0"/>
      <w:marBottom w:val="0"/>
      <w:divBdr>
        <w:top w:val="none" w:sz="0" w:space="0" w:color="auto"/>
        <w:left w:val="none" w:sz="0" w:space="0" w:color="auto"/>
        <w:bottom w:val="none" w:sz="0" w:space="0" w:color="auto"/>
        <w:right w:val="none" w:sz="0" w:space="0" w:color="auto"/>
      </w:divBdr>
    </w:div>
    <w:div w:id="1402560055">
      <w:bodyDiv w:val="1"/>
      <w:marLeft w:val="0"/>
      <w:marRight w:val="0"/>
      <w:marTop w:val="0"/>
      <w:marBottom w:val="0"/>
      <w:divBdr>
        <w:top w:val="none" w:sz="0" w:space="0" w:color="auto"/>
        <w:left w:val="none" w:sz="0" w:space="0" w:color="auto"/>
        <w:bottom w:val="none" w:sz="0" w:space="0" w:color="auto"/>
        <w:right w:val="none" w:sz="0" w:space="0" w:color="auto"/>
      </w:divBdr>
    </w:div>
    <w:div w:id="1403333537">
      <w:bodyDiv w:val="1"/>
      <w:marLeft w:val="0"/>
      <w:marRight w:val="0"/>
      <w:marTop w:val="0"/>
      <w:marBottom w:val="0"/>
      <w:divBdr>
        <w:top w:val="none" w:sz="0" w:space="0" w:color="auto"/>
        <w:left w:val="none" w:sz="0" w:space="0" w:color="auto"/>
        <w:bottom w:val="none" w:sz="0" w:space="0" w:color="auto"/>
        <w:right w:val="none" w:sz="0" w:space="0" w:color="auto"/>
      </w:divBdr>
    </w:div>
    <w:div w:id="1404178572">
      <w:bodyDiv w:val="1"/>
      <w:marLeft w:val="0"/>
      <w:marRight w:val="0"/>
      <w:marTop w:val="0"/>
      <w:marBottom w:val="0"/>
      <w:divBdr>
        <w:top w:val="none" w:sz="0" w:space="0" w:color="auto"/>
        <w:left w:val="none" w:sz="0" w:space="0" w:color="auto"/>
        <w:bottom w:val="none" w:sz="0" w:space="0" w:color="auto"/>
        <w:right w:val="none" w:sz="0" w:space="0" w:color="auto"/>
      </w:divBdr>
    </w:div>
    <w:div w:id="1407919320">
      <w:bodyDiv w:val="1"/>
      <w:marLeft w:val="0"/>
      <w:marRight w:val="0"/>
      <w:marTop w:val="0"/>
      <w:marBottom w:val="0"/>
      <w:divBdr>
        <w:top w:val="none" w:sz="0" w:space="0" w:color="auto"/>
        <w:left w:val="none" w:sz="0" w:space="0" w:color="auto"/>
        <w:bottom w:val="none" w:sz="0" w:space="0" w:color="auto"/>
        <w:right w:val="none" w:sz="0" w:space="0" w:color="auto"/>
      </w:divBdr>
    </w:div>
    <w:div w:id="1408116361">
      <w:bodyDiv w:val="1"/>
      <w:marLeft w:val="0"/>
      <w:marRight w:val="0"/>
      <w:marTop w:val="0"/>
      <w:marBottom w:val="0"/>
      <w:divBdr>
        <w:top w:val="none" w:sz="0" w:space="0" w:color="auto"/>
        <w:left w:val="none" w:sz="0" w:space="0" w:color="auto"/>
        <w:bottom w:val="none" w:sz="0" w:space="0" w:color="auto"/>
        <w:right w:val="none" w:sz="0" w:space="0" w:color="auto"/>
      </w:divBdr>
    </w:div>
    <w:div w:id="1408959806">
      <w:bodyDiv w:val="1"/>
      <w:marLeft w:val="0"/>
      <w:marRight w:val="0"/>
      <w:marTop w:val="0"/>
      <w:marBottom w:val="0"/>
      <w:divBdr>
        <w:top w:val="none" w:sz="0" w:space="0" w:color="auto"/>
        <w:left w:val="none" w:sz="0" w:space="0" w:color="auto"/>
        <w:bottom w:val="none" w:sz="0" w:space="0" w:color="auto"/>
        <w:right w:val="none" w:sz="0" w:space="0" w:color="auto"/>
      </w:divBdr>
    </w:div>
    <w:div w:id="1409691017">
      <w:bodyDiv w:val="1"/>
      <w:marLeft w:val="0"/>
      <w:marRight w:val="0"/>
      <w:marTop w:val="0"/>
      <w:marBottom w:val="0"/>
      <w:divBdr>
        <w:top w:val="none" w:sz="0" w:space="0" w:color="auto"/>
        <w:left w:val="none" w:sz="0" w:space="0" w:color="auto"/>
        <w:bottom w:val="none" w:sz="0" w:space="0" w:color="auto"/>
        <w:right w:val="none" w:sz="0" w:space="0" w:color="auto"/>
      </w:divBdr>
    </w:div>
    <w:div w:id="1410083552">
      <w:bodyDiv w:val="1"/>
      <w:marLeft w:val="0"/>
      <w:marRight w:val="0"/>
      <w:marTop w:val="0"/>
      <w:marBottom w:val="0"/>
      <w:divBdr>
        <w:top w:val="none" w:sz="0" w:space="0" w:color="auto"/>
        <w:left w:val="none" w:sz="0" w:space="0" w:color="auto"/>
        <w:bottom w:val="none" w:sz="0" w:space="0" w:color="auto"/>
        <w:right w:val="none" w:sz="0" w:space="0" w:color="auto"/>
      </w:divBdr>
    </w:div>
    <w:div w:id="1411658755">
      <w:bodyDiv w:val="1"/>
      <w:marLeft w:val="0"/>
      <w:marRight w:val="0"/>
      <w:marTop w:val="0"/>
      <w:marBottom w:val="0"/>
      <w:divBdr>
        <w:top w:val="none" w:sz="0" w:space="0" w:color="auto"/>
        <w:left w:val="none" w:sz="0" w:space="0" w:color="auto"/>
        <w:bottom w:val="none" w:sz="0" w:space="0" w:color="auto"/>
        <w:right w:val="none" w:sz="0" w:space="0" w:color="auto"/>
      </w:divBdr>
    </w:div>
    <w:div w:id="1411926150">
      <w:bodyDiv w:val="1"/>
      <w:marLeft w:val="0"/>
      <w:marRight w:val="0"/>
      <w:marTop w:val="0"/>
      <w:marBottom w:val="0"/>
      <w:divBdr>
        <w:top w:val="none" w:sz="0" w:space="0" w:color="auto"/>
        <w:left w:val="none" w:sz="0" w:space="0" w:color="auto"/>
        <w:bottom w:val="none" w:sz="0" w:space="0" w:color="auto"/>
        <w:right w:val="none" w:sz="0" w:space="0" w:color="auto"/>
      </w:divBdr>
    </w:div>
    <w:div w:id="1413508321">
      <w:bodyDiv w:val="1"/>
      <w:marLeft w:val="0"/>
      <w:marRight w:val="0"/>
      <w:marTop w:val="0"/>
      <w:marBottom w:val="0"/>
      <w:divBdr>
        <w:top w:val="none" w:sz="0" w:space="0" w:color="auto"/>
        <w:left w:val="none" w:sz="0" w:space="0" w:color="auto"/>
        <w:bottom w:val="none" w:sz="0" w:space="0" w:color="auto"/>
        <w:right w:val="none" w:sz="0" w:space="0" w:color="auto"/>
      </w:divBdr>
    </w:div>
    <w:div w:id="1415975247">
      <w:bodyDiv w:val="1"/>
      <w:marLeft w:val="0"/>
      <w:marRight w:val="0"/>
      <w:marTop w:val="0"/>
      <w:marBottom w:val="0"/>
      <w:divBdr>
        <w:top w:val="none" w:sz="0" w:space="0" w:color="auto"/>
        <w:left w:val="none" w:sz="0" w:space="0" w:color="auto"/>
        <w:bottom w:val="none" w:sz="0" w:space="0" w:color="auto"/>
        <w:right w:val="none" w:sz="0" w:space="0" w:color="auto"/>
      </w:divBdr>
    </w:div>
    <w:div w:id="1416438469">
      <w:bodyDiv w:val="1"/>
      <w:marLeft w:val="0"/>
      <w:marRight w:val="0"/>
      <w:marTop w:val="0"/>
      <w:marBottom w:val="0"/>
      <w:divBdr>
        <w:top w:val="none" w:sz="0" w:space="0" w:color="auto"/>
        <w:left w:val="none" w:sz="0" w:space="0" w:color="auto"/>
        <w:bottom w:val="none" w:sz="0" w:space="0" w:color="auto"/>
        <w:right w:val="none" w:sz="0" w:space="0" w:color="auto"/>
      </w:divBdr>
    </w:div>
    <w:div w:id="1420566518">
      <w:bodyDiv w:val="1"/>
      <w:marLeft w:val="0"/>
      <w:marRight w:val="0"/>
      <w:marTop w:val="0"/>
      <w:marBottom w:val="0"/>
      <w:divBdr>
        <w:top w:val="none" w:sz="0" w:space="0" w:color="auto"/>
        <w:left w:val="none" w:sz="0" w:space="0" w:color="auto"/>
        <w:bottom w:val="none" w:sz="0" w:space="0" w:color="auto"/>
        <w:right w:val="none" w:sz="0" w:space="0" w:color="auto"/>
      </w:divBdr>
    </w:div>
    <w:div w:id="1420903237">
      <w:bodyDiv w:val="1"/>
      <w:marLeft w:val="0"/>
      <w:marRight w:val="0"/>
      <w:marTop w:val="0"/>
      <w:marBottom w:val="0"/>
      <w:divBdr>
        <w:top w:val="none" w:sz="0" w:space="0" w:color="auto"/>
        <w:left w:val="none" w:sz="0" w:space="0" w:color="auto"/>
        <w:bottom w:val="none" w:sz="0" w:space="0" w:color="auto"/>
        <w:right w:val="none" w:sz="0" w:space="0" w:color="auto"/>
      </w:divBdr>
    </w:div>
    <w:div w:id="1421488267">
      <w:bodyDiv w:val="1"/>
      <w:marLeft w:val="0"/>
      <w:marRight w:val="0"/>
      <w:marTop w:val="0"/>
      <w:marBottom w:val="0"/>
      <w:divBdr>
        <w:top w:val="none" w:sz="0" w:space="0" w:color="auto"/>
        <w:left w:val="none" w:sz="0" w:space="0" w:color="auto"/>
        <w:bottom w:val="none" w:sz="0" w:space="0" w:color="auto"/>
        <w:right w:val="none" w:sz="0" w:space="0" w:color="auto"/>
      </w:divBdr>
    </w:div>
    <w:div w:id="1422020923">
      <w:bodyDiv w:val="1"/>
      <w:marLeft w:val="0"/>
      <w:marRight w:val="0"/>
      <w:marTop w:val="0"/>
      <w:marBottom w:val="0"/>
      <w:divBdr>
        <w:top w:val="none" w:sz="0" w:space="0" w:color="auto"/>
        <w:left w:val="none" w:sz="0" w:space="0" w:color="auto"/>
        <w:bottom w:val="none" w:sz="0" w:space="0" w:color="auto"/>
        <w:right w:val="none" w:sz="0" w:space="0" w:color="auto"/>
      </w:divBdr>
    </w:div>
    <w:div w:id="1427964111">
      <w:bodyDiv w:val="1"/>
      <w:marLeft w:val="0"/>
      <w:marRight w:val="0"/>
      <w:marTop w:val="0"/>
      <w:marBottom w:val="0"/>
      <w:divBdr>
        <w:top w:val="none" w:sz="0" w:space="0" w:color="auto"/>
        <w:left w:val="none" w:sz="0" w:space="0" w:color="auto"/>
        <w:bottom w:val="none" w:sz="0" w:space="0" w:color="auto"/>
        <w:right w:val="none" w:sz="0" w:space="0" w:color="auto"/>
      </w:divBdr>
    </w:div>
    <w:div w:id="1429740481">
      <w:bodyDiv w:val="1"/>
      <w:marLeft w:val="0"/>
      <w:marRight w:val="0"/>
      <w:marTop w:val="0"/>
      <w:marBottom w:val="0"/>
      <w:divBdr>
        <w:top w:val="none" w:sz="0" w:space="0" w:color="auto"/>
        <w:left w:val="none" w:sz="0" w:space="0" w:color="auto"/>
        <w:bottom w:val="none" w:sz="0" w:space="0" w:color="auto"/>
        <w:right w:val="none" w:sz="0" w:space="0" w:color="auto"/>
      </w:divBdr>
    </w:div>
    <w:div w:id="1430269357">
      <w:bodyDiv w:val="1"/>
      <w:marLeft w:val="0"/>
      <w:marRight w:val="0"/>
      <w:marTop w:val="0"/>
      <w:marBottom w:val="0"/>
      <w:divBdr>
        <w:top w:val="none" w:sz="0" w:space="0" w:color="auto"/>
        <w:left w:val="none" w:sz="0" w:space="0" w:color="auto"/>
        <w:bottom w:val="none" w:sz="0" w:space="0" w:color="auto"/>
        <w:right w:val="none" w:sz="0" w:space="0" w:color="auto"/>
      </w:divBdr>
    </w:div>
    <w:div w:id="1431123920">
      <w:bodyDiv w:val="1"/>
      <w:marLeft w:val="0"/>
      <w:marRight w:val="0"/>
      <w:marTop w:val="0"/>
      <w:marBottom w:val="0"/>
      <w:divBdr>
        <w:top w:val="none" w:sz="0" w:space="0" w:color="auto"/>
        <w:left w:val="none" w:sz="0" w:space="0" w:color="auto"/>
        <w:bottom w:val="none" w:sz="0" w:space="0" w:color="auto"/>
        <w:right w:val="none" w:sz="0" w:space="0" w:color="auto"/>
      </w:divBdr>
    </w:div>
    <w:div w:id="1431126634">
      <w:bodyDiv w:val="1"/>
      <w:marLeft w:val="0"/>
      <w:marRight w:val="0"/>
      <w:marTop w:val="0"/>
      <w:marBottom w:val="0"/>
      <w:divBdr>
        <w:top w:val="none" w:sz="0" w:space="0" w:color="auto"/>
        <w:left w:val="none" w:sz="0" w:space="0" w:color="auto"/>
        <w:bottom w:val="none" w:sz="0" w:space="0" w:color="auto"/>
        <w:right w:val="none" w:sz="0" w:space="0" w:color="auto"/>
      </w:divBdr>
    </w:div>
    <w:div w:id="1432120733">
      <w:bodyDiv w:val="1"/>
      <w:marLeft w:val="0"/>
      <w:marRight w:val="0"/>
      <w:marTop w:val="0"/>
      <w:marBottom w:val="0"/>
      <w:divBdr>
        <w:top w:val="none" w:sz="0" w:space="0" w:color="auto"/>
        <w:left w:val="none" w:sz="0" w:space="0" w:color="auto"/>
        <w:bottom w:val="none" w:sz="0" w:space="0" w:color="auto"/>
        <w:right w:val="none" w:sz="0" w:space="0" w:color="auto"/>
      </w:divBdr>
    </w:div>
    <w:div w:id="1432319040">
      <w:bodyDiv w:val="1"/>
      <w:marLeft w:val="0"/>
      <w:marRight w:val="0"/>
      <w:marTop w:val="0"/>
      <w:marBottom w:val="0"/>
      <w:divBdr>
        <w:top w:val="none" w:sz="0" w:space="0" w:color="auto"/>
        <w:left w:val="none" w:sz="0" w:space="0" w:color="auto"/>
        <w:bottom w:val="none" w:sz="0" w:space="0" w:color="auto"/>
        <w:right w:val="none" w:sz="0" w:space="0" w:color="auto"/>
      </w:divBdr>
    </w:div>
    <w:div w:id="1433353013">
      <w:bodyDiv w:val="1"/>
      <w:marLeft w:val="0"/>
      <w:marRight w:val="0"/>
      <w:marTop w:val="0"/>
      <w:marBottom w:val="0"/>
      <w:divBdr>
        <w:top w:val="none" w:sz="0" w:space="0" w:color="auto"/>
        <w:left w:val="none" w:sz="0" w:space="0" w:color="auto"/>
        <w:bottom w:val="none" w:sz="0" w:space="0" w:color="auto"/>
        <w:right w:val="none" w:sz="0" w:space="0" w:color="auto"/>
      </w:divBdr>
    </w:div>
    <w:div w:id="1434597169">
      <w:bodyDiv w:val="1"/>
      <w:marLeft w:val="0"/>
      <w:marRight w:val="0"/>
      <w:marTop w:val="0"/>
      <w:marBottom w:val="0"/>
      <w:divBdr>
        <w:top w:val="none" w:sz="0" w:space="0" w:color="auto"/>
        <w:left w:val="none" w:sz="0" w:space="0" w:color="auto"/>
        <w:bottom w:val="none" w:sz="0" w:space="0" w:color="auto"/>
        <w:right w:val="none" w:sz="0" w:space="0" w:color="auto"/>
      </w:divBdr>
    </w:div>
    <w:div w:id="1437823743">
      <w:bodyDiv w:val="1"/>
      <w:marLeft w:val="0"/>
      <w:marRight w:val="0"/>
      <w:marTop w:val="0"/>
      <w:marBottom w:val="0"/>
      <w:divBdr>
        <w:top w:val="none" w:sz="0" w:space="0" w:color="auto"/>
        <w:left w:val="none" w:sz="0" w:space="0" w:color="auto"/>
        <w:bottom w:val="none" w:sz="0" w:space="0" w:color="auto"/>
        <w:right w:val="none" w:sz="0" w:space="0" w:color="auto"/>
      </w:divBdr>
    </w:div>
    <w:div w:id="1438402465">
      <w:bodyDiv w:val="1"/>
      <w:marLeft w:val="0"/>
      <w:marRight w:val="0"/>
      <w:marTop w:val="0"/>
      <w:marBottom w:val="0"/>
      <w:divBdr>
        <w:top w:val="none" w:sz="0" w:space="0" w:color="auto"/>
        <w:left w:val="none" w:sz="0" w:space="0" w:color="auto"/>
        <w:bottom w:val="none" w:sz="0" w:space="0" w:color="auto"/>
        <w:right w:val="none" w:sz="0" w:space="0" w:color="auto"/>
      </w:divBdr>
    </w:div>
    <w:div w:id="1440023934">
      <w:bodyDiv w:val="1"/>
      <w:marLeft w:val="0"/>
      <w:marRight w:val="0"/>
      <w:marTop w:val="0"/>
      <w:marBottom w:val="0"/>
      <w:divBdr>
        <w:top w:val="none" w:sz="0" w:space="0" w:color="auto"/>
        <w:left w:val="none" w:sz="0" w:space="0" w:color="auto"/>
        <w:bottom w:val="none" w:sz="0" w:space="0" w:color="auto"/>
        <w:right w:val="none" w:sz="0" w:space="0" w:color="auto"/>
      </w:divBdr>
    </w:div>
    <w:div w:id="1442843309">
      <w:bodyDiv w:val="1"/>
      <w:marLeft w:val="0"/>
      <w:marRight w:val="0"/>
      <w:marTop w:val="0"/>
      <w:marBottom w:val="0"/>
      <w:divBdr>
        <w:top w:val="none" w:sz="0" w:space="0" w:color="auto"/>
        <w:left w:val="none" w:sz="0" w:space="0" w:color="auto"/>
        <w:bottom w:val="none" w:sz="0" w:space="0" w:color="auto"/>
        <w:right w:val="none" w:sz="0" w:space="0" w:color="auto"/>
      </w:divBdr>
    </w:div>
    <w:div w:id="1443725275">
      <w:bodyDiv w:val="1"/>
      <w:marLeft w:val="0"/>
      <w:marRight w:val="0"/>
      <w:marTop w:val="0"/>
      <w:marBottom w:val="0"/>
      <w:divBdr>
        <w:top w:val="none" w:sz="0" w:space="0" w:color="auto"/>
        <w:left w:val="none" w:sz="0" w:space="0" w:color="auto"/>
        <w:bottom w:val="none" w:sz="0" w:space="0" w:color="auto"/>
        <w:right w:val="none" w:sz="0" w:space="0" w:color="auto"/>
      </w:divBdr>
    </w:div>
    <w:div w:id="1445267933">
      <w:bodyDiv w:val="1"/>
      <w:marLeft w:val="0"/>
      <w:marRight w:val="0"/>
      <w:marTop w:val="0"/>
      <w:marBottom w:val="0"/>
      <w:divBdr>
        <w:top w:val="none" w:sz="0" w:space="0" w:color="auto"/>
        <w:left w:val="none" w:sz="0" w:space="0" w:color="auto"/>
        <w:bottom w:val="none" w:sz="0" w:space="0" w:color="auto"/>
        <w:right w:val="none" w:sz="0" w:space="0" w:color="auto"/>
      </w:divBdr>
    </w:div>
    <w:div w:id="1447310690">
      <w:bodyDiv w:val="1"/>
      <w:marLeft w:val="0"/>
      <w:marRight w:val="0"/>
      <w:marTop w:val="0"/>
      <w:marBottom w:val="0"/>
      <w:divBdr>
        <w:top w:val="none" w:sz="0" w:space="0" w:color="auto"/>
        <w:left w:val="none" w:sz="0" w:space="0" w:color="auto"/>
        <w:bottom w:val="none" w:sz="0" w:space="0" w:color="auto"/>
        <w:right w:val="none" w:sz="0" w:space="0" w:color="auto"/>
      </w:divBdr>
    </w:div>
    <w:div w:id="1449276753">
      <w:bodyDiv w:val="1"/>
      <w:marLeft w:val="0"/>
      <w:marRight w:val="0"/>
      <w:marTop w:val="0"/>
      <w:marBottom w:val="0"/>
      <w:divBdr>
        <w:top w:val="none" w:sz="0" w:space="0" w:color="auto"/>
        <w:left w:val="none" w:sz="0" w:space="0" w:color="auto"/>
        <w:bottom w:val="none" w:sz="0" w:space="0" w:color="auto"/>
        <w:right w:val="none" w:sz="0" w:space="0" w:color="auto"/>
      </w:divBdr>
    </w:div>
    <w:div w:id="1450006615">
      <w:bodyDiv w:val="1"/>
      <w:marLeft w:val="0"/>
      <w:marRight w:val="0"/>
      <w:marTop w:val="0"/>
      <w:marBottom w:val="0"/>
      <w:divBdr>
        <w:top w:val="none" w:sz="0" w:space="0" w:color="auto"/>
        <w:left w:val="none" w:sz="0" w:space="0" w:color="auto"/>
        <w:bottom w:val="none" w:sz="0" w:space="0" w:color="auto"/>
        <w:right w:val="none" w:sz="0" w:space="0" w:color="auto"/>
      </w:divBdr>
    </w:div>
    <w:div w:id="1450857774">
      <w:bodyDiv w:val="1"/>
      <w:marLeft w:val="0"/>
      <w:marRight w:val="0"/>
      <w:marTop w:val="0"/>
      <w:marBottom w:val="0"/>
      <w:divBdr>
        <w:top w:val="none" w:sz="0" w:space="0" w:color="auto"/>
        <w:left w:val="none" w:sz="0" w:space="0" w:color="auto"/>
        <w:bottom w:val="none" w:sz="0" w:space="0" w:color="auto"/>
        <w:right w:val="none" w:sz="0" w:space="0" w:color="auto"/>
      </w:divBdr>
    </w:div>
    <w:div w:id="1450977806">
      <w:bodyDiv w:val="1"/>
      <w:marLeft w:val="0"/>
      <w:marRight w:val="0"/>
      <w:marTop w:val="0"/>
      <w:marBottom w:val="0"/>
      <w:divBdr>
        <w:top w:val="none" w:sz="0" w:space="0" w:color="auto"/>
        <w:left w:val="none" w:sz="0" w:space="0" w:color="auto"/>
        <w:bottom w:val="none" w:sz="0" w:space="0" w:color="auto"/>
        <w:right w:val="none" w:sz="0" w:space="0" w:color="auto"/>
      </w:divBdr>
    </w:div>
    <w:div w:id="1451703523">
      <w:bodyDiv w:val="1"/>
      <w:marLeft w:val="0"/>
      <w:marRight w:val="0"/>
      <w:marTop w:val="0"/>
      <w:marBottom w:val="0"/>
      <w:divBdr>
        <w:top w:val="none" w:sz="0" w:space="0" w:color="auto"/>
        <w:left w:val="none" w:sz="0" w:space="0" w:color="auto"/>
        <w:bottom w:val="none" w:sz="0" w:space="0" w:color="auto"/>
        <w:right w:val="none" w:sz="0" w:space="0" w:color="auto"/>
      </w:divBdr>
    </w:div>
    <w:div w:id="1451783845">
      <w:bodyDiv w:val="1"/>
      <w:marLeft w:val="0"/>
      <w:marRight w:val="0"/>
      <w:marTop w:val="0"/>
      <w:marBottom w:val="0"/>
      <w:divBdr>
        <w:top w:val="none" w:sz="0" w:space="0" w:color="auto"/>
        <w:left w:val="none" w:sz="0" w:space="0" w:color="auto"/>
        <w:bottom w:val="none" w:sz="0" w:space="0" w:color="auto"/>
        <w:right w:val="none" w:sz="0" w:space="0" w:color="auto"/>
      </w:divBdr>
    </w:div>
    <w:div w:id="1455293665">
      <w:bodyDiv w:val="1"/>
      <w:marLeft w:val="0"/>
      <w:marRight w:val="0"/>
      <w:marTop w:val="0"/>
      <w:marBottom w:val="0"/>
      <w:divBdr>
        <w:top w:val="none" w:sz="0" w:space="0" w:color="auto"/>
        <w:left w:val="none" w:sz="0" w:space="0" w:color="auto"/>
        <w:bottom w:val="none" w:sz="0" w:space="0" w:color="auto"/>
        <w:right w:val="none" w:sz="0" w:space="0" w:color="auto"/>
      </w:divBdr>
    </w:div>
    <w:div w:id="1456365395">
      <w:bodyDiv w:val="1"/>
      <w:marLeft w:val="0"/>
      <w:marRight w:val="0"/>
      <w:marTop w:val="0"/>
      <w:marBottom w:val="0"/>
      <w:divBdr>
        <w:top w:val="none" w:sz="0" w:space="0" w:color="auto"/>
        <w:left w:val="none" w:sz="0" w:space="0" w:color="auto"/>
        <w:bottom w:val="none" w:sz="0" w:space="0" w:color="auto"/>
        <w:right w:val="none" w:sz="0" w:space="0" w:color="auto"/>
      </w:divBdr>
    </w:div>
    <w:div w:id="1456676229">
      <w:bodyDiv w:val="1"/>
      <w:marLeft w:val="0"/>
      <w:marRight w:val="0"/>
      <w:marTop w:val="0"/>
      <w:marBottom w:val="0"/>
      <w:divBdr>
        <w:top w:val="none" w:sz="0" w:space="0" w:color="auto"/>
        <w:left w:val="none" w:sz="0" w:space="0" w:color="auto"/>
        <w:bottom w:val="none" w:sz="0" w:space="0" w:color="auto"/>
        <w:right w:val="none" w:sz="0" w:space="0" w:color="auto"/>
      </w:divBdr>
    </w:div>
    <w:div w:id="1458330927">
      <w:bodyDiv w:val="1"/>
      <w:marLeft w:val="0"/>
      <w:marRight w:val="0"/>
      <w:marTop w:val="0"/>
      <w:marBottom w:val="0"/>
      <w:divBdr>
        <w:top w:val="none" w:sz="0" w:space="0" w:color="auto"/>
        <w:left w:val="none" w:sz="0" w:space="0" w:color="auto"/>
        <w:bottom w:val="none" w:sz="0" w:space="0" w:color="auto"/>
        <w:right w:val="none" w:sz="0" w:space="0" w:color="auto"/>
      </w:divBdr>
    </w:div>
    <w:div w:id="1460535787">
      <w:bodyDiv w:val="1"/>
      <w:marLeft w:val="0"/>
      <w:marRight w:val="0"/>
      <w:marTop w:val="0"/>
      <w:marBottom w:val="0"/>
      <w:divBdr>
        <w:top w:val="none" w:sz="0" w:space="0" w:color="auto"/>
        <w:left w:val="none" w:sz="0" w:space="0" w:color="auto"/>
        <w:bottom w:val="none" w:sz="0" w:space="0" w:color="auto"/>
        <w:right w:val="none" w:sz="0" w:space="0" w:color="auto"/>
      </w:divBdr>
    </w:div>
    <w:div w:id="1464615814">
      <w:bodyDiv w:val="1"/>
      <w:marLeft w:val="0"/>
      <w:marRight w:val="0"/>
      <w:marTop w:val="0"/>
      <w:marBottom w:val="0"/>
      <w:divBdr>
        <w:top w:val="none" w:sz="0" w:space="0" w:color="auto"/>
        <w:left w:val="none" w:sz="0" w:space="0" w:color="auto"/>
        <w:bottom w:val="none" w:sz="0" w:space="0" w:color="auto"/>
        <w:right w:val="none" w:sz="0" w:space="0" w:color="auto"/>
      </w:divBdr>
    </w:div>
    <w:div w:id="1466044600">
      <w:bodyDiv w:val="1"/>
      <w:marLeft w:val="0"/>
      <w:marRight w:val="0"/>
      <w:marTop w:val="0"/>
      <w:marBottom w:val="0"/>
      <w:divBdr>
        <w:top w:val="none" w:sz="0" w:space="0" w:color="auto"/>
        <w:left w:val="none" w:sz="0" w:space="0" w:color="auto"/>
        <w:bottom w:val="none" w:sz="0" w:space="0" w:color="auto"/>
        <w:right w:val="none" w:sz="0" w:space="0" w:color="auto"/>
      </w:divBdr>
    </w:div>
    <w:div w:id="1466433729">
      <w:bodyDiv w:val="1"/>
      <w:marLeft w:val="0"/>
      <w:marRight w:val="0"/>
      <w:marTop w:val="0"/>
      <w:marBottom w:val="0"/>
      <w:divBdr>
        <w:top w:val="none" w:sz="0" w:space="0" w:color="auto"/>
        <w:left w:val="none" w:sz="0" w:space="0" w:color="auto"/>
        <w:bottom w:val="none" w:sz="0" w:space="0" w:color="auto"/>
        <w:right w:val="none" w:sz="0" w:space="0" w:color="auto"/>
      </w:divBdr>
    </w:div>
    <w:div w:id="1466655700">
      <w:bodyDiv w:val="1"/>
      <w:marLeft w:val="0"/>
      <w:marRight w:val="0"/>
      <w:marTop w:val="0"/>
      <w:marBottom w:val="0"/>
      <w:divBdr>
        <w:top w:val="none" w:sz="0" w:space="0" w:color="auto"/>
        <w:left w:val="none" w:sz="0" w:space="0" w:color="auto"/>
        <w:bottom w:val="none" w:sz="0" w:space="0" w:color="auto"/>
        <w:right w:val="none" w:sz="0" w:space="0" w:color="auto"/>
      </w:divBdr>
    </w:div>
    <w:div w:id="1467550957">
      <w:bodyDiv w:val="1"/>
      <w:marLeft w:val="0"/>
      <w:marRight w:val="0"/>
      <w:marTop w:val="0"/>
      <w:marBottom w:val="0"/>
      <w:divBdr>
        <w:top w:val="none" w:sz="0" w:space="0" w:color="auto"/>
        <w:left w:val="none" w:sz="0" w:space="0" w:color="auto"/>
        <w:bottom w:val="none" w:sz="0" w:space="0" w:color="auto"/>
        <w:right w:val="none" w:sz="0" w:space="0" w:color="auto"/>
      </w:divBdr>
    </w:div>
    <w:div w:id="1468470960">
      <w:bodyDiv w:val="1"/>
      <w:marLeft w:val="0"/>
      <w:marRight w:val="0"/>
      <w:marTop w:val="0"/>
      <w:marBottom w:val="0"/>
      <w:divBdr>
        <w:top w:val="none" w:sz="0" w:space="0" w:color="auto"/>
        <w:left w:val="none" w:sz="0" w:space="0" w:color="auto"/>
        <w:bottom w:val="none" w:sz="0" w:space="0" w:color="auto"/>
        <w:right w:val="none" w:sz="0" w:space="0" w:color="auto"/>
      </w:divBdr>
    </w:div>
    <w:div w:id="1469086131">
      <w:bodyDiv w:val="1"/>
      <w:marLeft w:val="0"/>
      <w:marRight w:val="0"/>
      <w:marTop w:val="0"/>
      <w:marBottom w:val="0"/>
      <w:divBdr>
        <w:top w:val="none" w:sz="0" w:space="0" w:color="auto"/>
        <w:left w:val="none" w:sz="0" w:space="0" w:color="auto"/>
        <w:bottom w:val="none" w:sz="0" w:space="0" w:color="auto"/>
        <w:right w:val="none" w:sz="0" w:space="0" w:color="auto"/>
      </w:divBdr>
    </w:div>
    <w:div w:id="1470632956">
      <w:bodyDiv w:val="1"/>
      <w:marLeft w:val="0"/>
      <w:marRight w:val="0"/>
      <w:marTop w:val="0"/>
      <w:marBottom w:val="0"/>
      <w:divBdr>
        <w:top w:val="none" w:sz="0" w:space="0" w:color="auto"/>
        <w:left w:val="none" w:sz="0" w:space="0" w:color="auto"/>
        <w:bottom w:val="none" w:sz="0" w:space="0" w:color="auto"/>
        <w:right w:val="none" w:sz="0" w:space="0" w:color="auto"/>
      </w:divBdr>
    </w:div>
    <w:div w:id="1470900378">
      <w:bodyDiv w:val="1"/>
      <w:marLeft w:val="0"/>
      <w:marRight w:val="0"/>
      <w:marTop w:val="0"/>
      <w:marBottom w:val="0"/>
      <w:divBdr>
        <w:top w:val="none" w:sz="0" w:space="0" w:color="auto"/>
        <w:left w:val="none" w:sz="0" w:space="0" w:color="auto"/>
        <w:bottom w:val="none" w:sz="0" w:space="0" w:color="auto"/>
        <w:right w:val="none" w:sz="0" w:space="0" w:color="auto"/>
      </w:divBdr>
    </w:div>
    <w:div w:id="1471751019">
      <w:bodyDiv w:val="1"/>
      <w:marLeft w:val="0"/>
      <w:marRight w:val="0"/>
      <w:marTop w:val="0"/>
      <w:marBottom w:val="0"/>
      <w:divBdr>
        <w:top w:val="none" w:sz="0" w:space="0" w:color="auto"/>
        <w:left w:val="none" w:sz="0" w:space="0" w:color="auto"/>
        <w:bottom w:val="none" w:sz="0" w:space="0" w:color="auto"/>
        <w:right w:val="none" w:sz="0" w:space="0" w:color="auto"/>
      </w:divBdr>
    </w:div>
    <w:div w:id="1473258029">
      <w:bodyDiv w:val="1"/>
      <w:marLeft w:val="0"/>
      <w:marRight w:val="0"/>
      <w:marTop w:val="0"/>
      <w:marBottom w:val="0"/>
      <w:divBdr>
        <w:top w:val="none" w:sz="0" w:space="0" w:color="auto"/>
        <w:left w:val="none" w:sz="0" w:space="0" w:color="auto"/>
        <w:bottom w:val="none" w:sz="0" w:space="0" w:color="auto"/>
        <w:right w:val="none" w:sz="0" w:space="0" w:color="auto"/>
      </w:divBdr>
    </w:div>
    <w:div w:id="1474059734">
      <w:bodyDiv w:val="1"/>
      <w:marLeft w:val="0"/>
      <w:marRight w:val="0"/>
      <w:marTop w:val="0"/>
      <w:marBottom w:val="0"/>
      <w:divBdr>
        <w:top w:val="none" w:sz="0" w:space="0" w:color="auto"/>
        <w:left w:val="none" w:sz="0" w:space="0" w:color="auto"/>
        <w:bottom w:val="none" w:sz="0" w:space="0" w:color="auto"/>
        <w:right w:val="none" w:sz="0" w:space="0" w:color="auto"/>
      </w:divBdr>
    </w:div>
    <w:div w:id="1474133401">
      <w:bodyDiv w:val="1"/>
      <w:marLeft w:val="0"/>
      <w:marRight w:val="0"/>
      <w:marTop w:val="0"/>
      <w:marBottom w:val="0"/>
      <w:divBdr>
        <w:top w:val="none" w:sz="0" w:space="0" w:color="auto"/>
        <w:left w:val="none" w:sz="0" w:space="0" w:color="auto"/>
        <w:bottom w:val="none" w:sz="0" w:space="0" w:color="auto"/>
        <w:right w:val="none" w:sz="0" w:space="0" w:color="auto"/>
      </w:divBdr>
    </w:div>
    <w:div w:id="1475026738">
      <w:bodyDiv w:val="1"/>
      <w:marLeft w:val="0"/>
      <w:marRight w:val="0"/>
      <w:marTop w:val="0"/>
      <w:marBottom w:val="0"/>
      <w:divBdr>
        <w:top w:val="none" w:sz="0" w:space="0" w:color="auto"/>
        <w:left w:val="none" w:sz="0" w:space="0" w:color="auto"/>
        <w:bottom w:val="none" w:sz="0" w:space="0" w:color="auto"/>
        <w:right w:val="none" w:sz="0" w:space="0" w:color="auto"/>
      </w:divBdr>
    </w:div>
    <w:div w:id="1476264070">
      <w:bodyDiv w:val="1"/>
      <w:marLeft w:val="0"/>
      <w:marRight w:val="0"/>
      <w:marTop w:val="0"/>
      <w:marBottom w:val="0"/>
      <w:divBdr>
        <w:top w:val="none" w:sz="0" w:space="0" w:color="auto"/>
        <w:left w:val="none" w:sz="0" w:space="0" w:color="auto"/>
        <w:bottom w:val="none" w:sz="0" w:space="0" w:color="auto"/>
        <w:right w:val="none" w:sz="0" w:space="0" w:color="auto"/>
      </w:divBdr>
    </w:div>
    <w:div w:id="1479688216">
      <w:bodyDiv w:val="1"/>
      <w:marLeft w:val="0"/>
      <w:marRight w:val="0"/>
      <w:marTop w:val="0"/>
      <w:marBottom w:val="0"/>
      <w:divBdr>
        <w:top w:val="none" w:sz="0" w:space="0" w:color="auto"/>
        <w:left w:val="none" w:sz="0" w:space="0" w:color="auto"/>
        <w:bottom w:val="none" w:sz="0" w:space="0" w:color="auto"/>
        <w:right w:val="none" w:sz="0" w:space="0" w:color="auto"/>
      </w:divBdr>
    </w:div>
    <w:div w:id="1480616544">
      <w:bodyDiv w:val="1"/>
      <w:marLeft w:val="0"/>
      <w:marRight w:val="0"/>
      <w:marTop w:val="0"/>
      <w:marBottom w:val="0"/>
      <w:divBdr>
        <w:top w:val="none" w:sz="0" w:space="0" w:color="auto"/>
        <w:left w:val="none" w:sz="0" w:space="0" w:color="auto"/>
        <w:bottom w:val="none" w:sz="0" w:space="0" w:color="auto"/>
        <w:right w:val="none" w:sz="0" w:space="0" w:color="auto"/>
      </w:divBdr>
    </w:div>
    <w:div w:id="1484472935">
      <w:bodyDiv w:val="1"/>
      <w:marLeft w:val="0"/>
      <w:marRight w:val="0"/>
      <w:marTop w:val="0"/>
      <w:marBottom w:val="0"/>
      <w:divBdr>
        <w:top w:val="none" w:sz="0" w:space="0" w:color="auto"/>
        <w:left w:val="none" w:sz="0" w:space="0" w:color="auto"/>
        <w:bottom w:val="none" w:sz="0" w:space="0" w:color="auto"/>
        <w:right w:val="none" w:sz="0" w:space="0" w:color="auto"/>
      </w:divBdr>
    </w:div>
    <w:div w:id="1489328352">
      <w:bodyDiv w:val="1"/>
      <w:marLeft w:val="0"/>
      <w:marRight w:val="0"/>
      <w:marTop w:val="0"/>
      <w:marBottom w:val="0"/>
      <w:divBdr>
        <w:top w:val="none" w:sz="0" w:space="0" w:color="auto"/>
        <w:left w:val="none" w:sz="0" w:space="0" w:color="auto"/>
        <w:bottom w:val="none" w:sz="0" w:space="0" w:color="auto"/>
        <w:right w:val="none" w:sz="0" w:space="0" w:color="auto"/>
      </w:divBdr>
    </w:div>
    <w:div w:id="1490289030">
      <w:bodyDiv w:val="1"/>
      <w:marLeft w:val="0"/>
      <w:marRight w:val="0"/>
      <w:marTop w:val="0"/>
      <w:marBottom w:val="0"/>
      <w:divBdr>
        <w:top w:val="none" w:sz="0" w:space="0" w:color="auto"/>
        <w:left w:val="none" w:sz="0" w:space="0" w:color="auto"/>
        <w:bottom w:val="none" w:sz="0" w:space="0" w:color="auto"/>
        <w:right w:val="none" w:sz="0" w:space="0" w:color="auto"/>
      </w:divBdr>
    </w:div>
    <w:div w:id="1490560329">
      <w:bodyDiv w:val="1"/>
      <w:marLeft w:val="0"/>
      <w:marRight w:val="0"/>
      <w:marTop w:val="0"/>
      <w:marBottom w:val="0"/>
      <w:divBdr>
        <w:top w:val="none" w:sz="0" w:space="0" w:color="auto"/>
        <w:left w:val="none" w:sz="0" w:space="0" w:color="auto"/>
        <w:bottom w:val="none" w:sz="0" w:space="0" w:color="auto"/>
        <w:right w:val="none" w:sz="0" w:space="0" w:color="auto"/>
      </w:divBdr>
    </w:div>
    <w:div w:id="1493258347">
      <w:bodyDiv w:val="1"/>
      <w:marLeft w:val="0"/>
      <w:marRight w:val="0"/>
      <w:marTop w:val="0"/>
      <w:marBottom w:val="0"/>
      <w:divBdr>
        <w:top w:val="none" w:sz="0" w:space="0" w:color="auto"/>
        <w:left w:val="none" w:sz="0" w:space="0" w:color="auto"/>
        <w:bottom w:val="none" w:sz="0" w:space="0" w:color="auto"/>
        <w:right w:val="none" w:sz="0" w:space="0" w:color="auto"/>
      </w:divBdr>
    </w:div>
    <w:div w:id="1497067959">
      <w:bodyDiv w:val="1"/>
      <w:marLeft w:val="0"/>
      <w:marRight w:val="0"/>
      <w:marTop w:val="0"/>
      <w:marBottom w:val="0"/>
      <w:divBdr>
        <w:top w:val="none" w:sz="0" w:space="0" w:color="auto"/>
        <w:left w:val="none" w:sz="0" w:space="0" w:color="auto"/>
        <w:bottom w:val="none" w:sz="0" w:space="0" w:color="auto"/>
        <w:right w:val="none" w:sz="0" w:space="0" w:color="auto"/>
      </w:divBdr>
    </w:div>
    <w:div w:id="1497694288">
      <w:bodyDiv w:val="1"/>
      <w:marLeft w:val="0"/>
      <w:marRight w:val="0"/>
      <w:marTop w:val="0"/>
      <w:marBottom w:val="0"/>
      <w:divBdr>
        <w:top w:val="none" w:sz="0" w:space="0" w:color="auto"/>
        <w:left w:val="none" w:sz="0" w:space="0" w:color="auto"/>
        <w:bottom w:val="none" w:sz="0" w:space="0" w:color="auto"/>
        <w:right w:val="none" w:sz="0" w:space="0" w:color="auto"/>
      </w:divBdr>
    </w:div>
    <w:div w:id="1498181304">
      <w:bodyDiv w:val="1"/>
      <w:marLeft w:val="0"/>
      <w:marRight w:val="0"/>
      <w:marTop w:val="0"/>
      <w:marBottom w:val="0"/>
      <w:divBdr>
        <w:top w:val="none" w:sz="0" w:space="0" w:color="auto"/>
        <w:left w:val="none" w:sz="0" w:space="0" w:color="auto"/>
        <w:bottom w:val="none" w:sz="0" w:space="0" w:color="auto"/>
        <w:right w:val="none" w:sz="0" w:space="0" w:color="auto"/>
      </w:divBdr>
    </w:div>
    <w:div w:id="1501433257">
      <w:bodyDiv w:val="1"/>
      <w:marLeft w:val="0"/>
      <w:marRight w:val="0"/>
      <w:marTop w:val="0"/>
      <w:marBottom w:val="0"/>
      <w:divBdr>
        <w:top w:val="none" w:sz="0" w:space="0" w:color="auto"/>
        <w:left w:val="none" w:sz="0" w:space="0" w:color="auto"/>
        <w:bottom w:val="none" w:sz="0" w:space="0" w:color="auto"/>
        <w:right w:val="none" w:sz="0" w:space="0" w:color="auto"/>
      </w:divBdr>
    </w:div>
    <w:div w:id="1503738983">
      <w:bodyDiv w:val="1"/>
      <w:marLeft w:val="0"/>
      <w:marRight w:val="0"/>
      <w:marTop w:val="0"/>
      <w:marBottom w:val="0"/>
      <w:divBdr>
        <w:top w:val="none" w:sz="0" w:space="0" w:color="auto"/>
        <w:left w:val="none" w:sz="0" w:space="0" w:color="auto"/>
        <w:bottom w:val="none" w:sz="0" w:space="0" w:color="auto"/>
        <w:right w:val="none" w:sz="0" w:space="0" w:color="auto"/>
      </w:divBdr>
    </w:div>
    <w:div w:id="1503932683">
      <w:bodyDiv w:val="1"/>
      <w:marLeft w:val="0"/>
      <w:marRight w:val="0"/>
      <w:marTop w:val="0"/>
      <w:marBottom w:val="0"/>
      <w:divBdr>
        <w:top w:val="none" w:sz="0" w:space="0" w:color="auto"/>
        <w:left w:val="none" w:sz="0" w:space="0" w:color="auto"/>
        <w:bottom w:val="none" w:sz="0" w:space="0" w:color="auto"/>
        <w:right w:val="none" w:sz="0" w:space="0" w:color="auto"/>
      </w:divBdr>
    </w:div>
    <w:div w:id="1504277090">
      <w:bodyDiv w:val="1"/>
      <w:marLeft w:val="0"/>
      <w:marRight w:val="0"/>
      <w:marTop w:val="0"/>
      <w:marBottom w:val="0"/>
      <w:divBdr>
        <w:top w:val="none" w:sz="0" w:space="0" w:color="auto"/>
        <w:left w:val="none" w:sz="0" w:space="0" w:color="auto"/>
        <w:bottom w:val="none" w:sz="0" w:space="0" w:color="auto"/>
        <w:right w:val="none" w:sz="0" w:space="0" w:color="auto"/>
      </w:divBdr>
    </w:div>
    <w:div w:id="1505246907">
      <w:bodyDiv w:val="1"/>
      <w:marLeft w:val="0"/>
      <w:marRight w:val="0"/>
      <w:marTop w:val="0"/>
      <w:marBottom w:val="0"/>
      <w:divBdr>
        <w:top w:val="none" w:sz="0" w:space="0" w:color="auto"/>
        <w:left w:val="none" w:sz="0" w:space="0" w:color="auto"/>
        <w:bottom w:val="none" w:sz="0" w:space="0" w:color="auto"/>
        <w:right w:val="none" w:sz="0" w:space="0" w:color="auto"/>
      </w:divBdr>
    </w:div>
    <w:div w:id="1505976881">
      <w:bodyDiv w:val="1"/>
      <w:marLeft w:val="0"/>
      <w:marRight w:val="0"/>
      <w:marTop w:val="0"/>
      <w:marBottom w:val="0"/>
      <w:divBdr>
        <w:top w:val="none" w:sz="0" w:space="0" w:color="auto"/>
        <w:left w:val="none" w:sz="0" w:space="0" w:color="auto"/>
        <w:bottom w:val="none" w:sz="0" w:space="0" w:color="auto"/>
        <w:right w:val="none" w:sz="0" w:space="0" w:color="auto"/>
      </w:divBdr>
    </w:div>
    <w:div w:id="1506552637">
      <w:bodyDiv w:val="1"/>
      <w:marLeft w:val="0"/>
      <w:marRight w:val="0"/>
      <w:marTop w:val="0"/>
      <w:marBottom w:val="0"/>
      <w:divBdr>
        <w:top w:val="none" w:sz="0" w:space="0" w:color="auto"/>
        <w:left w:val="none" w:sz="0" w:space="0" w:color="auto"/>
        <w:bottom w:val="none" w:sz="0" w:space="0" w:color="auto"/>
        <w:right w:val="none" w:sz="0" w:space="0" w:color="auto"/>
      </w:divBdr>
    </w:div>
    <w:div w:id="1512450796">
      <w:bodyDiv w:val="1"/>
      <w:marLeft w:val="0"/>
      <w:marRight w:val="0"/>
      <w:marTop w:val="0"/>
      <w:marBottom w:val="0"/>
      <w:divBdr>
        <w:top w:val="none" w:sz="0" w:space="0" w:color="auto"/>
        <w:left w:val="none" w:sz="0" w:space="0" w:color="auto"/>
        <w:bottom w:val="none" w:sz="0" w:space="0" w:color="auto"/>
        <w:right w:val="none" w:sz="0" w:space="0" w:color="auto"/>
      </w:divBdr>
    </w:div>
    <w:div w:id="1514951901">
      <w:bodyDiv w:val="1"/>
      <w:marLeft w:val="0"/>
      <w:marRight w:val="0"/>
      <w:marTop w:val="0"/>
      <w:marBottom w:val="0"/>
      <w:divBdr>
        <w:top w:val="none" w:sz="0" w:space="0" w:color="auto"/>
        <w:left w:val="none" w:sz="0" w:space="0" w:color="auto"/>
        <w:bottom w:val="none" w:sz="0" w:space="0" w:color="auto"/>
        <w:right w:val="none" w:sz="0" w:space="0" w:color="auto"/>
      </w:divBdr>
    </w:div>
    <w:div w:id="1515462945">
      <w:bodyDiv w:val="1"/>
      <w:marLeft w:val="0"/>
      <w:marRight w:val="0"/>
      <w:marTop w:val="0"/>
      <w:marBottom w:val="0"/>
      <w:divBdr>
        <w:top w:val="none" w:sz="0" w:space="0" w:color="auto"/>
        <w:left w:val="none" w:sz="0" w:space="0" w:color="auto"/>
        <w:bottom w:val="none" w:sz="0" w:space="0" w:color="auto"/>
        <w:right w:val="none" w:sz="0" w:space="0" w:color="auto"/>
      </w:divBdr>
    </w:div>
    <w:div w:id="1515920368">
      <w:bodyDiv w:val="1"/>
      <w:marLeft w:val="0"/>
      <w:marRight w:val="0"/>
      <w:marTop w:val="0"/>
      <w:marBottom w:val="0"/>
      <w:divBdr>
        <w:top w:val="none" w:sz="0" w:space="0" w:color="auto"/>
        <w:left w:val="none" w:sz="0" w:space="0" w:color="auto"/>
        <w:bottom w:val="none" w:sz="0" w:space="0" w:color="auto"/>
        <w:right w:val="none" w:sz="0" w:space="0" w:color="auto"/>
      </w:divBdr>
    </w:div>
    <w:div w:id="1516842913">
      <w:bodyDiv w:val="1"/>
      <w:marLeft w:val="0"/>
      <w:marRight w:val="0"/>
      <w:marTop w:val="0"/>
      <w:marBottom w:val="0"/>
      <w:divBdr>
        <w:top w:val="none" w:sz="0" w:space="0" w:color="auto"/>
        <w:left w:val="none" w:sz="0" w:space="0" w:color="auto"/>
        <w:bottom w:val="none" w:sz="0" w:space="0" w:color="auto"/>
        <w:right w:val="none" w:sz="0" w:space="0" w:color="auto"/>
      </w:divBdr>
    </w:div>
    <w:div w:id="1519658641">
      <w:bodyDiv w:val="1"/>
      <w:marLeft w:val="0"/>
      <w:marRight w:val="0"/>
      <w:marTop w:val="0"/>
      <w:marBottom w:val="0"/>
      <w:divBdr>
        <w:top w:val="none" w:sz="0" w:space="0" w:color="auto"/>
        <w:left w:val="none" w:sz="0" w:space="0" w:color="auto"/>
        <w:bottom w:val="none" w:sz="0" w:space="0" w:color="auto"/>
        <w:right w:val="none" w:sz="0" w:space="0" w:color="auto"/>
      </w:divBdr>
    </w:div>
    <w:div w:id="1520267946">
      <w:bodyDiv w:val="1"/>
      <w:marLeft w:val="0"/>
      <w:marRight w:val="0"/>
      <w:marTop w:val="0"/>
      <w:marBottom w:val="0"/>
      <w:divBdr>
        <w:top w:val="none" w:sz="0" w:space="0" w:color="auto"/>
        <w:left w:val="none" w:sz="0" w:space="0" w:color="auto"/>
        <w:bottom w:val="none" w:sz="0" w:space="0" w:color="auto"/>
        <w:right w:val="none" w:sz="0" w:space="0" w:color="auto"/>
      </w:divBdr>
    </w:div>
    <w:div w:id="1522621187">
      <w:bodyDiv w:val="1"/>
      <w:marLeft w:val="0"/>
      <w:marRight w:val="0"/>
      <w:marTop w:val="0"/>
      <w:marBottom w:val="0"/>
      <w:divBdr>
        <w:top w:val="none" w:sz="0" w:space="0" w:color="auto"/>
        <w:left w:val="none" w:sz="0" w:space="0" w:color="auto"/>
        <w:bottom w:val="none" w:sz="0" w:space="0" w:color="auto"/>
        <w:right w:val="none" w:sz="0" w:space="0" w:color="auto"/>
      </w:divBdr>
    </w:div>
    <w:div w:id="1523084965">
      <w:bodyDiv w:val="1"/>
      <w:marLeft w:val="0"/>
      <w:marRight w:val="0"/>
      <w:marTop w:val="0"/>
      <w:marBottom w:val="0"/>
      <w:divBdr>
        <w:top w:val="none" w:sz="0" w:space="0" w:color="auto"/>
        <w:left w:val="none" w:sz="0" w:space="0" w:color="auto"/>
        <w:bottom w:val="none" w:sz="0" w:space="0" w:color="auto"/>
        <w:right w:val="none" w:sz="0" w:space="0" w:color="auto"/>
      </w:divBdr>
    </w:div>
    <w:div w:id="1523543775">
      <w:bodyDiv w:val="1"/>
      <w:marLeft w:val="0"/>
      <w:marRight w:val="0"/>
      <w:marTop w:val="0"/>
      <w:marBottom w:val="0"/>
      <w:divBdr>
        <w:top w:val="none" w:sz="0" w:space="0" w:color="auto"/>
        <w:left w:val="none" w:sz="0" w:space="0" w:color="auto"/>
        <w:bottom w:val="none" w:sz="0" w:space="0" w:color="auto"/>
        <w:right w:val="none" w:sz="0" w:space="0" w:color="auto"/>
      </w:divBdr>
    </w:div>
    <w:div w:id="1523930350">
      <w:bodyDiv w:val="1"/>
      <w:marLeft w:val="0"/>
      <w:marRight w:val="0"/>
      <w:marTop w:val="0"/>
      <w:marBottom w:val="0"/>
      <w:divBdr>
        <w:top w:val="none" w:sz="0" w:space="0" w:color="auto"/>
        <w:left w:val="none" w:sz="0" w:space="0" w:color="auto"/>
        <w:bottom w:val="none" w:sz="0" w:space="0" w:color="auto"/>
        <w:right w:val="none" w:sz="0" w:space="0" w:color="auto"/>
      </w:divBdr>
    </w:div>
    <w:div w:id="1526017231">
      <w:bodyDiv w:val="1"/>
      <w:marLeft w:val="0"/>
      <w:marRight w:val="0"/>
      <w:marTop w:val="0"/>
      <w:marBottom w:val="0"/>
      <w:divBdr>
        <w:top w:val="none" w:sz="0" w:space="0" w:color="auto"/>
        <w:left w:val="none" w:sz="0" w:space="0" w:color="auto"/>
        <w:bottom w:val="none" w:sz="0" w:space="0" w:color="auto"/>
        <w:right w:val="none" w:sz="0" w:space="0" w:color="auto"/>
      </w:divBdr>
    </w:div>
    <w:div w:id="1531334912">
      <w:bodyDiv w:val="1"/>
      <w:marLeft w:val="0"/>
      <w:marRight w:val="0"/>
      <w:marTop w:val="0"/>
      <w:marBottom w:val="0"/>
      <w:divBdr>
        <w:top w:val="none" w:sz="0" w:space="0" w:color="auto"/>
        <w:left w:val="none" w:sz="0" w:space="0" w:color="auto"/>
        <w:bottom w:val="none" w:sz="0" w:space="0" w:color="auto"/>
        <w:right w:val="none" w:sz="0" w:space="0" w:color="auto"/>
      </w:divBdr>
    </w:div>
    <w:div w:id="1531842146">
      <w:bodyDiv w:val="1"/>
      <w:marLeft w:val="0"/>
      <w:marRight w:val="0"/>
      <w:marTop w:val="0"/>
      <w:marBottom w:val="0"/>
      <w:divBdr>
        <w:top w:val="none" w:sz="0" w:space="0" w:color="auto"/>
        <w:left w:val="none" w:sz="0" w:space="0" w:color="auto"/>
        <w:bottom w:val="none" w:sz="0" w:space="0" w:color="auto"/>
        <w:right w:val="none" w:sz="0" w:space="0" w:color="auto"/>
      </w:divBdr>
    </w:div>
    <w:div w:id="1531995182">
      <w:bodyDiv w:val="1"/>
      <w:marLeft w:val="0"/>
      <w:marRight w:val="0"/>
      <w:marTop w:val="0"/>
      <w:marBottom w:val="0"/>
      <w:divBdr>
        <w:top w:val="none" w:sz="0" w:space="0" w:color="auto"/>
        <w:left w:val="none" w:sz="0" w:space="0" w:color="auto"/>
        <w:bottom w:val="none" w:sz="0" w:space="0" w:color="auto"/>
        <w:right w:val="none" w:sz="0" w:space="0" w:color="auto"/>
      </w:divBdr>
    </w:div>
    <w:div w:id="1535801059">
      <w:bodyDiv w:val="1"/>
      <w:marLeft w:val="0"/>
      <w:marRight w:val="0"/>
      <w:marTop w:val="0"/>
      <w:marBottom w:val="0"/>
      <w:divBdr>
        <w:top w:val="none" w:sz="0" w:space="0" w:color="auto"/>
        <w:left w:val="none" w:sz="0" w:space="0" w:color="auto"/>
        <w:bottom w:val="none" w:sz="0" w:space="0" w:color="auto"/>
        <w:right w:val="none" w:sz="0" w:space="0" w:color="auto"/>
      </w:divBdr>
    </w:div>
    <w:div w:id="1536037614">
      <w:bodyDiv w:val="1"/>
      <w:marLeft w:val="0"/>
      <w:marRight w:val="0"/>
      <w:marTop w:val="0"/>
      <w:marBottom w:val="0"/>
      <w:divBdr>
        <w:top w:val="none" w:sz="0" w:space="0" w:color="auto"/>
        <w:left w:val="none" w:sz="0" w:space="0" w:color="auto"/>
        <w:bottom w:val="none" w:sz="0" w:space="0" w:color="auto"/>
        <w:right w:val="none" w:sz="0" w:space="0" w:color="auto"/>
      </w:divBdr>
    </w:div>
    <w:div w:id="1536187910">
      <w:bodyDiv w:val="1"/>
      <w:marLeft w:val="0"/>
      <w:marRight w:val="0"/>
      <w:marTop w:val="0"/>
      <w:marBottom w:val="0"/>
      <w:divBdr>
        <w:top w:val="none" w:sz="0" w:space="0" w:color="auto"/>
        <w:left w:val="none" w:sz="0" w:space="0" w:color="auto"/>
        <w:bottom w:val="none" w:sz="0" w:space="0" w:color="auto"/>
        <w:right w:val="none" w:sz="0" w:space="0" w:color="auto"/>
      </w:divBdr>
    </w:div>
    <w:div w:id="1536890271">
      <w:bodyDiv w:val="1"/>
      <w:marLeft w:val="0"/>
      <w:marRight w:val="0"/>
      <w:marTop w:val="0"/>
      <w:marBottom w:val="0"/>
      <w:divBdr>
        <w:top w:val="none" w:sz="0" w:space="0" w:color="auto"/>
        <w:left w:val="none" w:sz="0" w:space="0" w:color="auto"/>
        <w:bottom w:val="none" w:sz="0" w:space="0" w:color="auto"/>
        <w:right w:val="none" w:sz="0" w:space="0" w:color="auto"/>
      </w:divBdr>
    </w:div>
    <w:div w:id="1536890996">
      <w:bodyDiv w:val="1"/>
      <w:marLeft w:val="0"/>
      <w:marRight w:val="0"/>
      <w:marTop w:val="0"/>
      <w:marBottom w:val="0"/>
      <w:divBdr>
        <w:top w:val="none" w:sz="0" w:space="0" w:color="auto"/>
        <w:left w:val="none" w:sz="0" w:space="0" w:color="auto"/>
        <w:bottom w:val="none" w:sz="0" w:space="0" w:color="auto"/>
        <w:right w:val="none" w:sz="0" w:space="0" w:color="auto"/>
      </w:divBdr>
    </w:div>
    <w:div w:id="1538657523">
      <w:bodyDiv w:val="1"/>
      <w:marLeft w:val="0"/>
      <w:marRight w:val="0"/>
      <w:marTop w:val="0"/>
      <w:marBottom w:val="0"/>
      <w:divBdr>
        <w:top w:val="none" w:sz="0" w:space="0" w:color="auto"/>
        <w:left w:val="none" w:sz="0" w:space="0" w:color="auto"/>
        <w:bottom w:val="none" w:sz="0" w:space="0" w:color="auto"/>
        <w:right w:val="none" w:sz="0" w:space="0" w:color="auto"/>
      </w:divBdr>
    </w:div>
    <w:div w:id="1540623890">
      <w:bodyDiv w:val="1"/>
      <w:marLeft w:val="0"/>
      <w:marRight w:val="0"/>
      <w:marTop w:val="0"/>
      <w:marBottom w:val="0"/>
      <w:divBdr>
        <w:top w:val="none" w:sz="0" w:space="0" w:color="auto"/>
        <w:left w:val="none" w:sz="0" w:space="0" w:color="auto"/>
        <w:bottom w:val="none" w:sz="0" w:space="0" w:color="auto"/>
        <w:right w:val="none" w:sz="0" w:space="0" w:color="auto"/>
      </w:divBdr>
    </w:div>
    <w:div w:id="1542089095">
      <w:bodyDiv w:val="1"/>
      <w:marLeft w:val="0"/>
      <w:marRight w:val="0"/>
      <w:marTop w:val="0"/>
      <w:marBottom w:val="0"/>
      <w:divBdr>
        <w:top w:val="none" w:sz="0" w:space="0" w:color="auto"/>
        <w:left w:val="none" w:sz="0" w:space="0" w:color="auto"/>
        <w:bottom w:val="none" w:sz="0" w:space="0" w:color="auto"/>
        <w:right w:val="none" w:sz="0" w:space="0" w:color="auto"/>
      </w:divBdr>
    </w:div>
    <w:div w:id="1542400575">
      <w:bodyDiv w:val="1"/>
      <w:marLeft w:val="0"/>
      <w:marRight w:val="0"/>
      <w:marTop w:val="0"/>
      <w:marBottom w:val="0"/>
      <w:divBdr>
        <w:top w:val="none" w:sz="0" w:space="0" w:color="auto"/>
        <w:left w:val="none" w:sz="0" w:space="0" w:color="auto"/>
        <w:bottom w:val="none" w:sz="0" w:space="0" w:color="auto"/>
        <w:right w:val="none" w:sz="0" w:space="0" w:color="auto"/>
      </w:divBdr>
    </w:div>
    <w:div w:id="1542404653">
      <w:bodyDiv w:val="1"/>
      <w:marLeft w:val="0"/>
      <w:marRight w:val="0"/>
      <w:marTop w:val="0"/>
      <w:marBottom w:val="0"/>
      <w:divBdr>
        <w:top w:val="none" w:sz="0" w:space="0" w:color="auto"/>
        <w:left w:val="none" w:sz="0" w:space="0" w:color="auto"/>
        <w:bottom w:val="none" w:sz="0" w:space="0" w:color="auto"/>
        <w:right w:val="none" w:sz="0" w:space="0" w:color="auto"/>
      </w:divBdr>
    </w:div>
    <w:div w:id="1544057098">
      <w:bodyDiv w:val="1"/>
      <w:marLeft w:val="0"/>
      <w:marRight w:val="0"/>
      <w:marTop w:val="0"/>
      <w:marBottom w:val="0"/>
      <w:divBdr>
        <w:top w:val="none" w:sz="0" w:space="0" w:color="auto"/>
        <w:left w:val="none" w:sz="0" w:space="0" w:color="auto"/>
        <w:bottom w:val="none" w:sz="0" w:space="0" w:color="auto"/>
        <w:right w:val="none" w:sz="0" w:space="0" w:color="auto"/>
      </w:divBdr>
    </w:div>
    <w:div w:id="1544828277">
      <w:bodyDiv w:val="1"/>
      <w:marLeft w:val="0"/>
      <w:marRight w:val="0"/>
      <w:marTop w:val="0"/>
      <w:marBottom w:val="0"/>
      <w:divBdr>
        <w:top w:val="none" w:sz="0" w:space="0" w:color="auto"/>
        <w:left w:val="none" w:sz="0" w:space="0" w:color="auto"/>
        <w:bottom w:val="none" w:sz="0" w:space="0" w:color="auto"/>
        <w:right w:val="none" w:sz="0" w:space="0" w:color="auto"/>
      </w:divBdr>
    </w:div>
    <w:div w:id="1545560496">
      <w:bodyDiv w:val="1"/>
      <w:marLeft w:val="0"/>
      <w:marRight w:val="0"/>
      <w:marTop w:val="0"/>
      <w:marBottom w:val="0"/>
      <w:divBdr>
        <w:top w:val="none" w:sz="0" w:space="0" w:color="auto"/>
        <w:left w:val="none" w:sz="0" w:space="0" w:color="auto"/>
        <w:bottom w:val="none" w:sz="0" w:space="0" w:color="auto"/>
        <w:right w:val="none" w:sz="0" w:space="0" w:color="auto"/>
      </w:divBdr>
    </w:div>
    <w:div w:id="1548762893">
      <w:bodyDiv w:val="1"/>
      <w:marLeft w:val="0"/>
      <w:marRight w:val="0"/>
      <w:marTop w:val="0"/>
      <w:marBottom w:val="0"/>
      <w:divBdr>
        <w:top w:val="none" w:sz="0" w:space="0" w:color="auto"/>
        <w:left w:val="none" w:sz="0" w:space="0" w:color="auto"/>
        <w:bottom w:val="none" w:sz="0" w:space="0" w:color="auto"/>
        <w:right w:val="none" w:sz="0" w:space="0" w:color="auto"/>
      </w:divBdr>
    </w:div>
    <w:div w:id="1549294247">
      <w:bodyDiv w:val="1"/>
      <w:marLeft w:val="0"/>
      <w:marRight w:val="0"/>
      <w:marTop w:val="0"/>
      <w:marBottom w:val="0"/>
      <w:divBdr>
        <w:top w:val="none" w:sz="0" w:space="0" w:color="auto"/>
        <w:left w:val="none" w:sz="0" w:space="0" w:color="auto"/>
        <w:bottom w:val="none" w:sz="0" w:space="0" w:color="auto"/>
        <w:right w:val="none" w:sz="0" w:space="0" w:color="auto"/>
      </w:divBdr>
    </w:div>
    <w:div w:id="1550532628">
      <w:bodyDiv w:val="1"/>
      <w:marLeft w:val="0"/>
      <w:marRight w:val="0"/>
      <w:marTop w:val="0"/>
      <w:marBottom w:val="0"/>
      <w:divBdr>
        <w:top w:val="none" w:sz="0" w:space="0" w:color="auto"/>
        <w:left w:val="none" w:sz="0" w:space="0" w:color="auto"/>
        <w:bottom w:val="none" w:sz="0" w:space="0" w:color="auto"/>
        <w:right w:val="none" w:sz="0" w:space="0" w:color="auto"/>
      </w:divBdr>
    </w:div>
    <w:div w:id="1550728527">
      <w:bodyDiv w:val="1"/>
      <w:marLeft w:val="0"/>
      <w:marRight w:val="0"/>
      <w:marTop w:val="0"/>
      <w:marBottom w:val="0"/>
      <w:divBdr>
        <w:top w:val="none" w:sz="0" w:space="0" w:color="auto"/>
        <w:left w:val="none" w:sz="0" w:space="0" w:color="auto"/>
        <w:bottom w:val="none" w:sz="0" w:space="0" w:color="auto"/>
        <w:right w:val="none" w:sz="0" w:space="0" w:color="auto"/>
      </w:divBdr>
    </w:div>
    <w:div w:id="1551644671">
      <w:bodyDiv w:val="1"/>
      <w:marLeft w:val="0"/>
      <w:marRight w:val="0"/>
      <w:marTop w:val="0"/>
      <w:marBottom w:val="0"/>
      <w:divBdr>
        <w:top w:val="none" w:sz="0" w:space="0" w:color="auto"/>
        <w:left w:val="none" w:sz="0" w:space="0" w:color="auto"/>
        <w:bottom w:val="none" w:sz="0" w:space="0" w:color="auto"/>
        <w:right w:val="none" w:sz="0" w:space="0" w:color="auto"/>
      </w:divBdr>
    </w:div>
    <w:div w:id="1552841030">
      <w:bodyDiv w:val="1"/>
      <w:marLeft w:val="0"/>
      <w:marRight w:val="0"/>
      <w:marTop w:val="0"/>
      <w:marBottom w:val="0"/>
      <w:divBdr>
        <w:top w:val="none" w:sz="0" w:space="0" w:color="auto"/>
        <w:left w:val="none" w:sz="0" w:space="0" w:color="auto"/>
        <w:bottom w:val="none" w:sz="0" w:space="0" w:color="auto"/>
        <w:right w:val="none" w:sz="0" w:space="0" w:color="auto"/>
      </w:divBdr>
    </w:div>
    <w:div w:id="1553881190">
      <w:bodyDiv w:val="1"/>
      <w:marLeft w:val="0"/>
      <w:marRight w:val="0"/>
      <w:marTop w:val="0"/>
      <w:marBottom w:val="0"/>
      <w:divBdr>
        <w:top w:val="none" w:sz="0" w:space="0" w:color="auto"/>
        <w:left w:val="none" w:sz="0" w:space="0" w:color="auto"/>
        <w:bottom w:val="none" w:sz="0" w:space="0" w:color="auto"/>
        <w:right w:val="none" w:sz="0" w:space="0" w:color="auto"/>
      </w:divBdr>
    </w:div>
    <w:div w:id="1557621101">
      <w:bodyDiv w:val="1"/>
      <w:marLeft w:val="0"/>
      <w:marRight w:val="0"/>
      <w:marTop w:val="0"/>
      <w:marBottom w:val="0"/>
      <w:divBdr>
        <w:top w:val="none" w:sz="0" w:space="0" w:color="auto"/>
        <w:left w:val="none" w:sz="0" w:space="0" w:color="auto"/>
        <w:bottom w:val="none" w:sz="0" w:space="0" w:color="auto"/>
        <w:right w:val="none" w:sz="0" w:space="0" w:color="auto"/>
      </w:divBdr>
    </w:div>
    <w:div w:id="1558709084">
      <w:bodyDiv w:val="1"/>
      <w:marLeft w:val="0"/>
      <w:marRight w:val="0"/>
      <w:marTop w:val="0"/>
      <w:marBottom w:val="0"/>
      <w:divBdr>
        <w:top w:val="none" w:sz="0" w:space="0" w:color="auto"/>
        <w:left w:val="none" w:sz="0" w:space="0" w:color="auto"/>
        <w:bottom w:val="none" w:sz="0" w:space="0" w:color="auto"/>
        <w:right w:val="none" w:sz="0" w:space="0" w:color="auto"/>
      </w:divBdr>
    </w:div>
    <w:div w:id="1559241703">
      <w:bodyDiv w:val="1"/>
      <w:marLeft w:val="0"/>
      <w:marRight w:val="0"/>
      <w:marTop w:val="0"/>
      <w:marBottom w:val="0"/>
      <w:divBdr>
        <w:top w:val="none" w:sz="0" w:space="0" w:color="auto"/>
        <w:left w:val="none" w:sz="0" w:space="0" w:color="auto"/>
        <w:bottom w:val="none" w:sz="0" w:space="0" w:color="auto"/>
        <w:right w:val="none" w:sz="0" w:space="0" w:color="auto"/>
      </w:divBdr>
    </w:div>
    <w:div w:id="1563296193">
      <w:bodyDiv w:val="1"/>
      <w:marLeft w:val="0"/>
      <w:marRight w:val="0"/>
      <w:marTop w:val="0"/>
      <w:marBottom w:val="0"/>
      <w:divBdr>
        <w:top w:val="none" w:sz="0" w:space="0" w:color="auto"/>
        <w:left w:val="none" w:sz="0" w:space="0" w:color="auto"/>
        <w:bottom w:val="none" w:sz="0" w:space="0" w:color="auto"/>
        <w:right w:val="none" w:sz="0" w:space="0" w:color="auto"/>
      </w:divBdr>
    </w:div>
    <w:div w:id="1565531530">
      <w:bodyDiv w:val="1"/>
      <w:marLeft w:val="0"/>
      <w:marRight w:val="0"/>
      <w:marTop w:val="0"/>
      <w:marBottom w:val="0"/>
      <w:divBdr>
        <w:top w:val="none" w:sz="0" w:space="0" w:color="auto"/>
        <w:left w:val="none" w:sz="0" w:space="0" w:color="auto"/>
        <w:bottom w:val="none" w:sz="0" w:space="0" w:color="auto"/>
        <w:right w:val="none" w:sz="0" w:space="0" w:color="auto"/>
      </w:divBdr>
    </w:div>
    <w:div w:id="1567953450">
      <w:bodyDiv w:val="1"/>
      <w:marLeft w:val="0"/>
      <w:marRight w:val="0"/>
      <w:marTop w:val="0"/>
      <w:marBottom w:val="0"/>
      <w:divBdr>
        <w:top w:val="none" w:sz="0" w:space="0" w:color="auto"/>
        <w:left w:val="none" w:sz="0" w:space="0" w:color="auto"/>
        <w:bottom w:val="none" w:sz="0" w:space="0" w:color="auto"/>
        <w:right w:val="none" w:sz="0" w:space="0" w:color="auto"/>
      </w:divBdr>
    </w:div>
    <w:div w:id="1568806644">
      <w:bodyDiv w:val="1"/>
      <w:marLeft w:val="0"/>
      <w:marRight w:val="0"/>
      <w:marTop w:val="0"/>
      <w:marBottom w:val="0"/>
      <w:divBdr>
        <w:top w:val="none" w:sz="0" w:space="0" w:color="auto"/>
        <w:left w:val="none" w:sz="0" w:space="0" w:color="auto"/>
        <w:bottom w:val="none" w:sz="0" w:space="0" w:color="auto"/>
        <w:right w:val="none" w:sz="0" w:space="0" w:color="auto"/>
      </w:divBdr>
    </w:div>
    <w:div w:id="1569805423">
      <w:bodyDiv w:val="1"/>
      <w:marLeft w:val="0"/>
      <w:marRight w:val="0"/>
      <w:marTop w:val="0"/>
      <w:marBottom w:val="0"/>
      <w:divBdr>
        <w:top w:val="none" w:sz="0" w:space="0" w:color="auto"/>
        <w:left w:val="none" w:sz="0" w:space="0" w:color="auto"/>
        <w:bottom w:val="none" w:sz="0" w:space="0" w:color="auto"/>
        <w:right w:val="none" w:sz="0" w:space="0" w:color="auto"/>
      </w:divBdr>
    </w:div>
    <w:div w:id="1569993443">
      <w:bodyDiv w:val="1"/>
      <w:marLeft w:val="0"/>
      <w:marRight w:val="0"/>
      <w:marTop w:val="0"/>
      <w:marBottom w:val="0"/>
      <w:divBdr>
        <w:top w:val="none" w:sz="0" w:space="0" w:color="auto"/>
        <w:left w:val="none" w:sz="0" w:space="0" w:color="auto"/>
        <w:bottom w:val="none" w:sz="0" w:space="0" w:color="auto"/>
        <w:right w:val="none" w:sz="0" w:space="0" w:color="auto"/>
      </w:divBdr>
    </w:div>
    <w:div w:id="1571496968">
      <w:bodyDiv w:val="1"/>
      <w:marLeft w:val="0"/>
      <w:marRight w:val="0"/>
      <w:marTop w:val="0"/>
      <w:marBottom w:val="0"/>
      <w:divBdr>
        <w:top w:val="none" w:sz="0" w:space="0" w:color="auto"/>
        <w:left w:val="none" w:sz="0" w:space="0" w:color="auto"/>
        <w:bottom w:val="none" w:sz="0" w:space="0" w:color="auto"/>
        <w:right w:val="none" w:sz="0" w:space="0" w:color="auto"/>
      </w:divBdr>
    </w:div>
    <w:div w:id="1571845864">
      <w:bodyDiv w:val="1"/>
      <w:marLeft w:val="0"/>
      <w:marRight w:val="0"/>
      <w:marTop w:val="0"/>
      <w:marBottom w:val="0"/>
      <w:divBdr>
        <w:top w:val="none" w:sz="0" w:space="0" w:color="auto"/>
        <w:left w:val="none" w:sz="0" w:space="0" w:color="auto"/>
        <w:bottom w:val="none" w:sz="0" w:space="0" w:color="auto"/>
        <w:right w:val="none" w:sz="0" w:space="0" w:color="auto"/>
      </w:divBdr>
    </w:div>
    <w:div w:id="1573000264">
      <w:bodyDiv w:val="1"/>
      <w:marLeft w:val="0"/>
      <w:marRight w:val="0"/>
      <w:marTop w:val="0"/>
      <w:marBottom w:val="0"/>
      <w:divBdr>
        <w:top w:val="none" w:sz="0" w:space="0" w:color="auto"/>
        <w:left w:val="none" w:sz="0" w:space="0" w:color="auto"/>
        <w:bottom w:val="none" w:sz="0" w:space="0" w:color="auto"/>
        <w:right w:val="none" w:sz="0" w:space="0" w:color="auto"/>
      </w:divBdr>
    </w:div>
    <w:div w:id="1574731570">
      <w:bodyDiv w:val="1"/>
      <w:marLeft w:val="0"/>
      <w:marRight w:val="0"/>
      <w:marTop w:val="0"/>
      <w:marBottom w:val="0"/>
      <w:divBdr>
        <w:top w:val="none" w:sz="0" w:space="0" w:color="auto"/>
        <w:left w:val="none" w:sz="0" w:space="0" w:color="auto"/>
        <w:bottom w:val="none" w:sz="0" w:space="0" w:color="auto"/>
        <w:right w:val="none" w:sz="0" w:space="0" w:color="auto"/>
      </w:divBdr>
    </w:div>
    <w:div w:id="1575041696">
      <w:bodyDiv w:val="1"/>
      <w:marLeft w:val="0"/>
      <w:marRight w:val="0"/>
      <w:marTop w:val="0"/>
      <w:marBottom w:val="0"/>
      <w:divBdr>
        <w:top w:val="none" w:sz="0" w:space="0" w:color="auto"/>
        <w:left w:val="none" w:sz="0" w:space="0" w:color="auto"/>
        <w:bottom w:val="none" w:sz="0" w:space="0" w:color="auto"/>
        <w:right w:val="none" w:sz="0" w:space="0" w:color="auto"/>
      </w:divBdr>
    </w:div>
    <w:div w:id="1575704894">
      <w:bodyDiv w:val="1"/>
      <w:marLeft w:val="0"/>
      <w:marRight w:val="0"/>
      <w:marTop w:val="0"/>
      <w:marBottom w:val="0"/>
      <w:divBdr>
        <w:top w:val="none" w:sz="0" w:space="0" w:color="auto"/>
        <w:left w:val="none" w:sz="0" w:space="0" w:color="auto"/>
        <w:bottom w:val="none" w:sz="0" w:space="0" w:color="auto"/>
        <w:right w:val="none" w:sz="0" w:space="0" w:color="auto"/>
      </w:divBdr>
    </w:div>
    <w:div w:id="1577664358">
      <w:bodyDiv w:val="1"/>
      <w:marLeft w:val="0"/>
      <w:marRight w:val="0"/>
      <w:marTop w:val="0"/>
      <w:marBottom w:val="0"/>
      <w:divBdr>
        <w:top w:val="none" w:sz="0" w:space="0" w:color="auto"/>
        <w:left w:val="none" w:sz="0" w:space="0" w:color="auto"/>
        <w:bottom w:val="none" w:sz="0" w:space="0" w:color="auto"/>
        <w:right w:val="none" w:sz="0" w:space="0" w:color="auto"/>
      </w:divBdr>
    </w:div>
    <w:div w:id="1579317732">
      <w:bodyDiv w:val="1"/>
      <w:marLeft w:val="0"/>
      <w:marRight w:val="0"/>
      <w:marTop w:val="0"/>
      <w:marBottom w:val="0"/>
      <w:divBdr>
        <w:top w:val="none" w:sz="0" w:space="0" w:color="auto"/>
        <w:left w:val="none" w:sz="0" w:space="0" w:color="auto"/>
        <w:bottom w:val="none" w:sz="0" w:space="0" w:color="auto"/>
        <w:right w:val="none" w:sz="0" w:space="0" w:color="auto"/>
      </w:divBdr>
    </w:div>
    <w:div w:id="1579631021">
      <w:bodyDiv w:val="1"/>
      <w:marLeft w:val="0"/>
      <w:marRight w:val="0"/>
      <w:marTop w:val="0"/>
      <w:marBottom w:val="0"/>
      <w:divBdr>
        <w:top w:val="none" w:sz="0" w:space="0" w:color="auto"/>
        <w:left w:val="none" w:sz="0" w:space="0" w:color="auto"/>
        <w:bottom w:val="none" w:sz="0" w:space="0" w:color="auto"/>
        <w:right w:val="none" w:sz="0" w:space="0" w:color="auto"/>
      </w:divBdr>
    </w:div>
    <w:div w:id="1581871485">
      <w:bodyDiv w:val="1"/>
      <w:marLeft w:val="0"/>
      <w:marRight w:val="0"/>
      <w:marTop w:val="0"/>
      <w:marBottom w:val="0"/>
      <w:divBdr>
        <w:top w:val="none" w:sz="0" w:space="0" w:color="auto"/>
        <w:left w:val="none" w:sz="0" w:space="0" w:color="auto"/>
        <w:bottom w:val="none" w:sz="0" w:space="0" w:color="auto"/>
        <w:right w:val="none" w:sz="0" w:space="0" w:color="auto"/>
      </w:divBdr>
    </w:div>
    <w:div w:id="1582569581">
      <w:bodyDiv w:val="1"/>
      <w:marLeft w:val="0"/>
      <w:marRight w:val="0"/>
      <w:marTop w:val="0"/>
      <w:marBottom w:val="0"/>
      <w:divBdr>
        <w:top w:val="none" w:sz="0" w:space="0" w:color="auto"/>
        <w:left w:val="none" w:sz="0" w:space="0" w:color="auto"/>
        <w:bottom w:val="none" w:sz="0" w:space="0" w:color="auto"/>
        <w:right w:val="none" w:sz="0" w:space="0" w:color="auto"/>
      </w:divBdr>
    </w:div>
    <w:div w:id="1583299312">
      <w:bodyDiv w:val="1"/>
      <w:marLeft w:val="0"/>
      <w:marRight w:val="0"/>
      <w:marTop w:val="0"/>
      <w:marBottom w:val="0"/>
      <w:divBdr>
        <w:top w:val="none" w:sz="0" w:space="0" w:color="auto"/>
        <w:left w:val="none" w:sz="0" w:space="0" w:color="auto"/>
        <w:bottom w:val="none" w:sz="0" w:space="0" w:color="auto"/>
        <w:right w:val="none" w:sz="0" w:space="0" w:color="auto"/>
      </w:divBdr>
    </w:div>
    <w:div w:id="1585912731">
      <w:bodyDiv w:val="1"/>
      <w:marLeft w:val="0"/>
      <w:marRight w:val="0"/>
      <w:marTop w:val="0"/>
      <w:marBottom w:val="0"/>
      <w:divBdr>
        <w:top w:val="none" w:sz="0" w:space="0" w:color="auto"/>
        <w:left w:val="none" w:sz="0" w:space="0" w:color="auto"/>
        <w:bottom w:val="none" w:sz="0" w:space="0" w:color="auto"/>
        <w:right w:val="none" w:sz="0" w:space="0" w:color="auto"/>
      </w:divBdr>
    </w:div>
    <w:div w:id="1586525252">
      <w:bodyDiv w:val="1"/>
      <w:marLeft w:val="0"/>
      <w:marRight w:val="0"/>
      <w:marTop w:val="0"/>
      <w:marBottom w:val="0"/>
      <w:divBdr>
        <w:top w:val="none" w:sz="0" w:space="0" w:color="auto"/>
        <w:left w:val="none" w:sz="0" w:space="0" w:color="auto"/>
        <w:bottom w:val="none" w:sz="0" w:space="0" w:color="auto"/>
        <w:right w:val="none" w:sz="0" w:space="0" w:color="auto"/>
      </w:divBdr>
    </w:div>
    <w:div w:id="1587500916">
      <w:bodyDiv w:val="1"/>
      <w:marLeft w:val="0"/>
      <w:marRight w:val="0"/>
      <w:marTop w:val="0"/>
      <w:marBottom w:val="0"/>
      <w:divBdr>
        <w:top w:val="none" w:sz="0" w:space="0" w:color="auto"/>
        <w:left w:val="none" w:sz="0" w:space="0" w:color="auto"/>
        <w:bottom w:val="none" w:sz="0" w:space="0" w:color="auto"/>
        <w:right w:val="none" w:sz="0" w:space="0" w:color="auto"/>
      </w:divBdr>
    </w:div>
    <w:div w:id="1591622730">
      <w:bodyDiv w:val="1"/>
      <w:marLeft w:val="0"/>
      <w:marRight w:val="0"/>
      <w:marTop w:val="0"/>
      <w:marBottom w:val="0"/>
      <w:divBdr>
        <w:top w:val="none" w:sz="0" w:space="0" w:color="auto"/>
        <w:left w:val="none" w:sz="0" w:space="0" w:color="auto"/>
        <w:bottom w:val="none" w:sz="0" w:space="0" w:color="auto"/>
        <w:right w:val="none" w:sz="0" w:space="0" w:color="auto"/>
      </w:divBdr>
    </w:div>
    <w:div w:id="1593081828">
      <w:bodyDiv w:val="1"/>
      <w:marLeft w:val="0"/>
      <w:marRight w:val="0"/>
      <w:marTop w:val="0"/>
      <w:marBottom w:val="0"/>
      <w:divBdr>
        <w:top w:val="none" w:sz="0" w:space="0" w:color="auto"/>
        <w:left w:val="none" w:sz="0" w:space="0" w:color="auto"/>
        <w:bottom w:val="none" w:sz="0" w:space="0" w:color="auto"/>
        <w:right w:val="none" w:sz="0" w:space="0" w:color="auto"/>
      </w:divBdr>
    </w:div>
    <w:div w:id="1593590162">
      <w:bodyDiv w:val="1"/>
      <w:marLeft w:val="0"/>
      <w:marRight w:val="0"/>
      <w:marTop w:val="0"/>
      <w:marBottom w:val="0"/>
      <w:divBdr>
        <w:top w:val="none" w:sz="0" w:space="0" w:color="auto"/>
        <w:left w:val="none" w:sz="0" w:space="0" w:color="auto"/>
        <w:bottom w:val="none" w:sz="0" w:space="0" w:color="auto"/>
        <w:right w:val="none" w:sz="0" w:space="0" w:color="auto"/>
      </w:divBdr>
    </w:div>
    <w:div w:id="1595632055">
      <w:bodyDiv w:val="1"/>
      <w:marLeft w:val="0"/>
      <w:marRight w:val="0"/>
      <w:marTop w:val="0"/>
      <w:marBottom w:val="0"/>
      <w:divBdr>
        <w:top w:val="none" w:sz="0" w:space="0" w:color="auto"/>
        <w:left w:val="none" w:sz="0" w:space="0" w:color="auto"/>
        <w:bottom w:val="none" w:sz="0" w:space="0" w:color="auto"/>
        <w:right w:val="none" w:sz="0" w:space="0" w:color="auto"/>
      </w:divBdr>
    </w:div>
    <w:div w:id="1596548951">
      <w:bodyDiv w:val="1"/>
      <w:marLeft w:val="0"/>
      <w:marRight w:val="0"/>
      <w:marTop w:val="0"/>
      <w:marBottom w:val="0"/>
      <w:divBdr>
        <w:top w:val="none" w:sz="0" w:space="0" w:color="auto"/>
        <w:left w:val="none" w:sz="0" w:space="0" w:color="auto"/>
        <w:bottom w:val="none" w:sz="0" w:space="0" w:color="auto"/>
        <w:right w:val="none" w:sz="0" w:space="0" w:color="auto"/>
      </w:divBdr>
    </w:div>
    <w:div w:id="1597785505">
      <w:bodyDiv w:val="1"/>
      <w:marLeft w:val="0"/>
      <w:marRight w:val="0"/>
      <w:marTop w:val="0"/>
      <w:marBottom w:val="0"/>
      <w:divBdr>
        <w:top w:val="none" w:sz="0" w:space="0" w:color="auto"/>
        <w:left w:val="none" w:sz="0" w:space="0" w:color="auto"/>
        <w:bottom w:val="none" w:sz="0" w:space="0" w:color="auto"/>
        <w:right w:val="none" w:sz="0" w:space="0" w:color="auto"/>
      </w:divBdr>
    </w:div>
    <w:div w:id="1598367553">
      <w:bodyDiv w:val="1"/>
      <w:marLeft w:val="0"/>
      <w:marRight w:val="0"/>
      <w:marTop w:val="0"/>
      <w:marBottom w:val="0"/>
      <w:divBdr>
        <w:top w:val="none" w:sz="0" w:space="0" w:color="auto"/>
        <w:left w:val="none" w:sz="0" w:space="0" w:color="auto"/>
        <w:bottom w:val="none" w:sz="0" w:space="0" w:color="auto"/>
        <w:right w:val="none" w:sz="0" w:space="0" w:color="auto"/>
      </w:divBdr>
    </w:div>
    <w:div w:id="1598488713">
      <w:bodyDiv w:val="1"/>
      <w:marLeft w:val="0"/>
      <w:marRight w:val="0"/>
      <w:marTop w:val="0"/>
      <w:marBottom w:val="0"/>
      <w:divBdr>
        <w:top w:val="none" w:sz="0" w:space="0" w:color="auto"/>
        <w:left w:val="none" w:sz="0" w:space="0" w:color="auto"/>
        <w:bottom w:val="none" w:sz="0" w:space="0" w:color="auto"/>
        <w:right w:val="none" w:sz="0" w:space="0" w:color="auto"/>
      </w:divBdr>
    </w:div>
    <w:div w:id="1600597377">
      <w:bodyDiv w:val="1"/>
      <w:marLeft w:val="0"/>
      <w:marRight w:val="0"/>
      <w:marTop w:val="0"/>
      <w:marBottom w:val="0"/>
      <w:divBdr>
        <w:top w:val="none" w:sz="0" w:space="0" w:color="auto"/>
        <w:left w:val="none" w:sz="0" w:space="0" w:color="auto"/>
        <w:bottom w:val="none" w:sz="0" w:space="0" w:color="auto"/>
        <w:right w:val="none" w:sz="0" w:space="0" w:color="auto"/>
      </w:divBdr>
    </w:div>
    <w:div w:id="1601261170">
      <w:bodyDiv w:val="1"/>
      <w:marLeft w:val="0"/>
      <w:marRight w:val="0"/>
      <w:marTop w:val="0"/>
      <w:marBottom w:val="0"/>
      <w:divBdr>
        <w:top w:val="none" w:sz="0" w:space="0" w:color="auto"/>
        <w:left w:val="none" w:sz="0" w:space="0" w:color="auto"/>
        <w:bottom w:val="none" w:sz="0" w:space="0" w:color="auto"/>
        <w:right w:val="none" w:sz="0" w:space="0" w:color="auto"/>
      </w:divBdr>
    </w:div>
    <w:div w:id="1602369005">
      <w:bodyDiv w:val="1"/>
      <w:marLeft w:val="0"/>
      <w:marRight w:val="0"/>
      <w:marTop w:val="0"/>
      <w:marBottom w:val="0"/>
      <w:divBdr>
        <w:top w:val="none" w:sz="0" w:space="0" w:color="auto"/>
        <w:left w:val="none" w:sz="0" w:space="0" w:color="auto"/>
        <w:bottom w:val="none" w:sz="0" w:space="0" w:color="auto"/>
        <w:right w:val="none" w:sz="0" w:space="0" w:color="auto"/>
      </w:divBdr>
    </w:div>
    <w:div w:id="1603494762">
      <w:bodyDiv w:val="1"/>
      <w:marLeft w:val="0"/>
      <w:marRight w:val="0"/>
      <w:marTop w:val="0"/>
      <w:marBottom w:val="0"/>
      <w:divBdr>
        <w:top w:val="none" w:sz="0" w:space="0" w:color="auto"/>
        <w:left w:val="none" w:sz="0" w:space="0" w:color="auto"/>
        <w:bottom w:val="none" w:sz="0" w:space="0" w:color="auto"/>
        <w:right w:val="none" w:sz="0" w:space="0" w:color="auto"/>
      </w:divBdr>
    </w:div>
    <w:div w:id="1606769750">
      <w:bodyDiv w:val="1"/>
      <w:marLeft w:val="0"/>
      <w:marRight w:val="0"/>
      <w:marTop w:val="0"/>
      <w:marBottom w:val="0"/>
      <w:divBdr>
        <w:top w:val="none" w:sz="0" w:space="0" w:color="auto"/>
        <w:left w:val="none" w:sz="0" w:space="0" w:color="auto"/>
        <w:bottom w:val="none" w:sz="0" w:space="0" w:color="auto"/>
        <w:right w:val="none" w:sz="0" w:space="0" w:color="auto"/>
      </w:divBdr>
    </w:div>
    <w:div w:id="1607035537">
      <w:bodyDiv w:val="1"/>
      <w:marLeft w:val="0"/>
      <w:marRight w:val="0"/>
      <w:marTop w:val="0"/>
      <w:marBottom w:val="0"/>
      <w:divBdr>
        <w:top w:val="none" w:sz="0" w:space="0" w:color="auto"/>
        <w:left w:val="none" w:sz="0" w:space="0" w:color="auto"/>
        <w:bottom w:val="none" w:sz="0" w:space="0" w:color="auto"/>
        <w:right w:val="none" w:sz="0" w:space="0" w:color="auto"/>
      </w:divBdr>
    </w:div>
    <w:div w:id="1607155841">
      <w:bodyDiv w:val="1"/>
      <w:marLeft w:val="0"/>
      <w:marRight w:val="0"/>
      <w:marTop w:val="0"/>
      <w:marBottom w:val="0"/>
      <w:divBdr>
        <w:top w:val="none" w:sz="0" w:space="0" w:color="auto"/>
        <w:left w:val="none" w:sz="0" w:space="0" w:color="auto"/>
        <w:bottom w:val="none" w:sz="0" w:space="0" w:color="auto"/>
        <w:right w:val="none" w:sz="0" w:space="0" w:color="auto"/>
      </w:divBdr>
    </w:div>
    <w:div w:id="1609390239">
      <w:bodyDiv w:val="1"/>
      <w:marLeft w:val="0"/>
      <w:marRight w:val="0"/>
      <w:marTop w:val="0"/>
      <w:marBottom w:val="0"/>
      <w:divBdr>
        <w:top w:val="none" w:sz="0" w:space="0" w:color="auto"/>
        <w:left w:val="none" w:sz="0" w:space="0" w:color="auto"/>
        <w:bottom w:val="none" w:sz="0" w:space="0" w:color="auto"/>
        <w:right w:val="none" w:sz="0" w:space="0" w:color="auto"/>
      </w:divBdr>
    </w:div>
    <w:div w:id="1610313878">
      <w:bodyDiv w:val="1"/>
      <w:marLeft w:val="0"/>
      <w:marRight w:val="0"/>
      <w:marTop w:val="0"/>
      <w:marBottom w:val="0"/>
      <w:divBdr>
        <w:top w:val="none" w:sz="0" w:space="0" w:color="auto"/>
        <w:left w:val="none" w:sz="0" w:space="0" w:color="auto"/>
        <w:bottom w:val="none" w:sz="0" w:space="0" w:color="auto"/>
        <w:right w:val="none" w:sz="0" w:space="0" w:color="auto"/>
      </w:divBdr>
    </w:div>
    <w:div w:id="1610896654">
      <w:bodyDiv w:val="1"/>
      <w:marLeft w:val="0"/>
      <w:marRight w:val="0"/>
      <w:marTop w:val="0"/>
      <w:marBottom w:val="0"/>
      <w:divBdr>
        <w:top w:val="none" w:sz="0" w:space="0" w:color="auto"/>
        <w:left w:val="none" w:sz="0" w:space="0" w:color="auto"/>
        <w:bottom w:val="none" w:sz="0" w:space="0" w:color="auto"/>
        <w:right w:val="none" w:sz="0" w:space="0" w:color="auto"/>
      </w:divBdr>
    </w:div>
    <w:div w:id="1611819868">
      <w:bodyDiv w:val="1"/>
      <w:marLeft w:val="0"/>
      <w:marRight w:val="0"/>
      <w:marTop w:val="0"/>
      <w:marBottom w:val="0"/>
      <w:divBdr>
        <w:top w:val="none" w:sz="0" w:space="0" w:color="auto"/>
        <w:left w:val="none" w:sz="0" w:space="0" w:color="auto"/>
        <w:bottom w:val="none" w:sz="0" w:space="0" w:color="auto"/>
        <w:right w:val="none" w:sz="0" w:space="0" w:color="auto"/>
      </w:divBdr>
    </w:div>
    <w:div w:id="1614633379">
      <w:bodyDiv w:val="1"/>
      <w:marLeft w:val="0"/>
      <w:marRight w:val="0"/>
      <w:marTop w:val="0"/>
      <w:marBottom w:val="0"/>
      <w:divBdr>
        <w:top w:val="none" w:sz="0" w:space="0" w:color="auto"/>
        <w:left w:val="none" w:sz="0" w:space="0" w:color="auto"/>
        <w:bottom w:val="none" w:sz="0" w:space="0" w:color="auto"/>
        <w:right w:val="none" w:sz="0" w:space="0" w:color="auto"/>
      </w:divBdr>
    </w:div>
    <w:div w:id="1614902466">
      <w:bodyDiv w:val="1"/>
      <w:marLeft w:val="0"/>
      <w:marRight w:val="0"/>
      <w:marTop w:val="0"/>
      <w:marBottom w:val="0"/>
      <w:divBdr>
        <w:top w:val="none" w:sz="0" w:space="0" w:color="auto"/>
        <w:left w:val="none" w:sz="0" w:space="0" w:color="auto"/>
        <w:bottom w:val="none" w:sz="0" w:space="0" w:color="auto"/>
        <w:right w:val="none" w:sz="0" w:space="0" w:color="auto"/>
      </w:divBdr>
    </w:div>
    <w:div w:id="1616476107">
      <w:bodyDiv w:val="1"/>
      <w:marLeft w:val="0"/>
      <w:marRight w:val="0"/>
      <w:marTop w:val="0"/>
      <w:marBottom w:val="0"/>
      <w:divBdr>
        <w:top w:val="none" w:sz="0" w:space="0" w:color="auto"/>
        <w:left w:val="none" w:sz="0" w:space="0" w:color="auto"/>
        <w:bottom w:val="none" w:sz="0" w:space="0" w:color="auto"/>
        <w:right w:val="none" w:sz="0" w:space="0" w:color="auto"/>
      </w:divBdr>
    </w:div>
    <w:div w:id="1618750728">
      <w:bodyDiv w:val="1"/>
      <w:marLeft w:val="0"/>
      <w:marRight w:val="0"/>
      <w:marTop w:val="0"/>
      <w:marBottom w:val="0"/>
      <w:divBdr>
        <w:top w:val="none" w:sz="0" w:space="0" w:color="auto"/>
        <w:left w:val="none" w:sz="0" w:space="0" w:color="auto"/>
        <w:bottom w:val="none" w:sz="0" w:space="0" w:color="auto"/>
        <w:right w:val="none" w:sz="0" w:space="0" w:color="auto"/>
      </w:divBdr>
    </w:div>
    <w:div w:id="1618875228">
      <w:bodyDiv w:val="1"/>
      <w:marLeft w:val="0"/>
      <w:marRight w:val="0"/>
      <w:marTop w:val="0"/>
      <w:marBottom w:val="0"/>
      <w:divBdr>
        <w:top w:val="none" w:sz="0" w:space="0" w:color="auto"/>
        <w:left w:val="none" w:sz="0" w:space="0" w:color="auto"/>
        <w:bottom w:val="none" w:sz="0" w:space="0" w:color="auto"/>
        <w:right w:val="none" w:sz="0" w:space="0" w:color="auto"/>
      </w:divBdr>
    </w:div>
    <w:div w:id="1620993895">
      <w:bodyDiv w:val="1"/>
      <w:marLeft w:val="0"/>
      <w:marRight w:val="0"/>
      <w:marTop w:val="0"/>
      <w:marBottom w:val="0"/>
      <w:divBdr>
        <w:top w:val="none" w:sz="0" w:space="0" w:color="auto"/>
        <w:left w:val="none" w:sz="0" w:space="0" w:color="auto"/>
        <w:bottom w:val="none" w:sz="0" w:space="0" w:color="auto"/>
        <w:right w:val="none" w:sz="0" w:space="0" w:color="auto"/>
      </w:divBdr>
    </w:div>
    <w:div w:id="1621112767">
      <w:bodyDiv w:val="1"/>
      <w:marLeft w:val="0"/>
      <w:marRight w:val="0"/>
      <w:marTop w:val="0"/>
      <w:marBottom w:val="0"/>
      <w:divBdr>
        <w:top w:val="none" w:sz="0" w:space="0" w:color="auto"/>
        <w:left w:val="none" w:sz="0" w:space="0" w:color="auto"/>
        <w:bottom w:val="none" w:sz="0" w:space="0" w:color="auto"/>
        <w:right w:val="none" w:sz="0" w:space="0" w:color="auto"/>
      </w:divBdr>
    </w:div>
    <w:div w:id="1622569007">
      <w:bodyDiv w:val="1"/>
      <w:marLeft w:val="0"/>
      <w:marRight w:val="0"/>
      <w:marTop w:val="0"/>
      <w:marBottom w:val="0"/>
      <w:divBdr>
        <w:top w:val="none" w:sz="0" w:space="0" w:color="auto"/>
        <w:left w:val="none" w:sz="0" w:space="0" w:color="auto"/>
        <w:bottom w:val="none" w:sz="0" w:space="0" w:color="auto"/>
        <w:right w:val="none" w:sz="0" w:space="0" w:color="auto"/>
      </w:divBdr>
    </w:div>
    <w:div w:id="1624380772">
      <w:bodyDiv w:val="1"/>
      <w:marLeft w:val="0"/>
      <w:marRight w:val="0"/>
      <w:marTop w:val="0"/>
      <w:marBottom w:val="0"/>
      <w:divBdr>
        <w:top w:val="none" w:sz="0" w:space="0" w:color="auto"/>
        <w:left w:val="none" w:sz="0" w:space="0" w:color="auto"/>
        <w:bottom w:val="none" w:sz="0" w:space="0" w:color="auto"/>
        <w:right w:val="none" w:sz="0" w:space="0" w:color="auto"/>
      </w:divBdr>
    </w:div>
    <w:div w:id="1625501423">
      <w:bodyDiv w:val="1"/>
      <w:marLeft w:val="0"/>
      <w:marRight w:val="0"/>
      <w:marTop w:val="0"/>
      <w:marBottom w:val="0"/>
      <w:divBdr>
        <w:top w:val="none" w:sz="0" w:space="0" w:color="auto"/>
        <w:left w:val="none" w:sz="0" w:space="0" w:color="auto"/>
        <w:bottom w:val="none" w:sz="0" w:space="0" w:color="auto"/>
        <w:right w:val="none" w:sz="0" w:space="0" w:color="auto"/>
      </w:divBdr>
    </w:div>
    <w:div w:id="1631087991">
      <w:bodyDiv w:val="1"/>
      <w:marLeft w:val="0"/>
      <w:marRight w:val="0"/>
      <w:marTop w:val="0"/>
      <w:marBottom w:val="0"/>
      <w:divBdr>
        <w:top w:val="none" w:sz="0" w:space="0" w:color="auto"/>
        <w:left w:val="none" w:sz="0" w:space="0" w:color="auto"/>
        <w:bottom w:val="none" w:sz="0" w:space="0" w:color="auto"/>
        <w:right w:val="none" w:sz="0" w:space="0" w:color="auto"/>
      </w:divBdr>
    </w:div>
    <w:div w:id="1631588518">
      <w:bodyDiv w:val="1"/>
      <w:marLeft w:val="0"/>
      <w:marRight w:val="0"/>
      <w:marTop w:val="0"/>
      <w:marBottom w:val="0"/>
      <w:divBdr>
        <w:top w:val="none" w:sz="0" w:space="0" w:color="auto"/>
        <w:left w:val="none" w:sz="0" w:space="0" w:color="auto"/>
        <w:bottom w:val="none" w:sz="0" w:space="0" w:color="auto"/>
        <w:right w:val="none" w:sz="0" w:space="0" w:color="auto"/>
      </w:divBdr>
    </w:div>
    <w:div w:id="1634939271">
      <w:bodyDiv w:val="1"/>
      <w:marLeft w:val="0"/>
      <w:marRight w:val="0"/>
      <w:marTop w:val="0"/>
      <w:marBottom w:val="0"/>
      <w:divBdr>
        <w:top w:val="none" w:sz="0" w:space="0" w:color="auto"/>
        <w:left w:val="none" w:sz="0" w:space="0" w:color="auto"/>
        <w:bottom w:val="none" w:sz="0" w:space="0" w:color="auto"/>
        <w:right w:val="none" w:sz="0" w:space="0" w:color="auto"/>
      </w:divBdr>
    </w:div>
    <w:div w:id="1636910385">
      <w:bodyDiv w:val="1"/>
      <w:marLeft w:val="0"/>
      <w:marRight w:val="0"/>
      <w:marTop w:val="0"/>
      <w:marBottom w:val="0"/>
      <w:divBdr>
        <w:top w:val="none" w:sz="0" w:space="0" w:color="auto"/>
        <w:left w:val="none" w:sz="0" w:space="0" w:color="auto"/>
        <w:bottom w:val="none" w:sz="0" w:space="0" w:color="auto"/>
        <w:right w:val="none" w:sz="0" w:space="0" w:color="auto"/>
      </w:divBdr>
    </w:div>
    <w:div w:id="1637759423">
      <w:bodyDiv w:val="1"/>
      <w:marLeft w:val="0"/>
      <w:marRight w:val="0"/>
      <w:marTop w:val="0"/>
      <w:marBottom w:val="0"/>
      <w:divBdr>
        <w:top w:val="none" w:sz="0" w:space="0" w:color="auto"/>
        <w:left w:val="none" w:sz="0" w:space="0" w:color="auto"/>
        <w:bottom w:val="none" w:sz="0" w:space="0" w:color="auto"/>
        <w:right w:val="none" w:sz="0" w:space="0" w:color="auto"/>
      </w:divBdr>
    </w:div>
    <w:div w:id="1641423741">
      <w:bodyDiv w:val="1"/>
      <w:marLeft w:val="0"/>
      <w:marRight w:val="0"/>
      <w:marTop w:val="0"/>
      <w:marBottom w:val="0"/>
      <w:divBdr>
        <w:top w:val="none" w:sz="0" w:space="0" w:color="auto"/>
        <w:left w:val="none" w:sz="0" w:space="0" w:color="auto"/>
        <w:bottom w:val="none" w:sz="0" w:space="0" w:color="auto"/>
        <w:right w:val="none" w:sz="0" w:space="0" w:color="auto"/>
      </w:divBdr>
    </w:div>
    <w:div w:id="1641615515">
      <w:bodyDiv w:val="1"/>
      <w:marLeft w:val="0"/>
      <w:marRight w:val="0"/>
      <w:marTop w:val="0"/>
      <w:marBottom w:val="0"/>
      <w:divBdr>
        <w:top w:val="none" w:sz="0" w:space="0" w:color="auto"/>
        <w:left w:val="none" w:sz="0" w:space="0" w:color="auto"/>
        <w:bottom w:val="none" w:sz="0" w:space="0" w:color="auto"/>
        <w:right w:val="none" w:sz="0" w:space="0" w:color="auto"/>
      </w:divBdr>
    </w:div>
    <w:div w:id="1642809379">
      <w:bodyDiv w:val="1"/>
      <w:marLeft w:val="0"/>
      <w:marRight w:val="0"/>
      <w:marTop w:val="0"/>
      <w:marBottom w:val="0"/>
      <w:divBdr>
        <w:top w:val="none" w:sz="0" w:space="0" w:color="auto"/>
        <w:left w:val="none" w:sz="0" w:space="0" w:color="auto"/>
        <w:bottom w:val="none" w:sz="0" w:space="0" w:color="auto"/>
        <w:right w:val="none" w:sz="0" w:space="0" w:color="auto"/>
      </w:divBdr>
    </w:div>
    <w:div w:id="1643541755">
      <w:bodyDiv w:val="1"/>
      <w:marLeft w:val="0"/>
      <w:marRight w:val="0"/>
      <w:marTop w:val="0"/>
      <w:marBottom w:val="0"/>
      <w:divBdr>
        <w:top w:val="none" w:sz="0" w:space="0" w:color="auto"/>
        <w:left w:val="none" w:sz="0" w:space="0" w:color="auto"/>
        <w:bottom w:val="none" w:sz="0" w:space="0" w:color="auto"/>
        <w:right w:val="none" w:sz="0" w:space="0" w:color="auto"/>
      </w:divBdr>
    </w:div>
    <w:div w:id="1643846692">
      <w:bodyDiv w:val="1"/>
      <w:marLeft w:val="0"/>
      <w:marRight w:val="0"/>
      <w:marTop w:val="0"/>
      <w:marBottom w:val="0"/>
      <w:divBdr>
        <w:top w:val="none" w:sz="0" w:space="0" w:color="auto"/>
        <w:left w:val="none" w:sz="0" w:space="0" w:color="auto"/>
        <w:bottom w:val="none" w:sz="0" w:space="0" w:color="auto"/>
        <w:right w:val="none" w:sz="0" w:space="0" w:color="auto"/>
      </w:divBdr>
    </w:div>
    <w:div w:id="1644046312">
      <w:bodyDiv w:val="1"/>
      <w:marLeft w:val="0"/>
      <w:marRight w:val="0"/>
      <w:marTop w:val="0"/>
      <w:marBottom w:val="0"/>
      <w:divBdr>
        <w:top w:val="none" w:sz="0" w:space="0" w:color="auto"/>
        <w:left w:val="none" w:sz="0" w:space="0" w:color="auto"/>
        <w:bottom w:val="none" w:sz="0" w:space="0" w:color="auto"/>
        <w:right w:val="none" w:sz="0" w:space="0" w:color="auto"/>
      </w:divBdr>
    </w:div>
    <w:div w:id="1644234115">
      <w:bodyDiv w:val="1"/>
      <w:marLeft w:val="0"/>
      <w:marRight w:val="0"/>
      <w:marTop w:val="0"/>
      <w:marBottom w:val="0"/>
      <w:divBdr>
        <w:top w:val="none" w:sz="0" w:space="0" w:color="auto"/>
        <w:left w:val="none" w:sz="0" w:space="0" w:color="auto"/>
        <w:bottom w:val="none" w:sz="0" w:space="0" w:color="auto"/>
        <w:right w:val="none" w:sz="0" w:space="0" w:color="auto"/>
      </w:divBdr>
    </w:div>
    <w:div w:id="1645961266">
      <w:bodyDiv w:val="1"/>
      <w:marLeft w:val="0"/>
      <w:marRight w:val="0"/>
      <w:marTop w:val="0"/>
      <w:marBottom w:val="0"/>
      <w:divBdr>
        <w:top w:val="none" w:sz="0" w:space="0" w:color="auto"/>
        <w:left w:val="none" w:sz="0" w:space="0" w:color="auto"/>
        <w:bottom w:val="none" w:sz="0" w:space="0" w:color="auto"/>
        <w:right w:val="none" w:sz="0" w:space="0" w:color="auto"/>
      </w:divBdr>
    </w:div>
    <w:div w:id="1646665380">
      <w:bodyDiv w:val="1"/>
      <w:marLeft w:val="0"/>
      <w:marRight w:val="0"/>
      <w:marTop w:val="0"/>
      <w:marBottom w:val="0"/>
      <w:divBdr>
        <w:top w:val="none" w:sz="0" w:space="0" w:color="auto"/>
        <w:left w:val="none" w:sz="0" w:space="0" w:color="auto"/>
        <w:bottom w:val="none" w:sz="0" w:space="0" w:color="auto"/>
        <w:right w:val="none" w:sz="0" w:space="0" w:color="auto"/>
      </w:divBdr>
    </w:div>
    <w:div w:id="1646858712">
      <w:bodyDiv w:val="1"/>
      <w:marLeft w:val="0"/>
      <w:marRight w:val="0"/>
      <w:marTop w:val="0"/>
      <w:marBottom w:val="0"/>
      <w:divBdr>
        <w:top w:val="none" w:sz="0" w:space="0" w:color="auto"/>
        <w:left w:val="none" w:sz="0" w:space="0" w:color="auto"/>
        <w:bottom w:val="none" w:sz="0" w:space="0" w:color="auto"/>
        <w:right w:val="none" w:sz="0" w:space="0" w:color="auto"/>
      </w:divBdr>
    </w:div>
    <w:div w:id="1650750041">
      <w:bodyDiv w:val="1"/>
      <w:marLeft w:val="0"/>
      <w:marRight w:val="0"/>
      <w:marTop w:val="0"/>
      <w:marBottom w:val="0"/>
      <w:divBdr>
        <w:top w:val="none" w:sz="0" w:space="0" w:color="auto"/>
        <w:left w:val="none" w:sz="0" w:space="0" w:color="auto"/>
        <w:bottom w:val="none" w:sz="0" w:space="0" w:color="auto"/>
        <w:right w:val="none" w:sz="0" w:space="0" w:color="auto"/>
      </w:divBdr>
    </w:div>
    <w:div w:id="1651666550">
      <w:bodyDiv w:val="1"/>
      <w:marLeft w:val="0"/>
      <w:marRight w:val="0"/>
      <w:marTop w:val="0"/>
      <w:marBottom w:val="0"/>
      <w:divBdr>
        <w:top w:val="none" w:sz="0" w:space="0" w:color="auto"/>
        <w:left w:val="none" w:sz="0" w:space="0" w:color="auto"/>
        <w:bottom w:val="none" w:sz="0" w:space="0" w:color="auto"/>
        <w:right w:val="none" w:sz="0" w:space="0" w:color="auto"/>
      </w:divBdr>
    </w:div>
    <w:div w:id="1654483916">
      <w:bodyDiv w:val="1"/>
      <w:marLeft w:val="0"/>
      <w:marRight w:val="0"/>
      <w:marTop w:val="0"/>
      <w:marBottom w:val="0"/>
      <w:divBdr>
        <w:top w:val="none" w:sz="0" w:space="0" w:color="auto"/>
        <w:left w:val="none" w:sz="0" w:space="0" w:color="auto"/>
        <w:bottom w:val="none" w:sz="0" w:space="0" w:color="auto"/>
        <w:right w:val="none" w:sz="0" w:space="0" w:color="auto"/>
      </w:divBdr>
    </w:div>
    <w:div w:id="1656646276">
      <w:bodyDiv w:val="1"/>
      <w:marLeft w:val="0"/>
      <w:marRight w:val="0"/>
      <w:marTop w:val="0"/>
      <w:marBottom w:val="0"/>
      <w:divBdr>
        <w:top w:val="none" w:sz="0" w:space="0" w:color="auto"/>
        <w:left w:val="none" w:sz="0" w:space="0" w:color="auto"/>
        <w:bottom w:val="none" w:sz="0" w:space="0" w:color="auto"/>
        <w:right w:val="none" w:sz="0" w:space="0" w:color="auto"/>
      </w:divBdr>
    </w:div>
    <w:div w:id="1659770023">
      <w:bodyDiv w:val="1"/>
      <w:marLeft w:val="0"/>
      <w:marRight w:val="0"/>
      <w:marTop w:val="0"/>
      <w:marBottom w:val="0"/>
      <w:divBdr>
        <w:top w:val="none" w:sz="0" w:space="0" w:color="auto"/>
        <w:left w:val="none" w:sz="0" w:space="0" w:color="auto"/>
        <w:bottom w:val="none" w:sz="0" w:space="0" w:color="auto"/>
        <w:right w:val="none" w:sz="0" w:space="0" w:color="auto"/>
      </w:divBdr>
    </w:div>
    <w:div w:id="1661038892">
      <w:bodyDiv w:val="1"/>
      <w:marLeft w:val="0"/>
      <w:marRight w:val="0"/>
      <w:marTop w:val="0"/>
      <w:marBottom w:val="0"/>
      <w:divBdr>
        <w:top w:val="none" w:sz="0" w:space="0" w:color="auto"/>
        <w:left w:val="none" w:sz="0" w:space="0" w:color="auto"/>
        <w:bottom w:val="none" w:sz="0" w:space="0" w:color="auto"/>
        <w:right w:val="none" w:sz="0" w:space="0" w:color="auto"/>
      </w:divBdr>
    </w:div>
    <w:div w:id="1665232953">
      <w:bodyDiv w:val="1"/>
      <w:marLeft w:val="0"/>
      <w:marRight w:val="0"/>
      <w:marTop w:val="0"/>
      <w:marBottom w:val="0"/>
      <w:divBdr>
        <w:top w:val="none" w:sz="0" w:space="0" w:color="auto"/>
        <w:left w:val="none" w:sz="0" w:space="0" w:color="auto"/>
        <w:bottom w:val="none" w:sz="0" w:space="0" w:color="auto"/>
        <w:right w:val="none" w:sz="0" w:space="0" w:color="auto"/>
      </w:divBdr>
    </w:div>
    <w:div w:id="1671442612">
      <w:bodyDiv w:val="1"/>
      <w:marLeft w:val="0"/>
      <w:marRight w:val="0"/>
      <w:marTop w:val="0"/>
      <w:marBottom w:val="0"/>
      <w:divBdr>
        <w:top w:val="none" w:sz="0" w:space="0" w:color="auto"/>
        <w:left w:val="none" w:sz="0" w:space="0" w:color="auto"/>
        <w:bottom w:val="none" w:sz="0" w:space="0" w:color="auto"/>
        <w:right w:val="none" w:sz="0" w:space="0" w:color="auto"/>
      </w:divBdr>
    </w:div>
    <w:div w:id="1672373880">
      <w:bodyDiv w:val="1"/>
      <w:marLeft w:val="0"/>
      <w:marRight w:val="0"/>
      <w:marTop w:val="0"/>
      <w:marBottom w:val="0"/>
      <w:divBdr>
        <w:top w:val="none" w:sz="0" w:space="0" w:color="auto"/>
        <w:left w:val="none" w:sz="0" w:space="0" w:color="auto"/>
        <w:bottom w:val="none" w:sz="0" w:space="0" w:color="auto"/>
        <w:right w:val="none" w:sz="0" w:space="0" w:color="auto"/>
      </w:divBdr>
    </w:div>
    <w:div w:id="1672634907">
      <w:bodyDiv w:val="1"/>
      <w:marLeft w:val="0"/>
      <w:marRight w:val="0"/>
      <w:marTop w:val="0"/>
      <w:marBottom w:val="0"/>
      <w:divBdr>
        <w:top w:val="none" w:sz="0" w:space="0" w:color="auto"/>
        <w:left w:val="none" w:sz="0" w:space="0" w:color="auto"/>
        <w:bottom w:val="none" w:sz="0" w:space="0" w:color="auto"/>
        <w:right w:val="none" w:sz="0" w:space="0" w:color="auto"/>
      </w:divBdr>
    </w:div>
    <w:div w:id="1673029404">
      <w:bodyDiv w:val="1"/>
      <w:marLeft w:val="0"/>
      <w:marRight w:val="0"/>
      <w:marTop w:val="0"/>
      <w:marBottom w:val="0"/>
      <w:divBdr>
        <w:top w:val="none" w:sz="0" w:space="0" w:color="auto"/>
        <w:left w:val="none" w:sz="0" w:space="0" w:color="auto"/>
        <w:bottom w:val="none" w:sz="0" w:space="0" w:color="auto"/>
        <w:right w:val="none" w:sz="0" w:space="0" w:color="auto"/>
      </w:divBdr>
    </w:div>
    <w:div w:id="1675373015">
      <w:bodyDiv w:val="1"/>
      <w:marLeft w:val="0"/>
      <w:marRight w:val="0"/>
      <w:marTop w:val="0"/>
      <w:marBottom w:val="0"/>
      <w:divBdr>
        <w:top w:val="none" w:sz="0" w:space="0" w:color="auto"/>
        <w:left w:val="none" w:sz="0" w:space="0" w:color="auto"/>
        <w:bottom w:val="none" w:sz="0" w:space="0" w:color="auto"/>
        <w:right w:val="none" w:sz="0" w:space="0" w:color="auto"/>
      </w:divBdr>
    </w:div>
    <w:div w:id="1675575055">
      <w:bodyDiv w:val="1"/>
      <w:marLeft w:val="0"/>
      <w:marRight w:val="0"/>
      <w:marTop w:val="0"/>
      <w:marBottom w:val="0"/>
      <w:divBdr>
        <w:top w:val="none" w:sz="0" w:space="0" w:color="auto"/>
        <w:left w:val="none" w:sz="0" w:space="0" w:color="auto"/>
        <w:bottom w:val="none" w:sz="0" w:space="0" w:color="auto"/>
        <w:right w:val="none" w:sz="0" w:space="0" w:color="auto"/>
      </w:divBdr>
    </w:div>
    <w:div w:id="1676031734">
      <w:bodyDiv w:val="1"/>
      <w:marLeft w:val="0"/>
      <w:marRight w:val="0"/>
      <w:marTop w:val="0"/>
      <w:marBottom w:val="0"/>
      <w:divBdr>
        <w:top w:val="none" w:sz="0" w:space="0" w:color="auto"/>
        <w:left w:val="none" w:sz="0" w:space="0" w:color="auto"/>
        <w:bottom w:val="none" w:sz="0" w:space="0" w:color="auto"/>
        <w:right w:val="none" w:sz="0" w:space="0" w:color="auto"/>
      </w:divBdr>
    </w:div>
    <w:div w:id="1679507026">
      <w:bodyDiv w:val="1"/>
      <w:marLeft w:val="0"/>
      <w:marRight w:val="0"/>
      <w:marTop w:val="0"/>
      <w:marBottom w:val="0"/>
      <w:divBdr>
        <w:top w:val="none" w:sz="0" w:space="0" w:color="auto"/>
        <w:left w:val="none" w:sz="0" w:space="0" w:color="auto"/>
        <w:bottom w:val="none" w:sz="0" w:space="0" w:color="auto"/>
        <w:right w:val="none" w:sz="0" w:space="0" w:color="auto"/>
      </w:divBdr>
    </w:div>
    <w:div w:id="1679698371">
      <w:bodyDiv w:val="1"/>
      <w:marLeft w:val="0"/>
      <w:marRight w:val="0"/>
      <w:marTop w:val="0"/>
      <w:marBottom w:val="0"/>
      <w:divBdr>
        <w:top w:val="none" w:sz="0" w:space="0" w:color="auto"/>
        <w:left w:val="none" w:sz="0" w:space="0" w:color="auto"/>
        <w:bottom w:val="none" w:sz="0" w:space="0" w:color="auto"/>
        <w:right w:val="none" w:sz="0" w:space="0" w:color="auto"/>
      </w:divBdr>
    </w:div>
    <w:div w:id="1684044442">
      <w:bodyDiv w:val="1"/>
      <w:marLeft w:val="0"/>
      <w:marRight w:val="0"/>
      <w:marTop w:val="0"/>
      <w:marBottom w:val="0"/>
      <w:divBdr>
        <w:top w:val="none" w:sz="0" w:space="0" w:color="auto"/>
        <w:left w:val="none" w:sz="0" w:space="0" w:color="auto"/>
        <w:bottom w:val="none" w:sz="0" w:space="0" w:color="auto"/>
        <w:right w:val="none" w:sz="0" w:space="0" w:color="auto"/>
      </w:divBdr>
    </w:div>
    <w:div w:id="1685087792">
      <w:bodyDiv w:val="1"/>
      <w:marLeft w:val="0"/>
      <w:marRight w:val="0"/>
      <w:marTop w:val="0"/>
      <w:marBottom w:val="0"/>
      <w:divBdr>
        <w:top w:val="none" w:sz="0" w:space="0" w:color="auto"/>
        <w:left w:val="none" w:sz="0" w:space="0" w:color="auto"/>
        <w:bottom w:val="none" w:sz="0" w:space="0" w:color="auto"/>
        <w:right w:val="none" w:sz="0" w:space="0" w:color="auto"/>
      </w:divBdr>
    </w:div>
    <w:div w:id="1687250878">
      <w:bodyDiv w:val="1"/>
      <w:marLeft w:val="0"/>
      <w:marRight w:val="0"/>
      <w:marTop w:val="0"/>
      <w:marBottom w:val="0"/>
      <w:divBdr>
        <w:top w:val="none" w:sz="0" w:space="0" w:color="auto"/>
        <w:left w:val="none" w:sz="0" w:space="0" w:color="auto"/>
        <w:bottom w:val="none" w:sz="0" w:space="0" w:color="auto"/>
        <w:right w:val="none" w:sz="0" w:space="0" w:color="auto"/>
      </w:divBdr>
    </w:div>
    <w:div w:id="1691299920">
      <w:bodyDiv w:val="1"/>
      <w:marLeft w:val="0"/>
      <w:marRight w:val="0"/>
      <w:marTop w:val="0"/>
      <w:marBottom w:val="0"/>
      <w:divBdr>
        <w:top w:val="none" w:sz="0" w:space="0" w:color="auto"/>
        <w:left w:val="none" w:sz="0" w:space="0" w:color="auto"/>
        <w:bottom w:val="none" w:sz="0" w:space="0" w:color="auto"/>
        <w:right w:val="none" w:sz="0" w:space="0" w:color="auto"/>
      </w:divBdr>
    </w:div>
    <w:div w:id="1691371885">
      <w:bodyDiv w:val="1"/>
      <w:marLeft w:val="0"/>
      <w:marRight w:val="0"/>
      <w:marTop w:val="0"/>
      <w:marBottom w:val="0"/>
      <w:divBdr>
        <w:top w:val="none" w:sz="0" w:space="0" w:color="auto"/>
        <w:left w:val="none" w:sz="0" w:space="0" w:color="auto"/>
        <w:bottom w:val="none" w:sz="0" w:space="0" w:color="auto"/>
        <w:right w:val="none" w:sz="0" w:space="0" w:color="auto"/>
      </w:divBdr>
    </w:div>
    <w:div w:id="1692025440">
      <w:bodyDiv w:val="1"/>
      <w:marLeft w:val="0"/>
      <w:marRight w:val="0"/>
      <w:marTop w:val="0"/>
      <w:marBottom w:val="0"/>
      <w:divBdr>
        <w:top w:val="none" w:sz="0" w:space="0" w:color="auto"/>
        <w:left w:val="none" w:sz="0" w:space="0" w:color="auto"/>
        <w:bottom w:val="none" w:sz="0" w:space="0" w:color="auto"/>
        <w:right w:val="none" w:sz="0" w:space="0" w:color="auto"/>
      </w:divBdr>
    </w:div>
    <w:div w:id="1692952199">
      <w:bodyDiv w:val="1"/>
      <w:marLeft w:val="0"/>
      <w:marRight w:val="0"/>
      <w:marTop w:val="0"/>
      <w:marBottom w:val="0"/>
      <w:divBdr>
        <w:top w:val="none" w:sz="0" w:space="0" w:color="auto"/>
        <w:left w:val="none" w:sz="0" w:space="0" w:color="auto"/>
        <w:bottom w:val="none" w:sz="0" w:space="0" w:color="auto"/>
        <w:right w:val="none" w:sz="0" w:space="0" w:color="auto"/>
      </w:divBdr>
    </w:div>
    <w:div w:id="1694375842">
      <w:bodyDiv w:val="1"/>
      <w:marLeft w:val="0"/>
      <w:marRight w:val="0"/>
      <w:marTop w:val="0"/>
      <w:marBottom w:val="0"/>
      <w:divBdr>
        <w:top w:val="none" w:sz="0" w:space="0" w:color="auto"/>
        <w:left w:val="none" w:sz="0" w:space="0" w:color="auto"/>
        <w:bottom w:val="none" w:sz="0" w:space="0" w:color="auto"/>
        <w:right w:val="none" w:sz="0" w:space="0" w:color="auto"/>
      </w:divBdr>
    </w:div>
    <w:div w:id="1694569693">
      <w:bodyDiv w:val="1"/>
      <w:marLeft w:val="0"/>
      <w:marRight w:val="0"/>
      <w:marTop w:val="0"/>
      <w:marBottom w:val="0"/>
      <w:divBdr>
        <w:top w:val="none" w:sz="0" w:space="0" w:color="auto"/>
        <w:left w:val="none" w:sz="0" w:space="0" w:color="auto"/>
        <w:bottom w:val="none" w:sz="0" w:space="0" w:color="auto"/>
        <w:right w:val="none" w:sz="0" w:space="0" w:color="auto"/>
      </w:divBdr>
    </w:div>
    <w:div w:id="1694765852">
      <w:bodyDiv w:val="1"/>
      <w:marLeft w:val="0"/>
      <w:marRight w:val="0"/>
      <w:marTop w:val="0"/>
      <w:marBottom w:val="0"/>
      <w:divBdr>
        <w:top w:val="none" w:sz="0" w:space="0" w:color="auto"/>
        <w:left w:val="none" w:sz="0" w:space="0" w:color="auto"/>
        <w:bottom w:val="none" w:sz="0" w:space="0" w:color="auto"/>
        <w:right w:val="none" w:sz="0" w:space="0" w:color="auto"/>
      </w:divBdr>
    </w:div>
    <w:div w:id="1695232000">
      <w:bodyDiv w:val="1"/>
      <w:marLeft w:val="0"/>
      <w:marRight w:val="0"/>
      <w:marTop w:val="0"/>
      <w:marBottom w:val="0"/>
      <w:divBdr>
        <w:top w:val="none" w:sz="0" w:space="0" w:color="auto"/>
        <w:left w:val="none" w:sz="0" w:space="0" w:color="auto"/>
        <w:bottom w:val="none" w:sz="0" w:space="0" w:color="auto"/>
        <w:right w:val="none" w:sz="0" w:space="0" w:color="auto"/>
      </w:divBdr>
    </w:div>
    <w:div w:id="1698383894">
      <w:bodyDiv w:val="1"/>
      <w:marLeft w:val="0"/>
      <w:marRight w:val="0"/>
      <w:marTop w:val="0"/>
      <w:marBottom w:val="0"/>
      <w:divBdr>
        <w:top w:val="none" w:sz="0" w:space="0" w:color="auto"/>
        <w:left w:val="none" w:sz="0" w:space="0" w:color="auto"/>
        <w:bottom w:val="none" w:sz="0" w:space="0" w:color="auto"/>
        <w:right w:val="none" w:sz="0" w:space="0" w:color="auto"/>
      </w:divBdr>
    </w:div>
    <w:div w:id="1700084795">
      <w:bodyDiv w:val="1"/>
      <w:marLeft w:val="0"/>
      <w:marRight w:val="0"/>
      <w:marTop w:val="0"/>
      <w:marBottom w:val="0"/>
      <w:divBdr>
        <w:top w:val="none" w:sz="0" w:space="0" w:color="auto"/>
        <w:left w:val="none" w:sz="0" w:space="0" w:color="auto"/>
        <w:bottom w:val="none" w:sz="0" w:space="0" w:color="auto"/>
        <w:right w:val="none" w:sz="0" w:space="0" w:color="auto"/>
      </w:divBdr>
    </w:div>
    <w:div w:id="1704163789">
      <w:bodyDiv w:val="1"/>
      <w:marLeft w:val="0"/>
      <w:marRight w:val="0"/>
      <w:marTop w:val="0"/>
      <w:marBottom w:val="0"/>
      <w:divBdr>
        <w:top w:val="none" w:sz="0" w:space="0" w:color="auto"/>
        <w:left w:val="none" w:sz="0" w:space="0" w:color="auto"/>
        <w:bottom w:val="none" w:sz="0" w:space="0" w:color="auto"/>
        <w:right w:val="none" w:sz="0" w:space="0" w:color="auto"/>
      </w:divBdr>
    </w:div>
    <w:div w:id="1706102589">
      <w:bodyDiv w:val="1"/>
      <w:marLeft w:val="0"/>
      <w:marRight w:val="0"/>
      <w:marTop w:val="0"/>
      <w:marBottom w:val="0"/>
      <w:divBdr>
        <w:top w:val="none" w:sz="0" w:space="0" w:color="auto"/>
        <w:left w:val="none" w:sz="0" w:space="0" w:color="auto"/>
        <w:bottom w:val="none" w:sz="0" w:space="0" w:color="auto"/>
        <w:right w:val="none" w:sz="0" w:space="0" w:color="auto"/>
      </w:divBdr>
    </w:div>
    <w:div w:id="1711031374">
      <w:bodyDiv w:val="1"/>
      <w:marLeft w:val="0"/>
      <w:marRight w:val="0"/>
      <w:marTop w:val="0"/>
      <w:marBottom w:val="0"/>
      <w:divBdr>
        <w:top w:val="none" w:sz="0" w:space="0" w:color="auto"/>
        <w:left w:val="none" w:sz="0" w:space="0" w:color="auto"/>
        <w:bottom w:val="none" w:sz="0" w:space="0" w:color="auto"/>
        <w:right w:val="none" w:sz="0" w:space="0" w:color="auto"/>
      </w:divBdr>
    </w:div>
    <w:div w:id="1711373965">
      <w:bodyDiv w:val="1"/>
      <w:marLeft w:val="0"/>
      <w:marRight w:val="0"/>
      <w:marTop w:val="0"/>
      <w:marBottom w:val="0"/>
      <w:divBdr>
        <w:top w:val="none" w:sz="0" w:space="0" w:color="auto"/>
        <w:left w:val="none" w:sz="0" w:space="0" w:color="auto"/>
        <w:bottom w:val="none" w:sz="0" w:space="0" w:color="auto"/>
        <w:right w:val="none" w:sz="0" w:space="0" w:color="auto"/>
      </w:divBdr>
    </w:div>
    <w:div w:id="1715035783">
      <w:bodyDiv w:val="1"/>
      <w:marLeft w:val="0"/>
      <w:marRight w:val="0"/>
      <w:marTop w:val="0"/>
      <w:marBottom w:val="0"/>
      <w:divBdr>
        <w:top w:val="none" w:sz="0" w:space="0" w:color="auto"/>
        <w:left w:val="none" w:sz="0" w:space="0" w:color="auto"/>
        <w:bottom w:val="none" w:sz="0" w:space="0" w:color="auto"/>
        <w:right w:val="none" w:sz="0" w:space="0" w:color="auto"/>
      </w:divBdr>
    </w:div>
    <w:div w:id="1715619365">
      <w:bodyDiv w:val="1"/>
      <w:marLeft w:val="0"/>
      <w:marRight w:val="0"/>
      <w:marTop w:val="0"/>
      <w:marBottom w:val="0"/>
      <w:divBdr>
        <w:top w:val="none" w:sz="0" w:space="0" w:color="auto"/>
        <w:left w:val="none" w:sz="0" w:space="0" w:color="auto"/>
        <w:bottom w:val="none" w:sz="0" w:space="0" w:color="auto"/>
        <w:right w:val="none" w:sz="0" w:space="0" w:color="auto"/>
      </w:divBdr>
    </w:div>
    <w:div w:id="1718813771">
      <w:bodyDiv w:val="1"/>
      <w:marLeft w:val="0"/>
      <w:marRight w:val="0"/>
      <w:marTop w:val="0"/>
      <w:marBottom w:val="0"/>
      <w:divBdr>
        <w:top w:val="none" w:sz="0" w:space="0" w:color="auto"/>
        <w:left w:val="none" w:sz="0" w:space="0" w:color="auto"/>
        <w:bottom w:val="none" w:sz="0" w:space="0" w:color="auto"/>
        <w:right w:val="none" w:sz="0" w:space="0" w:color="auto"/>
      </w:divBdr>
    </w:div>
    <w:div w:id="1719671262">
      <w:bodyDiv w:val="1"/>
      <w:marLeft w:val="0"/>
      <w:marRight w:val="0"/>
      <w:marTop w:val="0"/>
      <w:marBottom w:val="0"/>
      <w:divBdr>
        <w:top w:val="none" w:sz="0" w:space="0" w:color="auto"/>
        <w:left w:val="none" w:sz="0" w:space="0" w:color="auto"/>
        <w:bottom w:val="none" w:sz="0" w:space="0" w:color="auto"/>
        <w:right w:val="none" w:sz="0" w:space="0" w:color="auto"/>
      </w:divBdr>
    </w:div>
    <w:div w:id="1719865270">
      <w:bodyDiv w:val="1"/>
      <w:marLeft w:val="0"/>
      <w:marRight w:val="0"/>
      <w:marTop w:val="0"/>
      <w:marBottom w:val="0"/>
      <w:divBdr>
        <w:top w:val="none" w:sz="0" w:space="0" w:color="auto"/>
        <w:left w:val="none" w:sz="0" w:space="0" w:color="auto"/>
        <w:bottom w:val="none" w:sz="0" w:space="0" w:color="auto"/>
        <w:right w:val="none" w:sz="0" w:space="0" w:color="auto"/>
      </w:divBdr>
    </w:div>
    <w:div w:id="1722288685">
      <w:bodyDiv w:val="1"/>
      <w:marLeft w:val="0"/>
      <w:marRight w:val="0"/>
      <w:marTop w:val="0"/>
      <w:marBottom w:val="0"/>
      <w:divBdr>
        <w:top w:val="none" w:sz="0" w:space="0" w:color="auto"/>
        <w:left w:val="none" w:sz="0" w:space="0" w:color="auto"/>
        <w:bottom w:val="none" w:sz="0" w:space="0" w:color="auto"/>
        <w:right w:val="none" w:sz="0" w:space="0" w:color="auto"/>
      </w:divBdr>
    </w:div>
    <w:div w:id="1724402946">
      <w:bodyDiv w:val="1"/>
      <w:marLeft w:val="0"/>
      <w:marRight w:val="0"/>
      <w:marTop w:val="0"/>
      <w:marBottom w:val="0"/>
      <w:divBdr>
        <w:top w:val="none" w:sz="0" w:space="0" w:color="auto"/>
        <w:left w:val="none" w:sz="0" w:space="0" w:color="auto"/>
        <w:bottom w:val="none" w:sz="0" w:space="0" w:color="auto"/>
        <w:right w:val="none" w:sz="0" w:space="0" w:color="auto"/>
      </w:divBdr>
    </w:div>
    <w:div w:id="1725640183">
      <w:bodyDiv w:val="1"/>
      <w:marLeft w:val="0"/>
      <w:marRight w:val="0"/>
      <w:marTop w:val="0"/>
      <w:marBottom w:val="0"/>
      <w:divBdr>
        <w:top w:val="none" w:sz="0" w:space="0" w:color="auto"/>
        <w:left w:val="none" w:sz="0" w:space="0" w:color="auto"/>
        <w:bottom w:val="none" w:sz="0" w:space="0" w:color="auto"/>
        <w:right w:val="none" w:sz="0" w:space="0" w:color="auto"/>
      </w:divBdr>
    </w:div>
    <w:div w:id="1728600216">
      <w:bodyDiv w:val="1"/>
      <w:marLeft w:val="0"/>
      <w:marRight w:val="0"/>
      <w:marTop w:val="0"/>
      <w:marBottom w:val="0"/>
      <w:divBdr>
        <w:top w:val="none" w:sz="0" w:space="0" w:color="auto"/>
        <w:left w:val="none" w:sz="0" w:space="0" w:color="auto"/>
        <w:bottom w:val="none" w:sz="0" w:space="0" w:color="auto"/>
        <w:right w:val="none" w:sz="0" w:space="0" w:color="auto"/>
      </w:divBdr>
    </w:div>
    <w:div w:id="1729263414">
      <w:bodyDiv w:val="1"/>
      <w:marLeft w:val="0"/>
      <w:marRight w:val="0"/>
      <w:marTop w:val="0"/>
      <w:marBottom w:val="0"/>
      <w:divBdr>
        <w:top w:val="none" w:sz="0" w:space="0" w:color="auto"/>
        <w:left w:val="none" w:sz="0" w:space="0" w:color="auto"/>
        <w:bottom w:val="none" w:sz="0" w:space="0" w:color="auto"/>
        <w:right w:val="none" w:sz="0" w:space="0" w:color="auto"/>
      </w:divBdr>
    </w:div>
    <w:div w:id="1729691811">
      <w:bodyDiv w:val="1"/>
      <w:marLeft w:val="0"/>
      <w:marRight w:val="0"/>
      <w:marTop w:val="0"/>
      <w:marBottom w:val="0"/>
      <w:divBdr>
        <w:top w:val="none" w:sz="0" w:space="0" w:color="auto"/>
        <w:left w:val="none" w:sz="0" w:space="0" w:color="auto"/>
        <w:bottom w:val="none" w:sz="0" w:space="0" w:color="auto"/>
        <w:right w:val="none" w:sz="0" w:space="0" w:color="auto"/>
      </w:divBdr>
    </w:div>
    <w:div w:id="1730224110">
      <w:bodyDiv w:val="1"/>
      <w:marLeft w:val="0"/>
      <w:marRight w:val="0"/>
      <w:marTop w:val="0"/>
      <w:marBottom w:val="0"/>
      <w:divBdr>
        <w:top w:val="none" w:sz="0" w:space="0" w:color="auto"/>
        <w:left w:val="none" w:sz="0" w:space="0" w:color="auto"/>
        <w:bottom w:val="none" w:sz="0" w:space="0" w:color="auto"/>
        <w:right w:val="none" w:sz="0" w:space="0" w:color="auto"/>
      </w:divBdr>
    </w:div>
    <w:div w:id="1730347990">
      <w:bodyDiv w:val="1"/>
      <w:marLeft w:val="0"/>
      <w:marRight w:val="0"/>
      <w:marTop w:val="0"/>
      <w:marBottom w:val="0"/>
      <w:divBdr>
        <w:top w:val="none" w:sz="0" w:space="0" w:color="auto"/>
        <w:left w:val="none" w:sz="0" w:space="0" w:color="auto"/>
        <w:bottom w:val="none" w:sz="0" w:space="0" w:color="auto"/>
        <w:right w:val="none" w:sz="0" w:space="0" w:color="auto"/>
      </w:divBdr>
    </w:div>
    <w:div w:id="1730617391">
      <w:bodyDiv w:val="1"/>
      <w:marLeft w:val="0"/>
      <w:marRight w:val="0"/>
      <w:marTop w:val="0"/>
      <w:marBottom w:val="0"/>
      <w:divBdr>
        <w:top w:val="none" w:sz="0" w:space="0" w:color="auto"/>
        <w:left w:val="none" w:sz="0" w:space="0" w:color="auto"/>
        <w:bottom w:val="none" w:sz="0" w:space="0" w:color="auto"/>
        <w:right w:val="none" w:sz="0" w:space="0" w:color="auto"/>
      </w:divBdr>
    </w:div>
    <w:div w:id="1731346147">
      <w:bodyDiv w:val="1"/>
      <w:marLeft w:val="0"/>
      <w:marRight w:val="0"/>
      <w:marTop w:val="0"/>
      <w:marBottom w:val="0"/>
      <w:divBdr>
        <w:top w:val="none" w:sz="0" w:space="0" w:color="auto"/>
        <w:left w:val="none" w:sz="0" w:space="0" w:color="auto"/>
        <w:bottom w:val="none" w:sz="0" w:space="0" w:color="auto"/>
        <w:right w:val="none" w:sz="0" w:space="0" w:color="auto"/>
      </w:divBdr>
    </w:div>
    <w:div w:id="1733888884">
      <w:bodyDiv w:val="1"/>
      <w:marLeft w:val="0"/>
      <w:marRight w:val="0"/>
      <w:marTop w:val="0"/>
      <w:marBottom w:val="0"/>
      <w:divBdr>
        <w:top w:val="none" w:sz="0" w:space="0" w:color="auto"/>
        <w:left w:val="none" w:sz="0" w:space="0" w:color="auto"/>
        <w:bottom w:val="none" w:sz="0" w:space="0" w:color="auto"/>
        <w:right w:val="none" w:sz="0" w:space="0" w:color="auto"/>
      </w:divBdr>
    </w:div>
    <w:div w:id="1734040136">
      <w:bodyDiv w:val="1"/>
      <w:marLeft w:val="0"/>
      <w:marRight w:val="0"/>
      <w:marTop w:val="0"/>
      <w:marBottom w:val="0"/>
      <w:divBdr>
        <w:top w:val="none" w:sz="0" w:space="0" w:color="auto"/>
        <w:left w:val="none" w:sz="0" w:space="0" w:color="auto"/>
        <w:bottom w:val="none" w:sz="0" w:space="0" w:color="auto"/>
        <w:right w:val="none" w:sz="0" w:space="0" w:color="auto"/>
      </w:divBdr>
    </w:div>
    <w:div w:id="1735665580">
      <w:bodyDiv w:val="1"/>
      <w:marLeft w:val="0"/>
      <w:marRight w:val="0"/>
      <w:marTop w:val="0"/>
      <w:marBottom w:val="0"/>
      <w:divBdr>
        <w:top w:val="none" w:sz="0" w:space="0" w:color="auto"/>
        <w:left w:val="none" w:sz="0" w:space="0" w:color="auto"/>
        <w:bottom w:val="none" w:sz="0" w:space="0" w:color="auto"/>
        <w:right w:val="none" w:sz="0" w:space="0" w:color="auto"/>
      </w:divBdr>
    </w:div>
    <w:div w:id="1736855365">
      <w:bodyDiv w:val="1"/>
      <w:marLeft w:val="0"/>
      <w:marRight w:val="0"/>
      <w:marTop w:val="0"/>
      <w:marBottom w:val="0"/>
      <w:divBdr>
        <w:top w:val="none" w:sz="0" w:space="0" w:color="auto"/>
        <w:left w:val="none" w:sz="0" w:space="0" w:color="auto"/>
        <w:bottom w:val="none" w:sz="0" w:space="0" w:color="auto"/>
        <w:right w:val="none" w:sz="0" w:space="0" w:color="auto"/>
      </w:divBdr>
    </w:div>
    <w:div w:id="1741243599">
      <w:bodyDiv w:val="1"/>
      <w:marLeft w:val="0"/>
      <w:marRight w:val="0"/>
      <w:marTop w:val="0"/>
      <w:marBottom w:val="0"/>
      <w:divBdr>
        <w:top w:val="none" w:sz="0" w:space="0" w:color="auto"/>
        <w:left w:val="none" w:sz="0" w:space="0" w:color="auto"/>
        <w:bottom w:val="none" w:sz="0" w:space="0" w:color="auto"/>
        <w:right w:val="none" w:sz="0" w:space="0" w:color="auto"/>
      </w:divBdr>
    </w:div>
    <w:div w:id="1744255487">
      <w:bodyDiv w:val="1"/>
      <w:marLeft w:val="0"/>
      <w:marRight w:val="0"/>
      <w:marTop w:val="0"/>
      <w:marBottom w:val="0"/>
      <w:divBdr>
        <w:top w:val="none" w:sz="0" w:space="0" w:color="auto"/>
        <w:left w:val="none" w:sz="0" w:space="0" w:color="auto"/>
        <w:bottom w:val="none" w:sz="0" w:space="0" w:color="auto"/>
        <w:right w:val="none" w:sz="0" w:space="0" w:color="auto"/>
      </w:divBdr>
    </w:div>
    <w:div w:id="1750731700">
      <w:bodyDiv w:val="1"/>
      <w:marLeft w:val="0"/>
      <w:marRight w:val="0"/>
      <w:marTop w:val="0"/>
      <w:marBottom w:val="0"/>
      <w:divBdr>
        <w:top w:val="none" w:sz="0" w:space="0" w:color="auto"/>
        <w:left w:val="none" w:sz="0" w:space="0" w:color="auto"/>
        <w:bottom w:val="none" w:sz="0" w:space="0" w:color="auto"/>
        <w:right w:val="none" w:sz="0" w:space="0" w:color="auto"/>
      </w:divBdr>
    </w:div>
    <w:div w:id="1752458968">
      <w:bodyDiv w:val="1"/>
      <w:marLeft w:val="0"/>
      <w:marRight w:val="0"/>
      <w:marTop w:val="0"/>
      <w:marBottom w:val="0"/>
      <w:divBdr>
        <w:top w:val="none" w:sz="0" w:space="0" w:color="auto"/>
        <w:left w:val="none" w:sz="0" w:space="0" w:color="auto"/>
        <w:bottom w:val="none" w:sz="0" w:space="0" w:color="auto"/>
        <w:right w:val="none" w:sz="0" w:space="0" w:color="auto"/>
      </w:divBdr>
    </w:div>
    <w:div w:id="1752967337">
      <w:bodyDiv w:val="1"/>
      <w:marLeft w:val="0"/>
      <w:marRight w:val="0"/>
      <w:marTop w:val="0"/>
      <w:marBottom w:val="0"/>
      <w:divBdr>
        <w:top w:val="none" w:sz="0" w:space="0" w:color="auto"/>
        <w:left w:val="none" w:sz="0" w:space="0" w:color="auto"/>
        <w:bottom w:val="none" w:sz="0" w:space="0" w:color="auto"/>
        <w:right w:val="none" w:sz="0" w:space="0" w:color="auto"/>
      </w:divBdr>
    </w:div>
    <w:div w:id="1754087121">
      <w:bodyDiv w:val="1"/>
      <w:marLeft w:val="0"/>
      <w:marRight w:val="0"/>
      <w:marTop w:val="0"/>
      <w:marBottom w:val="0"/>
      <w:divBdr>
        <w:top w:val="none" w:sz="0" w:space="0" w:color="auto"/>
        <w:left w:val="none" w:sz="0" w:space="0" w:color="auto"/>
        <w:bottom w:val="none" w:sz="0" w:space="0" w:color="auto"/>
        <w:right w:val="none" w:sz="0" w:space="0" w:color="auto"/>
      </w:divBdr>
    </w:div>
    <w:div w:id="1754624672">
      <w:bodyDiv w:val="1"/>
      <w:marLeft w:val="0"/>
      <w:marRight w:val="0"/>
      <w:marTop w:val="0"/>
      <w:marBottom w:val="0"/>
      <w:divBdr>
        <w:top w:val="none" w:sz="0" w:space="0" w:color="auto"/>
        <w:left w:val="none" w:sz="0" w:space="0" w:color="auto"/>
        <w:bottom w:val="none" w:sz="0" w:space="0" w:color="auto"/>
        <w:right w:val="none" w:sz="0" w:space="0" w:color="auto"/>
      </w:divBdr>
    </w:div>
    <w:div w:id="1757172569">
      <w:bodyDiv w:val="1"/>
      <w:marLeft w:val="0"/>
      <w:marRight w:val="0"/>
      <w:marTop w:val="0"/>
      <w:marBottom w:val="0"/>
      <w:divBdr>
        <w:top w:val="none" w:sz="0" w:space="0" w:color="auto"/>
        <w:left w:val="none" w:sz="0" w:space="0" w:color="auto"/>
        <w:bottom w:val="none" w:sz="0" w:space="0" w:color="auto"/>
        <w:right w:val="none" w:sz="0" w:space="0" w:color="auto"/>
      </w:divBdr>
    </w:div>
    <w:div w:id="1757509016">
      <w:bodyDiv w:val="1"/>
      <w:marLeft w:val="0"/>
      <w:marRight w:val="0"/>
      <w:marTop w:val="0"/>
      <w:marBottom w:val="0"/>
      <w:divBdr>
        <w:top w:val="none" w:sz="0" w:space="0" w:color="auto"/>
        <w:left w:val="none" w:sz="0" w:space="0" w:color="auto"/>
        <w:bottom w:val="none" w:sz="0" w:space="0" w:color="auto"/>
        <w:right w:val="none" w:sz="0" w:space="0" w:color="auto"/>
      </w:divBdr>
    </w:div>
    <w:div w:id="1757704179">
      <w:bodyDiv w:val="1"/>
      <w:marLeft w:val="0"/>
      <w:marRight w:val="0"/>
      <w:marTop w:val="0"/>
      <w:marBottom w:val="0"/>
      <w:divBdr>
        <w:top w:val="none" w:sz="0" w:space="0" w:color="auto"/>
        <w:left w:val="none" w:sz="0" w:space="0" w:color="auto"/>
        <w:bottom w:val="none" w:sz="0" w:space="0" w:color="auto"/>
        <w:right w:val="none" w:sz="0" w:space="0" w:color="auto"/>
      </w:divBdr>
    </w:div>
    <w:div w:id="1757824595">
      <w:bodyDiv w:val="1"/>
      <w:marLeft w:val="0"/>
      <w:marRight w:val="0"/>
      <w:marTop w:val="0"/>
      <w:marBottom w:val="0"/>
      <w:divBdr>
        <w:top w:val="none" w:sz="0" w:space="0" w:color="auto"/>
        <w:left w:val="none" w:sz="0" w:space="0" w:color="auto"/>
        <w:bottom w:val="none" w:sz="0" w:space="0" w:color="auto"/>
        <w:right w:val="none" w:sz="0" w:space="0" w:color="auto"/>
      </w:divBdr>
    </w:div>
    <w:div w:id="1758212835">
      <w:bodyDiv w:val="1"/>
      <w:marLeft w:val="0"/>
      <w:marRight w:val="0"/>
      <w:marTop w:val="0"/>
      <w:marBottom w:val="0"/>
      <w:divBdr>
        <w:top w:val="none" w:sz="0" w:space="0" w:color="auto"/>
        <w:left w:val="none" w:sz="0" w:space="0" w:color="auto"/>
        <w:bottom w:val="none" w:sz="0" w:space="0" w:color="auto"/>
        <w:right w:val="none" w:sz="0" w:space="0" w:color="auto"/>
      </w:divBdr>
    </w:div>
    <w:div w:id="1758675910">
      <w:bodyDiv w:val="1"/>
      <w:marLeft w:val="0"/>
      <w:marRight w:val="0"/>
      <w:marTop w:val="0"/>
      <w:marBottom w:val="0"/>
      <w:divBdr>
        <w:top w:val="none" w:sz="0" w:space="0" w:color="auto"/>
        <w:left w:val="none" w:sz="0" w:space="0" w:color="auto"/>
        <w:bottom w:val="none" w:sz="0" w:space="0" w:color="auto"/>
        <w:right w:val="none" w:sz="0" w:space="0" w:color="auto"/>
      </w:divBdr>
    </w:div>
    <w:div w:id="1761103107">
      <w:bodyDiv w:val="1"/>
      <w:marLeft w:val="0"/>
      <w:marRight w:val="0"/>
      <w:marTop w:val="0"/>
      <w:marBottom w:val="0"/>
      <w:divBdr>
        <w:top w:val="none" w:sz="0" w:space="0" w:color="auto"/>
        <w:left w:val="none" w:sz="0" w:space="0" w:color="auto"/>
        <w:bottom w:val="none" w:sz="0" w:space="0" w:color="auto"/>
        <w:right w:val="none" w:sz="0" w:space="0" w:color="auto"/>
      </w:divBdr>
    </w:div>
    <w:div w:id="1762335768">
      <w:bodyDiv w:val="1"/>
      <w:marLeft w:val="0"/>
      <w:marRight w:val="0"/>
      <w:marTop w:val="0"/>
      <w:marBottom w:val="0"/>
      <w:divBdr>
        <w:top w:val="none" w:sz="0" w:space="0" w:color="auto"/>
        <w:left w:val="none" w:sz="0" w:space="0" w:color="auto"/>
        <w:bottom w:val="none" w:sz="0" w:space="0" w:color="auto"/>
        <w:right w:val="none" w:sz="0" w:space="0" w:color="auto"/>
      </w:divBdr>
    </w:div>
    <w:div w:id="1763184151">
      <w:bodyDiv w:val="1"/>
      <w:marLeft w:val="0"/>
      <w:marRight w:val="0"/>
      <w:marTop w:val="0"/>
      <w:marBottom w:val="0"/>
      <w:divBdr>
        <w:top w:val="none" w:sz="0" w:space="0" w:color="auto"/>
        <w:left w:val="none" w:sz="0" w:space="0" w:color="auto"/>
        <w:bottom w:val="none" w:sz="0" w:space="0" w:color="auto"/>
        <w:right w:val="none" w:sz="0" w:space="0" w:color="auto"/>
      </w:divBdr>
    </w:div>
    <w:div w:id="1763531807">
      <w:bodyDiv w:val="1"/>
      <w:marLeft w:val="0"/>
      <w:marRight w:val="0"/>
      <w:marTop w:val="0"/>
      <w:marBottom w:val="0"/>
      <w:divBdr>
        <w:top w:val="none" w:sz="0" w:space="0" w:color="auto"/>
        <w:left w:val="none" w:sz="0" w:space="0" w:color="auto"/>
        <w:bottom w:val="none" w:sz="0" w:space="0" w:color="auto"/>
        <w:right w:val="none" w:sz="0" w:space="0" w:color="auto"/>
      </w:divBdr>
    </w:div>
    <w:div w:id="1763910318">
      <w:bodyDiv w:val="1"/>
      <w:marLeft w:val="0"/>
      <w:marRight w:val="0"/>
      <w:marTop w:val="0"/>
      <w:marBottom w:val="0"/>
      <w:divBdr>
        <w:top w:val="none" w:sz="0" w:space="0" w:color="auto"/>
        <w:left w:val="none" w:sz="0" w:space="0" w:color="auto"/>
        <w:bottom w:val="none" w:sz="0" w:space="0" w:color="auto"/>
        <w:right w:val="none" w:sz="0" w:space="0" w:color="auto"/>
      </w:divBdr>
    </w:div>
    <w:div w:id="1765611178">
      <w:bodyDiv w:val="1"/>
      <w:marLeft w:val="0"/>
      <w:marRight w:val="0"/>
      <w:marTop w:val="0"/>
      <w:marBottom w:val="0"/>
      <w:divBdr>
        <w:top w:val="none" w:sz="0" w:space="0" w:color="auto"/>
        <w:left w:val="none" w:sz="0" w:space="0" w:color="auto"/>
        <w:bottom w:val="none" w:sz="0" w:space="0" w:color="auto"/>
        <w:right w:val="none" w:sz="0" w:space="0" w:color="auto"/>
      </w:divBdr>
    </w:div>
    <w:div w:id="1766540069">
      <w:bodyDiv w:val="1"/>
      <w:marLeft w:val="0"/>
      <w:marRight w:val="0"/>
      <w:marTop w:val="0"/>
      <w:marBottom w:val="0"/>
      <w:divBdr>
        <w:top w:val="none" w:sz="0" w:space="0" w:color="auto"/>
        <w:left w:val="none" w:sz="0" w:space="0" w:color="auto"/>
        <w:bottom w:val="none" w:sz="0" w:space="0" w:color="auto"/>
        <w:right w:val="none" w:sz="0" w:space="0" w:color="auto"/>
      </w:divBdr>
    </w:div>
    <w:div w:id="1768118184">
      <w:bodyDiv w:val="1"/>
      <w:marLeft w:val="0"/>
      <w:marRight w:val="0"/>
      <w:marTop w:val="0"/>
      <w:marBottom w:val="0"/>
      <w:divBdr>
        <w:top w:val="none" w:sz="0" w:space="0" w:color="auto"/>
        <w:left w:val="none" w:sz="0" w:space="0" w:color="auto"/>
        <w:bottom w:val="none" w:sz="0" w:space="0" w:color="auto"/>
        <w:right w:val="none" w:sz="0" w:space="0" w:color="auto"/>
      </w:divBdr>
    </w:div>
    <w:div w:id="1768307070">
      <w:bodyDiv w:val="1"/>
      <w:marLeft w:val="0"/>
      <w:marRight w:val="0"/>
      <w:marTop w:val="0"/>
      <w:marBottom w:val="0"/>
      <w:divBdr>
        <w:top w:val="none" w:sz="0" w:space="0" w:color="auto"/>
        <w:left w:val="none" w:sz="0" w:space="0" w:color="auto"/>
        <w:bottom w:val="none" w:sz="0" w:space="0" w:color="auto"/>
        <w:right w:val="none" w:sz="0" w:space="0" w:color="auto"/>
      </w:divBdr>
    </w:div>
    <w:div w:id="1771196456">
      <w:bodyDiv w:val="1"/>
      <w:marLeft w:val="0"/>
      <w:marRight w:val="0"/>
      <w:marTop w:val="0"/>
      <w:marBottom w:val="0"/>
      <w:divBdr>
        <w:top w:val="none" w:sz="0" w:space="0" w:color="auto"/>
        <w:left w:val="none" w:sz="0" w:space="0" w:color="auto"/>
        <w:bottom w:val="none" w:sz="0" w:space="0" w:color="auto"/>
        <w:right w:val="none" w:sz="0" w:space="0" w:color="auto"/>
      </w:divBdr>
    </w:div>
    <w:div w:id="1771464317">
      <w:bodyDiv w:val="1"/>
      <w:marLeft w:val="0"/>
      <w:marRight w:val="0"/>
      <w:marTop w:val="0"/>
      <w:marBottom w:val="0"/>
      <w:divBdr>
        <w:top w:val="none" w:sz="0" w:space="0" w:color="auto"/>
        <w:left w:val="none" w:sz="0" w:space="0" w:color="auto"/>
        <w:bottom w:val="none" w:sz="0" w:space="0" w:color="auto"/>
        <w:right w:val="none" w:sz="0" w:space="0" w:color="auto"/>
      </w:divBdr>
    </w:div>
    <w:div w:id="1771513289">
      <w:bodyDiv w:val="1"/>
      <w:marLeft w:val="0"/>
      <w:marRight w:val="0"/>
      <w:marTop w:val="0"/>
      <w:marBottom w:val="0"/>
      <w:divBdr>
        <w:top w:val="none" w:sz="0" w:space="0" w:color="auto"/>
        <w:left w:val="none" w:sz="0" w:space="0" w:color="auto"/>
        <w:bottom w:val="none" w:sz="0" w:space="0" w:color="auto"/>
        <w:right w:val="none" w:sz="0" w:space="0" w:color="auto"/>
      </w:divBdr>
    </w:div>
    <w:div w:id="1772896825">
      <w:bodyDiv w:val="1"/>
      <w:marLeft w:val="0"/>
      <w:marRight w:val="0"/>
      <w:marTop w:val="0"/>
      <w:marBottom w:val="0"/>
      <w:divBdr>
        <w:top w:val="none" w:sz="0" w:space="0" w:color="auto"/>
        <w:left w:val="none" w:sz="0" w:space="0" w:color="auto"/>
        <w:bottom w:val="none" w:sz="0" w:space="0" w:color="auto"/>
        <w:right w:val="none" w:sz="0" w:space="0" w:color="auto"/>
      </w:divBdr>
    </w:div>
    <w:div w:id="1773283432">
      <w:bodyDiv w:val="1"/>
      <w:marLeft w:val="0"/>
      <w:marRight w:val="0"/>
      <w:marTop w:val="0"/>
      <w:marBottom w:val="0"/>
      <w:divBdr>
        <w:top w:val="none" w:sz="0" w:space="0" w:color="auto"/>
        <w:left w:val="none" w:sz="0" w:space="0" w:color="auto"/>
        <w:bottom w:val="none" w:sz="0" w:space="0" w:color="auto"/>
        <w:right w:val="none" w:sz="0" w:space="0" w:color="auto"/>
      </w:divBdr>
    </w:div>
    <w:div w:id="1774592457">
      <w:bodyDiv w:val="1"/>
      <w:marLeft w:val="0"/>
      <w:marRight w:val="0"/>
      <w:marTop w:val="0"/>
      <w:marBottom w:val="0"/>
      <w:divBdr>
        <w:top w:val="none" w:sz="0" w:space="0" w:color="auto"/>
        <w:left w:val="none" w:sz="0" w:space="0" w:color="auto"/>
        <w:bottom w:val="none" w:sz="0" w:space="0" w:color="auto"/>
        <w:right w:val="none" w:sz="0" w:space="0" w:color="auto"/>
      </w:divBdr>
    </w:div>
    <w:div w:id="1775131444">
      <w:bodyDiv w:val="1"/>
      <w:marLeft w:val="0"/>
      <w:marRight w:val="0"/>
      <w:marTop w:val="0"/>
      <w:marBottom w:val="0"/>
      <w:divBdr>
        <w:top w:val="none" w:sz="0" w:space="0" w:color="auto"/>
        <w:left w:val="none" w:sz="0" w:space="0" w:color="auto"/>
        <w:bottom w:val="none" w:sz="0" w:space="0" w:color="auto"/>
        <w:right w:val="none" w:sz="0" w:space="0" w:color="auto"/>
      </w:divBdr>
    </w:div>
    <w:div w:id="1775399902">
      <w:bodyDiv w:val="1"/>
      <w:marLeft w:val="0"/>
      <w:marRight w:val="0"/>
      <w:marTop w:val="0"/>
      <w:marBottom w:val="0"/>
      <w:divBdr>
        <w:top w:val="none" w:sz="0" w:space="0" w:color="auto"/>
        <w:left w:val="none" w:sz="0" w:space="0" w:color="auto"/>
        <w:bottom w:val="none" w:sz="0" w:space="0" w:color="auto"/>
        <w:right w:val="none" w:sz="0" w:space="0" w:color="auto"/>
      </w:divBdr>
    </w:div>
    <w:div w:id="1775857443">
      <w:bodyDiv w:val="1"/>
      <w:marLeft w:val="0"/>
      <w:marRight w:val="0"/>
      <w:marTop w:val="0"/>
      <w:marBottom w:val="0"/>
      <w:divBdr>
        <w:top w:val="none" w:sz="0" w:space="0" w:color="auto"/>
        <w:left w:val="none" w:sz="0" w:space="0" w:color="auto"/>
        <w:bottom w:val="none" w:sz="0" w:space="0" w:color="auto"/>
        <w:right w:val="none" w:sz="0" w:space="0" w:color="auto"/>
      </w:divBdr>
    </w:div>
    <w:div w:id="1776248560">
      <w:bodyDiv w:val="1"/>
      <w:marLeft w:val="0"/>
      <w:marRight w:val="0"/>
      <w:marTop w:val="0"/>
      <w:marBottom w:val="0"/>
      <w:divBdr>
        <w:top w:val="none" w:sz="0" w:space="0" w:color="auto"/>
        <w:left w:val="none" w:sz="0" w:space="0" w:color="auto"/>
        <w:bottom w:val="none" w:sz="0" w:space="0" w:color="auto"/>
        <w:right w:val="none" w:sz="0" w:space="0" w:color="auto"/>
      </w:divBdr>
    </w:div>
    <w:div w:id="1776363997">
      <w:bodyDiv w:val="1"/>
      <w:marLeft w:val="0"/>
      <w:marRight w:val="0"/>
      <w:marTop w:val="0"/>
      <w:marBottom w:val="0"/>
      <w:divBdr>
        <w:top w:val="none" w:sz="0" w:space="0" w:color="auto"/>
        <w:left w:val="none" w:sz="0" w:space="0" w:color="auto"/>
        <w:bottom w:val="none" w:sz="0" w:space="0" w:color="auto"/>
        <w:right w:val="none" w:sz="0" w:space="0" w:color="auto"/>
      </w:divBdr>
    </w:div>
    <w:div w:id="1778523340">
      <w:bodyDiv w:val="1"/>
      <w:marLeft w:val="0"/>
      <w:marRight w:val="0"/>
      <w:marTop w:val="0"/>
      <w:marBottom w:val="0"/>
      <w:divBdr>
        <w:top w:val="none" w:sz="0" w:space="0" w:color="auto"/>
        <w:left w:val="none" w:sz="0" w:space="0" w:color="auto"/>
        <w:bottom w:val="none" w:sz="0" w:space="0" w:color="auto"/>
        <w:right w:val="none" w:sz="0" w:space="0" w:color="auto"/>
      </w:divBdr>
    </w:div>
    <w:div w:id="1778913903">
      <w:bodyDiv w:val="1"/>
      <w:marLeft w:val="0"/>
      <w:marRight w:val="0"/>
      <w:marTop w:val="0"/>
      <w:marBottom w:val="0"/>
      <w:divBdr>
        <w:top w:val="none" w:sz="0" w:space="0" w:color="auto"/>
        <w:left w:val="none" w:sz="0" w:space="0" w:color="auto"/>
        <w:bottom w:val="none" w:sz="0" w:space="0" w:color="auto"/>
        <w:right w:val="none" w:sz="0" w:space="0" w:color="auto"/>
      </w:divBdr>
    </w:div>
    <w:div w:id="1778941329">
      <w:bodyDiv w:val="1"/>
      <w:marLeft w:val="0"/>
      <w:marRight w:val="0"/>
      <w:marTop w:val="0"/>
      <w:marBottom w:val="0"/>
      <w:divBdr>
        <w:top w:val="none" w:sz="0" w:space="0" w:color="auto"/>
        <w:left w:val="none" w:sz="0" w:space="0" w:color="auto"/>
        <w:bottom w:val="none" w:sz="0" w:space="0" w:color="auto"/>
        <w:right w:val="none" w:sz="0" w:space="0" w:color="auto"/>
      </w:divBdr>
    </w:div>
    <w:div w:id="1779065444">
      <w:bodyDiv w:val="1"/>
      <w:marLeft w:val="0"/>
      <w:marRight w:val="0"/>
      <w:marTop w:val="0"/>
      <w:marBottom w:val="0"/>
      <w:divBdr>
        <w:top w:val="none" w:sz="0" w:space="0" w:color="auto"/>
        <w:left w:val="none" w:sz="0" w:space="0" w:color="auto"/>
        <w:bottom w:val="none" w:sz="0" w:space="0" w:color="auto"/>
        <w:right w:val="none" w:sz="0" w:space="0" w:color="auto"/>
      </w:divBdr>
    </w:div>
    <w:div w:id="1779326669">
      <w:bodyDiv w:val="1"/>
      <w:marLeft w:val="0"/>
      <w:marRight w:val="0"/>
      <w:marTop w:val="0"/>
      <w:marBottom w:val="0"/>
      <w:divBdr>
        <w:top w:val="none" w:sz="0" w:space="0" w:color="auto"/>
        <w:left w:val="none" w:sz="0" w:space="0" w:color="auto"/>
        <w:bottom w:val="none" w:sz="0" w:space="0" w:color="auto"/>
        <w:right w:val="none" w:sz="0" w:space="0" w:color="auto"/>
      </w:divBdr>
    </w:div>
    <w:div w:id="1779644203">
      <w:bodyDiv w:val="1"/>
      <w:marLeft w:val="0"/>
      <w:marRight w:val="0"/>
      <w:marTop w:val="0"/>
      <w:marBottom w:val="0"/>
      <w:divBdr>
        <w:top w:val="none" w:sz="0" w:space="0" w:color="auto"/>
        <w:left w:val="none" w:sz="0" w:space="0" w:color="auto"/>
        <w:bottom w:val="none" w:sz="0" w:space="0" w:color="auto"/>
        <w:right w:val="none" w:sz="0" w:space="0" w:color="auto"/>
      </w:divBdr>
    </w:div>
    <w:div w:id="1780710408">
      <w:bodyDiv w:val="1"/>
      <w:marLeft w:val="0"/>
      <w:marRight w:val="0"/>
      <w:marTop w:val="0"/>
      <w:marBottom w:val="0"/>
      <w:divBdr>
        <w:top w:val="none" w:sz="0" w:space="0" w:color="auto"/>
        <w:left w:val="none" w:sz="0" w:space="0" w:color="auto"/>
        <w:bottom w:val="none" w:sz="0" w:space="0" w:color="auto"/>
        <w:right w:val="none" w:sz="0" w:space="0" w:color="auto"/>
      </w:divBdr>
    </w:div>
    <w:div w:id="1781758632">
      <w:bodyDiv w:val="1"/>
      <w:marLeft w:val="0"/>
      <w:marRight w:val="0"/>
      <w:marTop w:val="0"/>
      <w:marBottom w:val="0"/>
      <w:divBdr>
        <w:top w:val="none" w:sz="0" w:space="0" w:color="auto"/>
        <w:left w:val="none" w:sz="0" w:space="0" w:color="auto"/>
        <w:bottom w:val="none" w:sz="0" w:space="0" w:color="auto"/>
        <w:right w:val="none" w:sz="0" w:space="0" w:color="auto"/>
      </w:divBdr>
    </w:div>
    <w:div w:id="1783963529">
      <w:bodyDiv w:val="1"/>
      <w:marLeft w:val="0"/>
      <w:marRight w:val="0"/>
      <w:marTop w:val="0"/>
      <w:marBottom w:val="0"/>
      <w:divBdr>
        <w:top w:val="none" w:sz="0" w:space="0" w:color="auto"/>
        <w:left w:val="none" w:sz="0" w:space="0" w:color="auto"/>
        <w:bottom w:val="none" w:sz="0" w:space="0" w:color="auto"/>
        <w:right w:val="none" w:sz="0" w:space="0" w:color="auto"/>
      </w:divBdr>
    </w:div>
    <w:div w:id="1786657943">
      <w:bodyDiv w:val="1"/>
      <w:marLeft w:val="0"/>
      <w:marRight w:val="0"/>
      <w:marTop w:val="0"/>
      <w:marBottom w:val="0"/>
      <w:divBdr>
        <w:top w:val="none" w:sz="0" w:space="0" w:color="auto"/>
        <w:left w:val="none" w:sz="0" w:space="0" w:color="auto"/>
        <w:bottom w:val="none" w:sz="0" w:space="0" w:color="auto"/>
        <w:right w:val="none" w:sz="0" w:space="0" w:color="auto"/>
      </w:divBdr>
    </w:div>
    <w:div w:id="1788771180">
      <w:bodyDiv w:val="1"/>
      <w:marLeft w:val="0"/>
      <w:marRight w:val="0"/>
      <w:marTop w:val="0"/>
      <w:marBottom w:val="0"/>
      <w:divBdr>
        <w:top w:val="none" w:sz="0" w:space="0" w:color="auto"/>
        <w:left w:val="none" w:sz="0" w:space="0" w:color="auto"/>
        <w:bottom w:val="none" w:sz="0" w:space="0" w:color="auto"/>
        <w:right w:val="none" w:sz="0" w:space="0" w:color="auto"/>
      </w:divBdr>
    </w:div>
    <w:div w:id="1791432470">
      <w:bodyDiv w:val="1"/>
      <w:marLeft w:val="0"/>
      <w:marRight w:val="0"/>
      <w:marTop w:val="0"/>
      <w:marBottom w:val="0"/>
      <w:divBdr>
        <w:top w:val="none" w:sz="0" w:space="0" w:color="auto"/>
        <w:left w:val="none" w:sz="0" w:space="0" w:color="auto"/>
        <w:bottom w:val="none" w:sz="0" w:space="0" w:color="auto"/>
        <w:right w:val="none" w:sz="0" w:space="0" w:color="auto"/>
      </w:divBdr>
    </w:div>
    <w:div w:id="1791438504">
      <w:bodyDiv w:val="1"/>
      <w:marLeft w:val="0"/>
      <w:marRight w:val="0"/>
      <w:marTop w:val="0"/>
      <w:marBottom w:val="0"/>
      <w:divBdr>
        <w:top w:val="none" w:sz="0" w:space="0" w:color="auto"/>
        <w:left w:val="none" w:sz="0" w:space="0" w:color="auto"/>
        <w:bottom w:val="none" w:sz="0" w:space="0" w:color="auto"/>
        <w:right w:val="none" w:sz="0" w:space="0" w:color="auto"/>
      </w:divBdr>
    </w:div>
    <w:div w:id="1792746173">
      <w:bodyDiv w:val="1"/>
      <w:marLeft w:val="0"/>
      <w:marRight w:val="0"/>
      <w:marTop w:val="0"/>
      <w:marBottom w:val="0"/>
      <w:divBdr>
        <w:top w:val="none" w:sz="0" w:space="0" w:color="auto"/>
        <w:left w:val="none" w:sz="0" w:space="0" w:color="auto"/>
        <w:bottom w:val="none" w:sz="0" w:space="0" w:color="auto"/>
        <w:right w:val="none" w:sz="0" w:space="0" w:color="auto"/>
      </w:divBdr>
    </w:div>
    <w:div w:id="1795295364">
      <w:bodyDiv w:val="1"/>
      <w:marLeft w:val="0"/>
      <w:marRight w:val="0"/>
      <w:marTop w:val="0"/>
      <w:marBottom w:val="0"/>
      <w:divBdr>
        <w:top w:val="none" w:sz="0" w:space="0" w:color="auto"/>
        <w:left w:val="none" w:sz="0" w:space="0" w:color="auto"/>
        <w:bottom w:val="none" w:sz="0" w:space="0" w:color="auto"/>
        <w:right w:val="none" w:sz="0" w:space="0" w:color="auto"/>
      </w:divBdr>
    </w:div>
    <w:div w:id="1796605388">
      <w:bodyDiv w:val="1"/>
      <w:marLeft w:val="0"/>
      <w:marRight w:val="0"/>
      <w:marTop w:val="0"/>
      <w:marBottom w:val="0"/>
      <w:divBdr>
        <w:top w:val="none" w:sz="0" w:space="0" w:color="auto"/>
        <w:left w:val="none" w:sz="0" w:space="0" w:color="auto"/>
        <w:bottom w:val="none" w:sz="0" w:space="0" w:color="auto"/>
        <w:right w:val="none" w:sz="0" w:space="0" w:color="auto"/>
      </w:divBdr>
    </w:div>
    <w:div w:id="1798641677">
      <w:bodyDiv w:val="1"/>
      <w:marLeft w:val="0"/>
      <w:marRight w:val="0"/>
      <w:marTop w:val="0"/>
      <w:marBottom w:val="0"/>
      <w:divBdr>
        <w:top w:val="none" w:sz="0" w:space="0" w:color="auto"/>
        <w:left w:val="none" w:sz="0" w:space="0" w:color="auto"/>
        <w:bottom w:val="none" w:sz="0" w:space="0" w:color="auto"/>
        <w:right w:val="none" w:sz="0" w:space="0" w:color="auto"/>
      </w:divBdr>
    </w:div>
    <w:div w:id="1799490616">
      <w:bodyDiv w:val="1"/>
      <w:marLeft w:val="0"/>
      <w:marRight w:val="0"/>
      <w:marTop w:val="0"/>
      <w:marBottom w:val="0"/>
      <w:divBdr>
        <w:top w:val="none" w:sz="0" w:space="0" w:color="auto"/>
        <w:left w:val="none" w:sz="0" w:space="0" w:color="auto"/>
        <w:bottom w:val="none" w:sz="0" w:space="0" w:color="auto"/>
        <w:right w:val="none" w:sz="0" w:space="0" w:color="auto"/>
      </w:divBdr>
    </w:div>
    <w:div w:id="1801611260">
      <w:bodyDiv w:val="1"/>
      <w:marLeft w:val="0"/>
      <w:marRight w:val="0"/>
      <w:marTop w:val="0"/>
      <w:marBottom w:val="0"/>
      <w:divBdr>
        <w:top w:val="none" w:sz="0" w:space="0" w:color="auto"/>
        <w:left w:val="none" w:sz="0" w:space="0" w:color="auto"/>
        <w:bottom w:val="none" w:sz="0" w:space="0" w:color="auto"/>
        <w:right w:val="none" w:sz="0" w:space="0" w:color="auto"/>
      </w:divBdr>
    </w:div>
    <w:div w:id="1802764644">
      <w:bodyDiv w:val="1"/>
      <w:marLeft w:val="0"/>
      <w:marRight w:val="0"/>
      <w:marTop w:val="0"/>
      <w:marBottom w:val="0"/>
      <w:divBdr>
        <w:top w:val="none" w:sz="0" w:space="0" w:color="auto"/>
        <w:left w:val="none" w:sz="0" w:space="0" w:color="auto"/>
        <w:bottom w:val="none" w:sz="0" w:space="0" w:color="auto"/>
        <w:right w:val="none" w:sz="0" w:space="0" w:color="auto"/>
      </w:divBdr>
    </w:div>
    <w:div w:id="1804229289">
      <w:bodyDiv w:val="1"/>
      <w:marLeft w:val="0"/>
      <w:marRight w:val="0"/>
      <w:marTop w:val="0"/>
      <w:marBottom w:val="0"/>
      <w:divBdr>
        <w:top w:val="none" w:sz="0" w:space="0" w:color="auto"/>
        <w:left w:val="none" w:sz="0" w:space="0" w:color="auto"/>
        <w:bottom w:val="none" w:sz="0" w:space="0" w:color="auto"/>
        <w:right w:val="none" w:sz="0" w:space="0" w:color="auto"/>
      </w:divBdr>
    </w:div>
    <w:div w:id="1806195265">
      <w:bodyDiv w:val="1"/>
      <w:marLeft w:val="0"/>
      <w:marRight w:val="0"/>
      <w:marTop w:val="0"/>
      <w:marBottom w:val="0"/>
      <w:divBdr>
        <w:top w:val="none" w:sz="0" w:space="0" w:color="auto"/>
        <w:left w:val="none" w:sz="0" w:space="0" w:color="auto"/>
        <w:bottom w:val="none" w:sz="0" w:space="0" w:color="auto"/>
        <w:right w:val="none" w:sz="0" w:space="0" w:color="auto"/>
      </w:divBdr>
    </w:div>
    <w:div w:id="1813786746">
      <w:bodyDiv w:val="1"/>
      <w:marLeft w:val="0"/>
      <w:marRight w:val="0"/>
      <w:marTop w:val="0"/>
      <w:marBottom w:val="0"/>
      <w:divBdr>
        <w:top w:val="none" w:sz="0" w:space="0" w:color="auto"/>
        <w:left w:val="none" w:sz="0" w:space="0" w:color="auto"/>
        <w:bottom w:val="none" w:sz="0" w:space="0" w:color="auto"/>
        <w:right w:val="none" w:sz="0" w:space="0" w:color="auto"/>
      </w:divBdr>
    </w:div>
    <w:div w:id="1819226508">
      <w:bodyDiv w:val="1"/>
      <w:marLeft w:val="0"/>
      <w:marRight w:val="0"/>
      <w:marTop w:val="0"/>
      <w:marBottom w:val="0"/>
      <w:divBdr>
        <w:top w:val="none" w:sz="0" w:space="0" w:color="auto"/>
        <w:left w:val="none" w:sz="0" w:space="0" w:color="auto"/>
        <w:bottom w:val="none" w:sz="0" w:space="0" w:color="auto"/>
        <w:right w:val="none" w:sz="0" w:space="0" w:color="auto"/>
      </w:divBdr>
    </w:div>
    <w:div w:id="1821070788">
      <w:bodyDiv w:val="1"/>
      <w:marLeft w:val="0"/>
      <w:marRight w:val="0"/>
      <w:marTop w:val="0"/>
      <w:marBottom w:val="0"/>
      <w:divBdr>
        <w:top w:val="none" w:sz="0" w:space="0" w:color="auto"/>
        <w:left w:val="none" w:sz="0" w:space="0" w:color="auto"/>
        <w:bottom w:val="none" w:sz="0" w:space="0" w:color="auto"/>
        <w:right w:val="none" w:sz="0" w:space="0" w:color="auto"/>
      </w:divBdr>
    </w:div>
    <w:div w:id="1821539233">
      <w:bodyDiv w:val="1"/>
      <w:marLeft w:val="0"/>
      <w:marRight w:val="0"/>
      <w:marTop w:val="0"/>
      <w:marBottom w:val="0"/>
      <w:divBdr>
        <w:top w:val="none" w:sz="0" w:space="0" w:color="auto"/>
        <w:left w:val="none" w:sz="0" w:space="0" w:color="auto"/>
        <w:bottom w:val="none" w:sz="0" w:space="0" w:color="auto"/>
        <w:right w:val="none" w:sz="0" w:space="0" w:color="auto"/>
      </w:divBdr>
    </w:div>
    <w:div w:id="1822188293">
      <w:bodyDiv w:val="1"/>
      <w:marLeft w:val="0"/>
      <w:marRight w:val="0"/>
      <w:marTop w:val="0"/>
      <w:marBottom w:val="0"/>
      <w:divBdr>
        <w:top w:val="none" w:sz="0" w:space="0" w:color="auto"/>
        <w:left w:val="none" w:sz="0" w:space="0" w:color="auto"/>
        <w:bottom w:val="none" w:sz="0" w:space="0" w:color="auto"/>
        <w:right w:val="none" w:sz="0" w:space="0" w:color="auto"/>
      </w:divBdr>
    </w:div>
    <w:div w:id="1826043178">
      <w:bodyDiv w:val="1"/>
      <w:marLeft w:val="0"/>
      <w:marRight w:val="0"/>
      <w:marTop w:val="0"/>
      <w:marBottom w:val="0"/>
      <w:divBdr>
        <w:top w:val="none" w:sz="0" w:space="0" w:color="auto"/>
        <w:left w:val="none" w:sz="0" w:space="0" w:color="auto"/>
        <w:bottom w:val="none" w:sz="0" w:space="0" w:color="auto"/>
        <w:right w:val="none" w:sz="0" w:space="0" w:color="auto"/>
      </w:divBdr>
    </w:div>
    <w:div w:id="1827085554">
      <w:bodyDiv w:val="1"/>
      <w:marLeft w:val="0"/>
      <w:marRight w:val="0"/>
      <w:marTop w:val="0"/>
      <w:marBottom w:val="0"/>
      <w:divBdr>
        <w:top w:val="none" w:sz="0" w:space="0" w:color="auto"/>
        <w:left w:val="none" w:sz="0" w:space="0" w:color="auto"/>
        <w:bottom w:val="none" w:sz="0" w:space="0" w:color="auto"/>
        <w:right w:val="none" w:sz="0" w:space="0" w:color="auto"/>
      </w:divBdr>
    </w:div>
    <w:div w:id="1827933074">
      <w:bodyDiv w:val="1"/>
      <w:marLeft w:val="0"/>
      <w:marRight w:val="0"/>
      <w:marTop w:val="0"/>
      <w:marBottom w:val="0"/>
      <w:divBdr>
        <w:top w:val="none" w:sz="0" w:space="0" w:color="auto"/>
        <w:left w:val="none" w:sz="0" w:space="0" w:color="auto"/>
        <w:bottom w:val="none" w:sz="0" w:space="0" w:color="auto"/>
        <w:right w:val="none" w:sz="0" w:space="0" w:color="auto"/>
      </w:divBdr>
    </w:div>
    <w:div w:id="1829520895">
      <w:bodyDiv w:val="1"/>
      <w:marLeft w:val="0"/>
      <w:marRight w:val="0"/>
      <w:marTop w:val="0"/>
      <w:marBottom w:val="0"/>
      <w:divBdr>
        <w:top w:val="none" w:sz="0" w:space="0" w:color="auto"/>
        <w:left w:val="none" w:sz="0" w:space="0" w:color="auto"/>
        <w:bottom w:val="none" w:sz="0" w:space="0" w:color="auto"/>
        <w:right w:val="none" w:sz="0" w:space="0" w:color="auto"/>
      </w:divBdr>
    </w:div>
    <w:div w:id="1831211095">
      <w:bodyDiv w:val="1"/>
      <w:marLeft w:val="0"/>
      <w:marRight w:val="0"/>
      <w:marTop w:val="0"/>
      <w:marBottom w:val="0"/>
      <w:divBdr>
        <w:top w:val="none" w:sz="0" w:space="0" w:color="auto"/>
        <w:left w:val="none" w:sz="0" w:space="0" w:color="auto"/>
        <w:bottom w:val="none" w:sz="0" w:space="0" w:color="auto"/>
        <w:right w:val="none" w:sz="0" w:space="0" w:color="auto"/>
      </w:divBdr>
    </w:div>
    <w:div w:id="1831211347">
      <w:bodyDiv w:val="1"/>
      <w:marLeft w:val="0"/>
      <w:marRight w:val="0"/>
      <w:marTop w:val="0"/>
      <w:marBottom w:val="0"/>
      <w:divBdr>
        <w:top w:val="none" w:sz="0" w:space="0" w:color="auto"/>
        <w:left w:val="none" w:sz="0" w:space="0" w:color="auto"/>
        <w:bottom w:val="none" w:sz="0" w:space="0" w:color="auto"/>
        <w:right w:val="none" w:sz="0" w:space="0" w:color="auto"/>
      </w:divBdr>
    </w:div>
    <w:div w:id="1832064043">
      <w:bodyDiv w:val="1"/>
      <w:marLeft w:val="0"/>
      <w:marRight w:val="0"/>
      <w:marTop w:val="0"/>
      <w:marBottom w:val="0"/>
      <w:divBdr>
        <w:top w:val="none" w:sz="0" w:space="0" w:color="auto"/>
        <w:left w:val="none" w:sz="0" w:space="0" w:color="auto"/>
        <w:bottom w:val="none" w:sz="0" w:space="0" w:color="auto"/>
        <w:right w:val="none" w:sz="0" w:space="0" w:color="auto"/>
      </w:divBdr>
    </w:div>
    <w:div w:id="1833174998">
      <w:bodyDiv w:val="1"/>
      <w:marLeft w:val="0"/>
      <w:marRight w:val="0"/>
      <w:marTop w:val="0"/>
      <w:marBottom w:val="0"/>
      <w:divBdr>
        <w:top w:val="none" w:sz="0" w:space="0" w:color="auto"/>
        <w:left w:val="none" w:sz="0" w:space="0" w:color="auto"/>
        <w:bottom w:val="none" w:sz="0" w:space="0" w:color="auto"/>
        <w:right w:val="none" w:sz="0" w:space="0" w:color="auto"/>
      </w:divBdr>
    </w:div>
    <w:div w:id="1833980913">
      <w:bodyDiv w:val="1"/>
      <w:marLeft w:val="0"/>
      <w:marRight w:val="0"/>
      <w:marTop w:val="0"/>
      <w:marBottom w:val="0"/>
      <w:divBdr>
        <w:top w:val="none" w:sz="0" w:space="0" w:color="auto"/>
        <w:left w:val="none" w:sz="0" w:space="0" w:color="auto"/>
        <w:bottom w:val="none" w:sz="0" w:space="0" w:color="auto"/>
        <w:right w:val="none" w:sz="0" w:space="0" w:color="auto"/>
      </w:divBdr>
    </w:div>
    <w:div w:id="1837378670">
      <w:bodyDiv w:val="1"/>
      <w:marLeft w:val="0"/>
      <w:marRight w:val="0"/>
      <w:marTop w:val="0"/>
      <w:marBottom w:val="0"/>
      <w:divBdr>
        <w:top w:val="none" w:sz="0" w:space="0" w:color="auto"/>
        <w:left w:val="none" w:sz="0" w:space="0" w:color="auto"/>
        <w:bottom w:val="none" w:sz="0" w:space="0" w:color="auto"/>
        <w:right w:val="none" w:sz="0" w:space="0" w:color="auto"/>
      </w:divBdr>
    </w:div>
    <w:div w:id="1839074312">
      <w:bodyDiv w:val="1"/>
      <w:marLeft w:val="0"/>
      <w:marRight w:val="0"/>
      <w:marTop w:val="0"/>
      <w:marBottom w:val="0"/>
      <w:divBdr>
        <w:top w:val="none" w:sz="0" w:space="0" w:color="auto"/>
        <w:left w:val="none" w:sz="0" w:space="0" w:color="auto"/>
        <w:bottom w:val="none" w:sz="0" w:space="0" w:color="auto"/>
        <w:right w:val="none" w:sz="0" w:space="0" w:color="auto"/>
      </w:divBdr>
    </w:div>
    <w:div w:id="1841040779">
      <w:bodyDiv w:val="1"/>
      <w:marLeft w:val="0"/>
      <w:marRight w:val="0"/>
      <w:marTop w:val="0"/>
      <w:marBottom w:val="0"/>
      <w:divBdr>
        <w:top w:val="none" w:sz="0" w:space="0" w:color="auto"/>
        <w:left w:val="none" w:sz="0" w:space="0" w:color="auto"/>
        <w:bottom w:val="none" w:sz="0" w:space="0" w:color="auto"/>
        <w:right w:val="none" w:sz="0" w:space="0" w:color="auto"/>
      </w:divBdr>
    </w:div>
    <w:div w:id="1841700620">
      <w:bodyDiv w:val="1"/>
      <w:marLeft w:val="0"/>
      <w:marRight w:val="0"/>
      <w:marTop w:val="0"/>
      <w:marBottom w:val="0"/>
      <w:divBdr>
        <w:top w:val="none" w:sz="0" w:space="0" w:color="auto"/>
        <w:left w:val="none" w:sz="0" w:space="0" w:color="auto"/>
        <w:bottom w:val="none" w:sz="0" w:space="0" w:color="auto"/>
        <w:right w:val="none" w:sz="0" w:space="0" w:color="auto"/>
      </w:divBdr>
    </w:div>
    <w:div w:id="1843202475">
      <w:bodyDiv w:val="1"/>
      <w:marLeft w:val="0"/>
      <w:marRight w:val="0"/>
      <w:marTop w:val="0"/>
      <w:marBottom w:val="0"/>
      <w:divBdr>
        <w:top w:val="none" w:sz="0" w:space="0" w:color="auto"/>
        <w:left w:val="none" w:sz="0" w:space="0" w:color="auto"/>
        <w:bottom w:val="none" w:sz="0" w:space="0" w:color="auto"/>
        <w:right w:val="none" w:sz="0" w:space="0" w:color="auto"/>
      </w:divBdr>
    </w:div>
    <w:div w:id="1844543257">
      <w:bodyDiv w:val="1"/>
      <w:marLeft w:val="0"/>
      <w:marRight w:val="0"/>
      <w:marTop w:val="0"/>
      <w:marBottom w:val="0"/>
      <w:divBdr>
        <w:top w:val="none" w:sz="0" w:space="0" w:color="auto"/>
        <w:left w:val="none" w:sz="0" w:space="0" w:color="auto"/>
        <w:bottom w:val="none" w:sz="0" w:space="0" w:color="auto"/>
        <w:right w:val="none" w:sz="0" w:space="0" w:color="auto"/>
      </w:divBdr>
    </w:div>
    <w:div w:id="1845633312">
      <w:bodyDiv w:val="1"/>
      <w:marLeft w:val="0"/>
      <w:marRight w:val="0"/>
      <w:marTop w:val="0"/>
      <w:marBottom w:val="0"/>
      <w:divBdr>
        <w:top w:val="none" w:sz="0" w:space="0" w:color="auto"/>
        <w:left w:val="none" w:sz="0" w:space="0" w:color="auto"/>
        <w:bottom w:val="none" w:sz="0" w:space="0" w:color="auto"/>
        <w:right w:val="none" w:sz="0" w:space="0" w:color="auto"/>
      </w:divBdr>
    </w:div>
    <w:div w:id="1848278872">
      <w:bodyDiv w:val="1"/>
      <w:marLeft w:val="0"/>
      <w:marRight w:val="0"/>
      <w:marTop w:val="0"/>
      <w:marBottom w:val="0"/>
      <w:divBdr>
        <w:top w:val="none" w:sz="0" w:space="0" w:color="auto"/>
        <w:left w:val="none" w:sz="0" w:space="0" w:color="auto"/>
        <w:bottom w:val="none" w:sz="0" w:space="0" w:color="auto"/>
        <w:right w:val="none" w:sz="0" w:space="0" w:color="auto"/>
      </w:divBdr>
    </w:div>
    <w:div w:id="1848399440">
      <w:bodyDiv w:val="1"/>
      <w:marLeft w:val="0"/>
      <w:marRight w:val="0"/>
      <w:marTop w:val="0"/>
      <w:marBottom w:val="0"/>
      <w:divBdr>
        <w:top w:val="none" w:sz="0" w:space="0" w:color="auto"/>
        <w:left w:val="none" w:sz="0" w:space="0" w:color="auto"/>
        <w:bottom w:val="none" w:sz="0" w:space="0" w:color="auto"/>
        <w:right w:val="none" w:sz="0" w:space="0" w:color="auto"/>
      </w:divBdr>
    </w:div>
    <w:div w:id="1849363206">
      <w:bodyDiv w:val="1"/>
      <w:marLeft w:val="0"/>
      <w:marRight w:val="0"/>
      <w:marTop w:val="0"/>
      <w:marBottom w:val="0"/>
      <w:divBdr>
        <w:top w:val="none" w:sz="0" w:space="0" w:color="auto"/>
        <w:left w:val="none" w:sz="0" w:space="0" w:color="auto"/>
        <w:bottom w:val="none" w:sz="0" w:space="0" w:color="auto"/>
        <w:right w:val="none" w:sz="0" w:space="0" w:color="auto"/>
      </w:divBdr>
    </w:div>
    <w:div w:id="1852406700">
      <w:bodyDiv w:val="1"/>
      <w:marLeft w:val="0"/>
      <w:marRight w:val="0"/>
      <w:marTop w:val="0"/>
      <w:marBottom w:val="0"/>
      <w:divBdr>
        <w:top w:val="none" w:sz="0" w:space="0" w:color="auto"/>
        <w:left w:val="none" w:sz="0" w:space="0" w:color="auto"/>
        <w:bottom w:val="none" w:sz="0" w:space="0" w:color="auto"/>
        <w:right w:val="none" w:sz="0" w:space="0" w:color="auto"/>
      </w:divBdr>
    </w:div>
    <w:div w:id="1852449181">
      <w:bodyDiv w:val="1"/>
      <w:marLeft w:val="0"/>
      <w:marRight w:val="0"/>
      <w:marTop w:val="0"/>
      <w:marBottom w:val="0"/>
      <w:divBdr>
        <w:top w:val="none" w:sz="0" w:space="0" w:color="auto"/>
        <w:left w:val="none" w:sz="0" w:space="0" w:color="auto"/>
        <w:bottom w:val="none" w:sz="0" w:space="0" w:color="auto"/>
        <w:right w:val="none" w:sz="0" w:space="0" w:color="auto"/>
      </w:divBdr>
    </w:div>
    <w:div w:id="1852597333">
      <w:bodyDiv w:val="1"/>
      <w:marLeft w:val="0"/>
      <w:marRight w:val="0"/>
      <w:marTop w:val="0"/>
      <w:marBottom w:val="0"/>
      <w:divBdr>
        <w:top w:val="none" w:sz="0" w:space="0" w:color="auto"/>
        <w:left w:val="none" w:sz="0" w:space="0" w:color="auto"/>
        <w:bottom w:val="none" w:sz="0" w:space="0" w:color="auto"/>
        <w:right w:val="none" w:sz="0" w:space="0" w:color="auto"/>
      </w:divBdr>
    </w:div>
    <w:div w:id="1854605867">
      <w:bodyDiv w:val="1"/>
      <w:marLeft w:val="0"/>
      <w:marRight w:val="0"/>
      <w:marTop w:val="0"/>
      <w:marBottom w:val="0"/>
      <w:divBdr>
        <w:top w:val="none" w:sz="0" w:space="0" w:color="auto"/>
        <w:left w:val="none" w:sz="0" w:space="0" w:color="auto"/>
        <w:bottom w:val="none" w:sz="0" w:space="0" w:color="auto"/>
        <w:right w:val="none" w:sz="0" w:space="0" w:color="auto"/>
      </w:divBdr>
    </w:div>
    <w:div w:id="1855070725">
      <w:bodyDiv w:val="1"/>
      <w:marLeft w:val="0"/>
      <w:marRight w:val="0"/>
      <w:marTop w:val="0"/>
      <w:marBottom w:val="0"/>
      <w:divBdr>
        <w:top w:val="none" w:sz="0" w:space="0" w:color="auto"/>
        <w:left w:val="none" w:sz="0" w:space="0" w:color="auto"/>
        <w:bottom w:val="none" w:sz="0" w:space="0" w:color="auto"/>
        <w:right w:val="none" w:sz="0" w:space="0" w:color="auto"/>
      </w:divBdr>
    </w:div>
    <w:div w:id="1855877074">
      <w:bodyDiv w:val="1"/>
      <w:marLeft w:val="0"/>
      <w:marRight w:val="0"/>
      <w:marTop w:val="0"/>
      <w:marBottom w:val="0"/>
      <w:divBdr>
        <w:top w:val="none" w:sz="0" w:space="0" w:color="auto"/>
        <w:left w:val="none" w:sz="0" w:space="0" w:color="auto"/>
        <w:bottom w:val="none" w:sz="0" w:space="0" w:color="auto"/>
        <w:right w:val="none" w:sz="0" w:space="0" w:color="auto"/>
      </w:divBdr>
    </w:div>
    <w:div w:id="1855879983">
      <w:bodyDiv w:val="1"/>
      <w:marLeft w:val="0"/>
      <w:marRight w:val="0"/>
      <w:marTop w:val="0"/>
      <w:marBottom w:val="0"/>
      <w:divBdr>
        <w:top w:val="none" w:sz="0" w:space="0" w:color="auto"/>
        <w:left w:val="none" w:sz="0" w:space="0" w:color="auto"/>
        <w:bottom w:val="none" w:sz="0" w:space="0" w:color="auto"/>
        <w:right w:val="none" w:sz="0" w:space="0" w:color="auto"/>
      </w:divBdr>
    </w:div>
    <w:div w:id="1856335489">
      <w:bodyDiv w:val="1"/>
      <w:marLeft w:val="0"/>
      <w:marRight w:val="0"/>
      <w:marTop w:val="0"/>
      <w:marBottom w:val="0"/>
      <w:divBdr>
        <w:top w:val="none" w:sz="0" w:space="0" w:color="auto"/>
        <w:left w:val="none" w:sz="0" w:space="0" w:color="auto"/>
        <w:bottom w:val="none" w:sz="0" w:space="0" w:color="auto"/>
        <w:right w:val="none" w:sz="0" w:space="0" w:color="auto"/>
      </w:divBdr>
    </w:div>
    <w:div w:id="1857839788">
      <w:bodyDiv w:val="1"/>
      <w:marLeft w:val="0"/>
      <w:marRight w:val="0"/>
      <w:marTop w:val="0"/>
      <w:marBottom w:val="0"/>
      <w:divBdr>
        <w:top w:val="none" w:sz="0" w:space="0" w:color="auto"/>
        <w:left w:val="none" w:sz="0" w:space="0" w:color="auto"/>
        <w:bottom w:val="none" w:sz="0" w:space="0" w:color="auto"/>
        <w:right w:val="none" w:sz="0" w:space="0" w:color="auto"/>
      </w:divBdr>
    </w:div>
    <w:div w:id="1858274995">
      <w:bodyDiv w:val="1"/>
      <w:marLeft w:val="0"/>
      <w:marRight w:val="0"/>
      <w:marTop w:val="0"/>
      <w:marBottom w:val="0"/>
      <w:divBdr>
        <w:top w:val="none" w:sz="0" w:space="0" w:color="auto"/>
        <w:left w:val="none" w:sz="0" w:space="0" w:color="auto"/>
        <w:bottom w:val="none" w:sz="0" w:space="0" w:color="auto"/>
        <w:right w:val="none" w:sz="0" w:space="0" w:color="auto"/>
      </w:divBdr>
    </w:div>
    <w:div w:id="1859193712">
      <w:bodyDiv w:val="1"/>
      <w:marLeft w:val="0"/>
      <w:marRight w:val="0"/>
      <w:marTop w:val="0"/>
      <w:marBottom w:val="0"/>
      <w:divBdr>
        <w:top w:val="none" w:sz="0" w:space="0" w:color="auto"/>
        <w:left w:val="none" w:sz="0" w:space="0" w:color="auto"/>
        <w:bottom w:val="none" w:sz="0" w:space="0" w:color="auto"/>
        <w:right w:val="none" w:sz="0" w:space="0" w:color="auto"/>
      </w:divBdr>
    </w:div>
    <w:div w:id="1860312401">
      <w:bodyDiv w:val="1"/>
      <w:marLeft w:val="0"/>
      <w:marRight w:val="0"/>
      <w:marTop w:val="0"/>
      <w:marBottom w:val="0"/>
      <w:divBdr>
        <w:top w:val="none" w:sz="0" w:space="0" w:color="auto"/>
        <w:left w:val="none" w:sz="0" w:space="0" w:color="auto"/>
        <w:bottom w:val="none" w:sz="0" w:space="0" w:color="auto"/>
        <w:right w:val="none" w:sz="0" w:space="0" w:color="auto"/>
      </w:divBdr>
    </w:div>
    <w:div w:id="1861355421">
      <w:bodyDiv w:val="1"/>
      <w:marLeft w:val="0"/>
      <w:marRight w:val="0"/>
      <w:marTop w:val="0"/>
      <w:marBottom w:val="0"/>
      <w:divBdr>
        <w:top w:val="none" w:sz="0" w:space="0" w:color="auto"/>
        <w:left w:val="none" w:sz="0" w:space="0" w:color="auto"/>
        <w:bottom w:val="none" w:sz="0" w:space="0" w:color="auto"/>
        <w:right w:val="none" w:sz="0" w:space="0" w:color="auto"/>
      </w:divBdr>
    </w:div>
    <w:div w:id="1861894677">
      <w:bodyDiv w:val="1"/>
      <w:marLeft w:val="0"/>
      <w:marRight w:val="0"/>
      <w:marTop w:val="0"/>
      <w:marBottom w:val="0"/>
      <w:divBdr>
        <w:top w:val="none" w:sz="0" w:space="0" w:color="auto"/>
        <w:left w:val="none" w:sz="0" w:space="0" w:color="auto"/>
        <w:bottom w:val="none" w:sz="0" w:space="0" w:color="auto"/>
        <w:right w:val="none" w:sz="0" w:space="0" w:color="auto"/>
      </w:divBdr>
    </w:div>
    <w:div w:id="1863082896">
      <w:bodyDiv w:val="1"/>
      <w:marLeft w:val="0"/>
      <w:marRight w:val="0"/>
      <w:marTop w:val="0"/>
      <w:marBottom w:val="0"/>
      <w:divBdr>
        <w:top w:val="none" w:sz="0" w:space="0" w:color="auto"/>
        <w:left w:val="none" w:sz="0" w:space="0" w:color="auto"/>
        <w:bottom w:val="none" w:sz="0" w:space="0" w:color="auto"/>
        <w:right w:val="none" w:sz="0" w:space="0" w:color="auto"/>
      </w:divBdr>
    </w:div>
    <w:div w:id="1867867180">
      <w:bodyDiv w:val="1"/>
      <w:marLeft w:val="0"/>
      <w:marRight w:val="0"/>
      <w:marTop w:val="0"/>
      <w:marBottom w:val="0"/>
      <w:divBdr>
        <w:top w:val="none" w:sz="0" w:space="0" w:color="auto"/>
        <w:left w:val="none" w:sz="0" w:space="0" w:color="auto"/>
        <w:bottom w:val="none" w:sz="0" w:space="0" w:color="auto"/>
        <w:right w:val="none" w:sz="0" w:space="0" w:color="auto"/>
      </w:divBdr>
    </w:div>
    <w:div w:id="1868637181">
      <w:bodyDiv w:val="1"/>
      <w:marLeft w:val="0"/>
      <w:marRight w:val="0"/>
      <w:marTop w:val="0"/>
      <w:marBottom w:val="0"/>
      <w:divBdr>
        <w:top w:val="none" w:sz="0" w:space="0" w:color="auto"/>
        <w:left w:val="none" w:sz="0" w:space="0" w:color="auto"/>
        <w:bottom w:val="none" w:sz="0" w:space="0" w:color="auto"/>
        <w:right w:val="none" w:sz="0" w:space="0" w:color="auto"/>
      </w:divBdr>
    </w:div>
    <w:div w:id="1870725973">
      <w:bodyDiv w:val="1"/>
      <w:marLeft w:val="0"/>
      <w:marRight w:val="0"/>
      <w:marTop w:val="0"/>
      <w:marBottom w:val="0"/>
      <w:divBdr>
        <w:top w:val="none" w:sz="0" w:space="0" w:color="auto"/>
        <w:left w:val="none" w:sz="0" w:space="0" w:color="auto"/>
        <w:bottom w:val="none" w:sz="0" w:space="0" w:color="auto"/>
        <w:right w:val="none" w:sz="0" w:space="0" w:color="auto"/>
      </w:divBdr>
    </w:div>
    <w:div w:id="1870754873">
      <w:bodyDiv w:val="1"/>
      <w:marLeft w:val="0"/>
      <w:marRight w:val="0"/>
      <w:marTop w:val="0"/>
      <w:marBottom w:val="0"/>
      <w:divBdr>
        <w:top w:val="none" w:sz="0" w:space="0" w:color="auto"/>
        <w:left w:val="none" w:sz="0" w:space="0" w:color="auto"/>
        <w:bottom w:val="none" w:sz="0" w:space="0" w:color="auto"/>
        <w:right w:val="none" w:sz="0" w:space="0" w:color="auto"/>
      </w:divBdr>
    </w:div>
    <w:div w:id="1872184240">
      <w:bodyDiv w:val="1"/>
      <w:marLeft w:val="0"/>
      <w:marRight w:val="0"/>
      <w:marTop w:val="0"/>
      <w:marBottom w:val="0"/>
      <w:divBdr>
        <w:top w:val="none" w:sz="0" w:space="0" w:color="auto"/>
        <w:left w:val="none" w:sz="0" w:space="0" w:color="auto"/>
        <w:bottom w:val="none" w:sz="0" w:space="0" w:color="auto"/>
        <w:right w:val="none" w:sz="0" w:space="0" w:color="auto"/>
      </w:divBdr>
    </w:div>
    <w:div w:id="1873376078">
      <w:bodyDiv w:val="1"/>
      <w:marLeft w:val="0"/>
      <w:marRight w:val="0"/>
      <w:marTop w:val="0"/>
      <w:marBottom w:val="0"/>
      <w:divBdr>
        <w:top w:val="none" w:sz="0" w:space="0" w:color="auto"/>
        <w:left w:val="none" w:sz="0" w:space="0" w:color="auto"/>
        <w:bottom w:val="none" w:sz="0" w:space="0" w:color="auto"/>
        <w:right w:val="none" w:sz="0" w:space="0" w:color="auto"/>
      </w:divBdr>
    </w:div>
    <w:div w:id="1875383594">
      <w:bodyDiv w:val="1"/>
      <w:marLeft w:val="0"/>
      <w:marRight w:val="0"/>
      <w:marTop w:val="0"/>
      <w:marBottom w:val="0"/>
      <w:divBdr>
        <w:top w:val="none" w:sz="0" w:space="0" w:color="auto"/>
        <w:left w:val="none" w:sz="0" w:space="0" w:color="auto"/>
        <w:bottom w:val="none" w:sz="0" w:space="0" w:color="auto"/>
        <w:right w:val="none" w:sz="0" w:space="0" w:color="auto"/>
      </w:divBdr>
    </w:div>
    <w:div w:id="1876961095">
      <w:bodyDiv w:val="1"/>
      <w:marLeft w:val="0"/>
      <w:marRight w:val="0"/>
      <w:marTop w:val="0"/>
      <w:marBottom w:val="0"/>
      <w:divBdr>
        <w:top w:val="none" w:sz="0" w:space="0" w:color="auto"/>
        <w:left w:val="none" w:sz="0" w:space="0" w:color="auto"/>
        <w:bottom w:val="none" w:sz="0" w:space="0" w:color="auto"/>
        <w:right w:val="none" w:sz="0" w:space="0" w:color="auto"/>
      </w:divBdr>
    </w:div>
    <w:div w:id="1878547374">
      <w:bodyDiv w:val="1"/>
      <w:marLeft w:val="0"/>
      <w:marRight w:val="0"/>
      <w:marTop w:val="0"/>
      <w:marBottom w:val="0"/>
      <w:divBdr>
        <w:top w:val="none" w:sz="0" w:space="0" w:color="auto"/>
        <w:left w:val="none" w:sz="0" w:space="0" w:color="auto"/>
        <w:bottom w:val="none" w:sz="0" w:space="0" w:color="auto"/>
        <w:right w:val="none" w:sz="0" w:space="0" w:color="auto"/>
      </w:divBdr>
    </w:div>
    <w:div w:id="1879925908">
      <w:bodyDiv w:val="1"/>
      <w:marLeft w:val="0"/>
      <w:marRight w:val="0"/>
      <w:marTop w:val="0"/>
      <w:marBottom w:val="0"/>
      <w:divBdr>
        <w:top w:val="none" w:sz="0" w:space="0" w:color="auto"/>
        <w:left w:val="none" w:sz="0" w:space="0" w:color="auto"/>
        <w:bottom w:val="none" w:sz="0" w:space="0" w:color="auto"/>
        <w:right w:val="none" w:sz="0" w:space="0" w:color="auto"/>
      </w:divBdr>
    </w:div>
    <w:div w:id="1880587562">
      <w:bodyDiv w:val="1"/>
      <w:marLeft w:val="0"/>
      <w:marRight w:val="0"/>
      <w:marTop w:val="0"/>
      <w:marBottom w:val="0"/>
      <w:divBdr>
        <w:top w:val="none" w:sz="0" w:space="0" w:color="auto"/>
        <w:left w:val="none" w:sz="0" w:space="0" w:color="auto"/>
        <w:bottom w:val="none" w:sz="0" w:space="0" w:color="auto"/>
        <w:right w:val="none" w:sz="0" w:space="0" w:color="auto"/>
      </w:divBdr>
    </w:div>
    <w:div w:id="1882282623">
      <w:bodyDiv w:val="1"/>
      <w:marLeft w:val="0"/>
      <w:marRight w:val="0"/>
      <w:marTop w:val="0"/>
      <w:marBottom w:val="0"/>
      <w:divBdr>
        <w:top w:val="none" w:sz="0" w:space="0" w:color="auto"/>
        <w:left w:val="none" w:sz="0" w:space="0" w:color="auto"/>
        <w:bottom w:val="none" w:sz="0" w:space="0" w:color="auto"/>
        <w:right w:val="none" w:sz="0" w:space="0" w:color="auto"/>
      </w:divBdr>
    </w:div>
    <w:div w:id="1884828242">
      <w:bodyDiv w:val="1"/>
      <w:marLeft w:val="0"/>
      <w:marRight w:val="0"/>
      <w:marTop w:val="0"/>
      <w:marBottom w:val="0"/>
      <w:divBdr>
        <w:top w:val="none" w:sz="0" w:space="0" w:color="auto"/>
        <w:left w:val="none" w:sz="0" w:space="0" w:color="auto"/>
        <w:bottom w:val="none" w:sz="0" w:space="0" w:color="auto"/>
        <w:right w:val="none" w:sz="0" w:space="0" w:color="auto"/>
      </w:divBdr>
    </w:div>
    <w:div w:id="1884831451">
      <w:bodyDiv w:val="1"/>
      <w:marLeft w:val="0"/>
      <w:marRight w:val="0"/>
      <w:marTop w:val="0"/>
      <w:marBottom w:val="0"/>
      <w:divBdr>
        <w:top w:val="none" w:sz="0" w:space="0" w:color="auto"/>
        <w:left w:val="none" w:sz="0" w:space="0" w:color="auto"/>
        <w:bottom w:val="none" w:sz="0" w:space="0" w:color="auto"/>
        <w:right w:val="none" w:sz="0" w:space="0" w:color="auto"/>
      </w:divBdr>
    </w:div>
    <w:div w:id="1885672495">
      <w:bodyDiv w:val="1"/>
      <w:marLeft w:val="0"/>
      <w:marRight w:val="0"/>
      <w:marTop w:val="0"/>
      <w:marBottom w:val="0"/>
      <w:divBdr>
        <w:top w:val="none" w:sz="0" w:space="0" w:color="auto"/>
        <w:left w:val="none" w:sz="0" w:space="0" w:color="auto"/>
        <w:bottom w:val="none" w:sz="0" w:space="0" w:color="auto"/>
        <w:right w:val="none" w:sz="0" w:space="0" w:color="auto"/>
      </w:divBdr>
    </w:div>
    <w:div w:id="1892575654">
      <w:bodyDiv w:val="1"/>
      <w:marLeft w:val="0"/>
      <w:marRight w:val="0"/>
      <w:marTop w:val="0"/>
      <w:marBottom w:val="0"/>
      <w:divBdr>
        <w:top w:val="none" w:sz="0" w:space="0" w:color="auto"/>
        <w:left w:val="none" w:sz="0" w:space="0" w:color="auto"/>
        <w:bottom w:val="none" w:sz="0" w:space="0" w:color="auto"/>
        <w:right w:val="none" w:sz="0" w:space="0" w:color="auto"/>
      </w:divBdr>
    </w:div>
    <w:div w:id="1895046569">
      <w:bodyDiv w:val="1"/>
      <w:marLeft w:val="0"/>
      <w:marRight w:val="0"/>
      <w:marTop w:val="0"/>
      <w:marBottom w:val="0"/>
      <w:divBdr>
        <w:top w:val="none" w:sz="0" w:space="0" w:color="auto"/>
        <w:left w:val="none" w:sz="0" w:space="0" w:color="auto"/>
        <w:bottom w:val="none" w:sz="0" w:space="0" w:color="auto"/>
        <w:right w:val="none" w:sz="0" w:space="0" w:color="auto"/>
      </w:divBdr>
    </w:div>
    <w:div w:id="1896812782">
      <w:bodyDiv w:val="1"/>
      <w:marLeft w:val="0"/>
      <w:marRight w:val="0"/>
      <w:marTop w:val="0"/>
      <w:marBottom w:val="0"/>
      <w:divBdr>
        <w:top w:val="none" w:sz="0" w:space="0" w:color="auto"/>
        <w:left w:val="none" w:sz="0" w:space="0" w:color="auto"/>
        <w:bottom w:val="none" w:sz="0" w:space="0" w:color="auto"/>
        <w:right w:val="none" w:sz="0" w:space="0" w:color="auto"/>
      </w:divBdr>
    </w:div>
    <w:div w:id="1899704491">
      <w:bodyDiv w:val="1"/>
      <w:marLeft w:val="0"/>
      <w:marRight w:val="0"/>
      <w:marTop w:val="0"/>
      <w:marBottom w:val="0"/>
      <w:divBdr>
        <w:top w:val="none" w:sz="0" w:space="0" w:color="auto"/>
        <w:left w:val="none" w:sz="0" w:space="0" w:color="auto"/>
        <w:bottom w:val="none" w:sz="0" w:space="0" w:color="auto"/>
        <w:right w:val="none" w:sz="0" w:space="0" w:color="auto"/>
      </w:divBdr>
    </w:div>
    <w:div w:id="1900558264">
      <w:bodyDiv w:val="1"/>
      <w:marLeft w:val="0"/>
      <w:marRight w:val="0"/>
      <w:marTop w:val="0"/>
      <w:marBottom w:val="0"/>
      <w:divBdr>
        <w:top w:val="none" w:sz="0" w:space="0" w:color="auto"/>
        <w:left w:val="none" w:sz="0" w:space="0" w:color="auto"/>
        <w:bottom w:val="none" w:sz="0" w:space="0" w:color="auto"/>
        <w:right w:val="none" w:sz="0" w:space="0" w:color="auto"/>
      </w:divBdr>
    </w:div>
    <w:div w:id="1906718126">
      <w:bodyDiv w:val="1"/>
      <w:marLeft w:val="0"/>
      <w:marRight w:val="0"/>
      <w:marTop w:val="0"/>
      <w:marBottom w:val="0"/>
      <w:divBdr>
        <w:top w:val="none" w:sz="0" w:space="0" w:color="auto"/>
        <w:left w:val="none" w:sz="0" w:space="0" w:color="auto"/>
        <w:bottom w:val="none" w:sz="0" w:space="0" w:color="auto"/>
        <w:right w:val="none" w:sz="0" w:space="0" w:color="auto"/>
      </w:divBdr>
    </w:div>
    <w:div w:id="1906984013">
      <w:bodyDiv w:val="1"/>
      <w:marLeft w:val="0"/>
      <w:marRight w:val="0"/>
      <w:marTop w:val="0"/>
      <w:marBottom w:val="0"/>
      <w:divBdr>
        <w:top w:val="none" w:sz="0" w:space="0" w:color="auto"/>
        <w:left w:val="none" w:sz="0" w:space="0" w:color="auto"/>
        <w:bottom w:val="none" w:sz="0" w:space="0" w:color="auto"/>
        <w:right w:val="none" w:sz="0" w:space="0" w:color="auto"/>
      </w:divBdr>
    </w:div>
    <w:div w:id="1907648645">
      <w:bodyDiv w:val="1"/>
      <w:marLeft w:val="0"/>
      <w:marRight w:val="0"/>
      <w:marTop w:val="0"/>
      <w:marBottom w:val="0"/>
      <w:divBdr>
        <w:top w:val="none" w:sz="0" w:space="0" w:color="auto"/>
        <w:left w:val="none" w:sz="0" w:space="0" w:color="auto"/>
        <w:bottom w:val="none" w:sz="0" w:space="0" w:color="auto"/>
        <w:right w:val="none" w:sz="0" w:space="0" w:color="auto"/>
      </w:divBdr>
    </w:div>
    <w:div w:id="1911840082">
      <w:bodyDiv w:val="1"/>
      <w:marLeft w:val="0"/>
      <w:marRight w:val="0"/>
      <w:marTop w:val="0"/>
      <w:marBottom w:val="0"/>
      <w:divBdr>
        <w:top w:val="none" w:sz="0" w:space="0" w:color="auto"/>
        <w:left w:val="none" w:sz="0" w:space="0" w:color="auto"/>
        <w:bottom w:val="none" w:sz="0" w:space="0" w:color="auto"/>
        <w:right w:val="none" w:sz="0" w:space="0" w:color="auto"/>
      </w:divBdr>
    </w:div>
    <w:div w:id="1916474447">
      <w:bodyDiv w:val="1"/>
      <w:marLeft w:val="0"/>
      <w:marRight w:val="0"/>
      <w:marTop w:val="0"/>
      <w:marBottom w:val="0"/>
      <w:divBdr>
        <w:top w:val="none" w:sz="0" w:space="0" w:color="auto"/>
        <w:left w:val="none" w:sz="0" w:space="0" w:color="auto"/>
        <w:bottom w:val="none" w:sz="0" w:space="0" w:color="auto"/>
        <w:right w:val="none" w:sz="0" w:space="0" w:color="auto"/>
      </w:divBdr>
    </w:div>
    <w:div w:id="1919168803">
      <w:bodyDiv w:val="1"/>
      <w:marLeft w:val="0"/>
      <w:marRight w:val="0"/>
      <w:marTop w:val="0"/>
      <w:marBottom w:val="0"/>
      <w:divBdr>
        <w:top w:val="none" w:sz="0" w:space="0" w:color="auto"/>
        <w:left w:val="none" w:sz="0" w:space="0" w:color="auto"/>
        <w:bottom w:val="none" w:sz="0" w:space="0" w:color="auto"/>
        <w:right w:val="none" w:sz="0" w:space="0" w:color="auto"/>
      </w:divBdr>
    </w:div>
    <w:div w:id="1922055869">
      <w:bodyDiv w:val="1"/>
      <w:marLeft w:val="0"/>
      <w:marRight w:val="0"/>
      <w:marTop w:val="0"/>
      <w:marBottom w:val="0"/>
      <w:divBdr>
        <w:top w:val="none" w:sz="0" w:space="0" w:color="auto"/>
        <w:left w:val="none" w:sz="0" w:space="0" w:color="auto"/>
        <w:bottom w:val="none" w:sz="0" w:space="0" w:color="auto"/>
        <w:right w:val="none" w:sz="0" w:space="0" w:color="auto"/>
      </w:divBdr>
    </w:div>
    <w:div w:id="1922329901">
      <w:bodyDiv w:val="1"/>
      <w:marLeft w:val="0"/>
      <w:marRight w:val="0"/>
      <w:marTop w:val="0"/>
      <w:marBottom w:val="0"/>
      <w:divBdr>
        <w:top w:val="none" w:sz="0" w:space="0" w:color="auto"/>
        <w:left w:val="none" w:sz="0" w:space="0" w:color="auto"/>
        <w:bottom w:val="none" w:sz="0" w:space="0" w:color="auto"/>
        <w:right w:val="none" w:sz="0" w:space="0" w:color="auto"/>
      </w:divBdr>
    </w:div>
    <w:div w:id="1924416734">
      <w:bodyDiv w:val="1"/>
      <w:marLeft w:val="0"/>
      <w:marRight w:val="0"/>
      <w:marTop w:val="0"/>
      <w:marBottom w:val="0"/>
      <w:divBdr>
        <w:top w:val="none" w:sz="0" w:space="0" w:color="auto"/>
        <w:left w:val="none" w:sz="0" w:space="0" w:color="auto"/>
        <w:bottom w:val="none" w:sz="0" w:space="0" w:color="auto"/>
        <w:right w:val="none" w:sz="0" w:space="0" w:color="auto"/>
      </w:divBdr>
    </w:div>
    <w:div w:id="1928541063">
      <w:bodyDiv w:val="1"/>
      <w:marLeft w:val="0"/>
      <w:marRight w:val="0"/>
      <w:marTop w:val="0"/>
      <w:marBottom w:val="0"/>
      <w:divBdr>
        <w:top w:val="none" w:sz="0" w:space="0" w:color="auto"/>
        <w:left w:val="none" w:sz="0" w:space="0" w:color="auto"/>
        <w:bottom w:val="none" w:sz="0" w:space="0" w:color="auto"/>
        <w:right w:val="none" w:sz="0" w:space="0" w:color="auto"/>
      </w:divBdr>
    </w:div>
    <w:div w:id="1928612078">
      <w:bodyDiv w:val="1"/>
      <w:marLeft w:val="0"/>
      <w:marRight w:val="0"/>
      <w:marTop w:val="0"/>
      <w:marBottom w:val="0"/>
      <w:divBdr>
        <w:top w:val="none" w:sz="0" w:space="0" w:color="auto"/>
        <w:left w:val="none" w:sz="0" w:space="0" w:color="auto"/>
        <w:bottom w:val="none" w:sz="0" w:space="0" w:color="auto"/>
        <w:right w:val="none" w:sz="0" w:space="0" w:color="auto"/>
      </w:divBdr>
    </w:div>
    <w:div w:id="1929191333">
      <w:bodyDiv w:val="1"/>
      <w:marLeft w:val="0"/>
      <w:marRight w:val="0"/>
      <w:marTop w:val="0"/>
      <w:marBottom w:val="0"/>
      <w:divBdr>
        <w:top w:val="none" w:sz="0" w:space="0" w:color="auto"/>
        <w:left w:val="none" w:sz="0" w:space="0" w:color="auto"/>
        <w:bottom w:val="none" w:sz="0" w:space="0" w:color="auto"/>
        <w:right w:val="none" w:sz="0" w:space="0" w:color="auto"/>
      </w:divBdr>
    </w:div>
    <w:div w:id="1929776814">
      <w:bodyDiv w:val="1"/>
      <w:marLeft w:val="0"/>
      <w:marRight w:val="0"/>
      <w:marTop w:val="0"/>
      <w:marBottom w:val="0"/>
      <w:divBdr>
        <w:top w:val="none" w:sz="0" w:space="0" w:color="auto"/>
        <w:left w:val="none" w:sz="0" w:space="0" w:color="auto"/>
        <w:bottom w:val="none" w:sz="0" w:space="0" w:color="auto"/>
        <w:right w:val="none" w:sz="0" w:space="0" w:color="auto"/>
      </w:divBdr>
    </w:div>
    <w:div w:id="1929999151">
      <w:bodyDiv w:val="1"/>
      <w:marLeft w:val="0"/>
      <w:marRight w:val="0"/>
      <w:marTop w:val="0"/>
      <w:marBottom w:val="0"/>
      <w:divBdr>
        <w:top w:val="none" w:sz="0" w:space="0" w:color="auto"/>
        <w:left w:val="none" w:sz="0" w:space="0" w:color="auto"/>
        <w:bottom w:val="none" w:sz="0" w:space="0" w:color="auto"/>
        <w:right w:val="none" w:sz="0" w:space="0" w:color="auto"/>
      </w:divBdr>
    </w:div>
    <w:div w:id="1932349604">
      <w:bodyDiv w:val="1"/>
      <w:marLeft w:val="0"/>
      <w:marRight w:val="0"/>
      <w:marTop w:val="0"/>
      <w:marBottom w:val="0"/>
      <w:divBdr>
        <w:top w:val="none" w:sz="0" w:space="0" w:color="auto"/>
        <w:left w:val="none" w:sz="0" w:space="0" w:color="auto"/>
        <w:bottom w:val="none" w:sz="0" w:space="0" w:color="auto"/>
        <w:right w:val="none" w:sz="0" w:space="0" w:color="auto"/>
      </w:divBdr>
    </w:div>
    <w:div w:id="1933585238">
      <w:bodyDiv w:val="1"/>
      <w:marLeft w:val="0"/>
      <w:marRight w:val="0"/>
      <w:marTop w:val="0"/>
      <w:marBottom w:val="0"/>
      <w:divBdr>
        <w:top w:val="none" w:sz="0" w:space="0" w:color="auto"/>
        <w:left w:val="none" w:sz="0" w:space="0" w:color="auto"/>
        <w:bottom w:val="none" w:sz="0" w:space="0" w:color="auto"/>
        <w:right w:val="none" w:sz="0" w:space="0" w:color="auto"/>
      </w:divBdr>
    </w:div>
    <w:div w:id="1933590009">
      <w:bodyDiv w:val="1"/>
      <w:marLeft w:val="0"/>
      <w:marRight w:val="0"/>
      <w:marTop w:val="0"/>
      <w:marBottom w:val="0"/>
      <w:divBdr>
        <w:top w:val="none" w:sz="0" w:space="0" w:color="auto"/>
        <w:left w:val="none" w:sz="0" w:space="0" w:color="auto"/>
        <w:bottom w:val="none" w:sz="0" w:space="0" w:color="auto"/>
        <w:right w:val="none" w:sz="0" w:space="0" w:color="auto"/>
      </w:divBdr>
    </w:div>
    <w:div w:id="1934582552">
      <w:bodyDiv w:val="1"/>
      <w:marLeft w:val="0"/>
      <w:marRight w:val="0"/>
      <w:marTop w:val="0"/>
      <w:marBottom w:val="0"/>
      <w:divBdr>
        <w:top w:val="none" w:sz="0" w:space="0" w:color="auto"/>
        <w:left w:val="none" w:sz="0" w:space="0" w:color="auto"/>
        <w:bottom w:val="none" w:sz="0" w:space="0" w:color="auto"/>
        <w:right w:val="none" w:sz="0" w:space="0" w:color="auto"/>
      </w:divBdr>
    </w:div>
    <w:div w:id="1936548638">
      <w:bodyDiv w:val="1"/>
      <w:marLeft w:val="0"/>
      <w:marRight w:val="0"/>
      <w:marTop w:val="0"/>
      <w:marBottom w:val="0"/>
      <w:divBdr>
        <w:top w:val="none" w:sz="0" w:space="0" w:color="auto"/>
        <w:left w:val="none" w:sz="0" w:space="0" w:color="auto"/>
        <w:bottom w:val="none" w:sz="0" w:space="0" w:color="auto"/>
        <w:right w:val="none" w:sz="0" w:space="0" w:color="auto"/>
      </w:divBdr>
    </w:div>
    <w:div w:id="1936858703">
      <w:bodyDiv w:val="1"/>
      <w:marLeft w:val="0"/>
      <w:marRight w:val="0"/>
      <w:marTop w:val="0"/>
      <w:marBottom w:val="0"/>
      <w:divBdr>
        <w:top w:val="none" w:sz="0" w:space="0" w:color="auto"/>
        <w:left w:val="none" w:sz="0" w:space="0" w:color="auto"/>
        <w:bottom w:val="none" w:sz="0" w:space="0" w:color="auto"/>
        <w:right w:val="none" w:sz="0" w:space="0" w:color="auto"/>
      </w:divBdr>
    </w:div>
    <w:div w:id="1941599341">
      <w:bodyDiv w:val="1"/>
      <w:marLeft w:val="0"/>
      <w:marRight w:val="0"/>
      <w:marTop w:val="0"/>
      <w:marBottom w:val="0"/>
      <w:divBdr>
        <w:top w:val="none" w:sz="0" w:space="0" w:color="auto"/>
        <w:left w:val="none" w:sz="0" w:space="0" w:color="auto"/>
        <w:bottom w:val="none" w:sz="0" w:space="0" w:color="auto"/>
        <w:right w:val="none" w:sz="0" w:space="0" w:color="auto"/>
      </w:divBdr>
    </w:div>
    <w:div w:id="1941715678">
      <w:bodyDiv w:val="1"/>
      <w:marLeft w:val="0"/>
      <w:marRight w:val="0"/>
      <w:marTop w:val="0"/>
      <w:marBottom w:val="0"/>
      <w:divBdr>
        <w:top w:val="none" w:sz="0" w:space="0" w:color="auto"/>
        <w:left w:val="none" w:sz="0" w:space="0" w:color="auto"/>
        <w:bottom w:val="none" w:sz="0" w:space="0" w:color="auto"/>
        <w:right w:val="none" w:sz="0" w:space="0" w:color="auto"/>
      </w:divBdr>
    </w:div>
    <w:div w:id="1943031165">
      <w:bodyDiv w:val="1"/>
      <w:marLeft w:val="0"/>
      <w:marRight w:val="0"/>
      <w:marTop w:val="0"/>
      <w:marBottom w:val="0"/>
      <w:divBdr>
        <w:top w:val="none" w:sz="0" w:space="0" w:color="auto"/>
        <w:left w:val="none" w:sz="0" w:space="0" w:color="auto"/>
        <w:bottom w:val="none" w:sz="0" w:space="0" w:color="auto"/>
        <w:right w:val="none" w:sz="0" w:space="0" w:color="auto"/>
      </w:divBdr>
    </w:div>
    <w:div w:id="1944531310">
      <w:bodyDiv w:val="1"/>
      <w:marLeft w:val="0"/>
      <w:marRight w:val="0"/>
      <w:marTop w:val="0"/>
      <w:marBottom w:val="0"/>
      <w:divBdr>
        <w:top w:val="none" w:sz="0" w:space="0" w:color="auto"/>
        <w:left w:val="none" w:sz="0" w:space="0" w:color="auto"/>
        <w:bottom w:val="none" w:sz="0" w:space="0" w:color="auto"/>
        <w:right w:val="none" w:sz="0" w:space="0" w:color="auto"/>
      </w:divBdr>
    </w:div>
    <w:div w:id="1944796986">
      <w:bodyDiv w:val="1"/>
      <w:marLeft w:val="0"/>
      <w:marRight w:val="0"/>
      <w:marTop w:val="0"/>
      <w:marBottom w:val="0"/>
      <w:divBdr>
        <w:top w:val="none" w:sz="0" w:space="0" w:color="auto"/>
        <w:left w:val="none" w:sz="0" w:space="0" w:color="auto"/>
        <w:bottom w:val="none" w:sz="0" w:space="0" w:color="auto"/>
        <w:right w:val="none" w:sz="0" w:space="0" w:color="auto"/>
      </w:divBdr>
    </w:div>
    <w:div w:id="1944998277">
      <w:bodyDiv w:val="1"/>
      <w:marLeft w:val="0"/>
      <w:marRight w:val="0"/>
      <w:marTop w:val="0"/>
      <w:marBottom w:val="0"/>
      <w:divBdr>
        <w:top w:val="none" w:sz="0" w:space="0" w:color="auto"/>
        <w:left w:val="none" w:sz="0" w:space="0" w:color="auto"/>
        <w:bottom w:val="none" w:sz="0" w:space="0" w:color="auto"/>
        <w:right w:val="none" w:sz="0" w:space="0" w:color="auto"/>
      </w:divBdr>
    </w:div>
    <w:div w:id="1946960991">
      <w:bodyDiv w:val="1"/>
      <w:marLeft w:val="0"/>
      <w:marRight w:val="0"/>
      <w:marTop w:val="0"/>
      <w:marBottom w:val="0"/>
      <w:divBdr>
        <w:top w:val="none" w:sz="0" w:space="0" w:color="auto"/>
        <w:left w:val="none" w:sz="0" w:space="0" w:color="auto"/>
        <w:bottom w:val="none" w:sz="0" w:space="0" w:color="auto"/>
        <w:right w:val="none" w:sz="0" w:space="0" w:color="auto"/>
      </w:divBdr>
    </w:div>
    <w:div w:id="1950507258">
      <w:bodyDiv w:val="1"/>
      <w:marLeft w:val="0"/>
      <w:marRight w:val="0"/>
      <w:marTop w:val="0"/>
      <w:marBottom w:val="0"/>
      <w:divBdr>
        <w:top w:val="none" w:sz="0" w:space="0" w:color="auto"/>
        <w:left w:val="none" w:sz="0" w:space="0" w:color="auto"/>
        <w:bottom w:val="none" w:sz="0" w:space="0" w:color="auto"/>
        <w:right w:val="none" w:sz="0" w:space="0" w:color="auto"/>
      </w:divBdr>
    </w:div>
    <w:div w:id="1952006397">
      <w:bodyDiv w:val="1"/>
      <w:marLeft w:val="0"/>
      <w:marRight w:val="0"/>
      <w:marTop w:val="0"/>
      <w:marBottom w:val="0"/>
      <w:divBdr>
        <w:top w:val="none" w:sz="0" w:space="0" w:color="auto"/>
        <w:left w:val="none" w:sz="0" w:space="0" w:color="auto"/>
        <w:bottom w:val="none" w:sz="0" w:space="0" w:color="auto"/>
        <w:right w:val="none" w:sz="0" w:space="0" w:color="auto"/>
      </w:divBdr>
    </w:div>
    <w:div w:id="1952931634">
      <w:bodyDiv w:val="1"/>
      <w:marLeft w:val="0"/>
      <w:marRight w:val="0"/>
      <w:marTop w:val="0"/>
      <w:marBottom w:val="0"/>
      <w:divBdr>
        <w:top w:val="none" w:sz="0" w:space="0" w:color="auto"/>
        <w:left w:val="none" w:sz="0" w:space="0" w:color="auto"/>
        <w:bottom w:val="none" w:sz="0" w:space="0" w:color="auto"/>
        <w:right w:val="none" w:sz="0" w:space="0" w:color="auto"/>
      </w:divBdr>
    </w:div>
    <w:div w:id="1953435243">
      <w:bodyDiv w:val="1"/>
      <w:marLeft w:val="0"/>
      <w:marRight w:val="0"/>
      <w:marTop w:val="0"/>
      <w:marBottom w:val="0"/>
      <w:divBdr>
        <w:top w:val="none" w:sz="0" w:space="0" w:color="auto"/>
        <w:left w:val="none" w:sz="0" w:space="0" w:color="auto"/>
        <w:bottom w:val="none" w:sz="0" w:space="0" w:color="auto"/>
        <w:right w:val="none" w:sz="0" w:space="0" w:color="auto"/>
      </w:divBdr>
    </w:div>
    <w:div w:id="1959797287">
      <w:bodyDiv w:val="1"/>
      <w:marLeft w:val="0"/>
      <w:marRight w:val="0"/>
      <w:marTop w:val="0"/>
      <w:marBottom w:val="0"/>
      <w:divBdr>
        <w:top w:val="none" w:sz="0" w:space="0" w:color="auto"/>
        <w:left w:val="none" w:sz="0" w:space="0" w:color="auto"/>
        <w:bottom w:val="none" w:sz="0" w:space="0" w:color="auto"/>
        <w:right w:val="none" w:sz="0" w:space="0" w:color="auto"/>
      </w:divBdr>
    </w:div>
    <w:div w:id="1961764974">
      <w:bodyDiv w:val="1"/>
      <w:marLeft w:val="0"/>
      <w:marRight w:val="0"/>
      <w:marTop w:val="0"/>
      <w:marBottom w:val="0"/>
      <w:divBdr>
        <w:top w:val="none" w:sz="0" w:space="0" w:color="auto"/>
        <w:left w:val="none" w:sz="0" w:space="0" w:color="auto"/>
        <w:bottom w:val="none" w:sz="0" w:space="0" w:color="auto"/>
        <w:right w:val="none" w:sz="0" w:space="0" w:color="auto"/>
      </w:divBdr>
    </w:div>
    <w:div w:id="1961952280">
      <w:bodyDiv w:val="1"/>
      <w:marLeft w:val="0"/>
      <w:marRight w:val="0"/>
      <w:marTop w:val="0"/>
      <w:marBottom w:val="0"/>
      <w:divBdr>
        <w:top w:val="none" w:sz="0" w:space="0" w:color="auto"/>
        <w:left w:val="none" w:sz="0" w:space="0" w:color="auto"/>
        <w:bottom w:val="none" w:sz="0" w:space="0" w:color="auto"/>
        <w:right w:val="none" w:sz="0" w:space="0" w:color="auto"/>
      </w:divBdr>
    </w:div>
    <w:div w:id="1963883772">
      <w:bodyDiv w:val="1"/>
      <w:marLeft w:val="0"/>
      <w:marRight w:val="0"/>
      <w:marTop w:val="0"/>
      <w:marBottom w:val="0"/>
      <w:divBdr>
        <w:top w:val="none" w:sz="0" w:space="0" w:color="auto"/>
        <w:left w:val="none" w:sz="0" w:space="0" w:color="auto"/>
        <w:bottom w:val="none" w:sz="0" w:space="0" w:color="auto"/>
        <w:right w:val="none" w:sz="0" w:space="0" w:color="auto"/>
      </w:divBdr>
    </w:div>
    <w:div w:id="1966767101">
      <w:bodyDiv w:val="1"/>
      <w:marLeft w:val="0"/>
      <w:marRight w:val="0"/>
      <w:marTop w:val="0"/>
      <w:marBottom w:val="0"/>
      <w:divBdr>
        <w:top w:val="none" w:sz="0" w:space="0" w:color="auto"/>
        <w:left w:val="none" w:sz="0" w:space="0" w:color="auto"/>
        <w:bottom w:val="none" w:sz="0" w:space="0" w:color="auto"/>
        <w:right w:val="none" w:sz="0" w:space="0" w:color="auto"/>
      </w:divBdr>
    </w:div>
    <w:div w:id="1968386671">
      <w:bodyDiv w:val="1"/>
      <w:marLeft w:val="0"/>
      <w:marRight w:val="0"/>
      <w:marTop w:val="0"/>
      <w:marBottom w:val="0"/>
      <w:divBdr>
        <w:top w:val="none" w:sz="0" w:space="0" w:color="auto"/>
        <w:left w:val="none" w:sz="0" w:space="0" w:color="auto"/>
        <w:bottom w:val="none" w:sz="0" w:space="0" w:color="auto"/>
        <w:right w:val="none" w:sz="0" w:space="0" w:color="auto"/>
      </w:divBdr>
    </w:div>
    <w:div w:id="1968386959">
      <w:bodyDiv w:val="1"/>
      <w:marLeft w:val="0"/>
      <w:marRight w:val="0"/>
      <w:marTop w:val="0"/>
      <w:marBottom w:val="0"/>
      <w:divBdr>
        <w:top w:val="none" w:sz="0" w:space="0" w:color="auto"/>
        <w:left w:val="none" w:sz="0" w:space="0" w:color="auto"/>
        <w:bottom w:val="none" w:sz="0" w:space="0" w:color="auto"/>
        <w:right w:val="none" w:sz="0" w:space="0" w:color="auto"/>
      </w:divBdr>
    </w:div>
    <w:div w:id="1968972393">
      <w:bodyDiv w:val="1"/>
      <w:marLeft w:val="0"/>
      <w:marRight w:val="0"/>
      <w:marTop w:val="0"/>
      <w:marBottom w:val="0"/>
      <w:divBdr>
        <w:top w:val="none" w:sz="0" w:space="0" w:color="auto"/>
        <w:left w:val="none" w:sz="0" w:space="0" w:color="auto"/>
        <w:bottom w:val="none" w:sz="0" w:space="0" w:color="auto"/>
        <w:right w:val="none" w:sz="0" w:space="0" w:color="auto"/>
      </w:divBdr>
    </w:div>
    <w:div w:id="1969436326">
      <w:bodyDiv w:val="1"/>
      <w:marLeft w:val="0"/>
      <w:marRight w:val="0"/>
      <w:marTop w:val="0"/>
      <w:marBottom w:val="0"/>
      <w:divBdr>
        <w:top w:val="none" w:sz="0" w:space="0" w:color="auto"/>
        <w:left w:val="none" w:sz="0" w:space="0" w:color="auto"/>
        <w:bottom w:val="none" w:sz="0" w:space="0" w:color="auto"/>
        <w:right w:val="none" w:sz="0" w:space="0" w:color="auto"/>
      </w:divBdr>
    </w:div>
    <w:div w:id="1976107304">
      <w:bodyDiv w:val="1"/>
      <w:marLeft w:val="0"/>
      <w:marRight w:val="0"/>
      <w:marTop w:val="0"/>
      <w:marBottom w:val="0"/>
      <w:divBdr>
        <w:top w:val="none" w:sz="0" w:space="0" w:color="auto"/>
        <w:left w:val="none" w:sz="0" w:space="0" w:color="auto"/>
        <w:bottom w:val="none" w:sz="0" w:space="0" w:color="auto"/>
        <w:right w:val="none" w:sz="0" w:space="0" w:color="auto"/>
      </w:divBdr>
    </w:div>
    <w:div w:id="1980070480">
      <w:bodyDiv w:val="1"/>
      <w:marLeft w:val="0"/>
      <w:marRight w:val="0"/>
      <w:marTop w:val="0"/>
      <w:marBottom w:val="0"/>
      <w:divBdr>
        <w:top w:val="none" w:sz="0" w:space="0" w:color="auto"/>
        <w:left w:val="none" w:sz="0" w:space="0" w:color="auto"/>
        <w:bottom w:val="none" w:sz="0" w:space="0" w:color="auto"/>
        <w:right w:val="none" w:sz="0" w:space="0" w:color="auto"/>
      </w:divBdr>
    </w:div>
    <w:div w:id="1980258016">
      <w:bodyDiv w:val="1"/>
      <w:marLeft w:val="0"/>
      <w:marRight w:val="0"/>
      <w:marTop w:val="0"/>
      <w:marBottom w:val="0"/>
      <w:divBdr>
        <w:top w:val="none" w:sz="0" w:space="0" w:color="auto"/>
        <w:left w:val="none" w:sz="0" w:space="0" w:color="auto"/>
        <w:bottom w:val="none" w:sz="0" w:space="0" w:color="auto"/>
        <w:right w:val="none" w:sz="0" w:space="0" w:color="auto"/>
      </w:divBdr>
    </w:div>
    <w:div w:id="1982033653">
      <w:bodyDiv w:val="1"/>
      <w:marLeft w:val="0"/>
      <w:marRight w:val="0"/>
      <w:marTop w:val="0"/>
      <w:marBottom w:val="0"/>
      <w:divBdr>
        <w:top w:val="none" w:sz="0" w:space="0" w:color="auto"/>
        <w:left w:val="none" w:sz="0" w:space="0" w:color="auto"/>
        <w:bottom w:val="none" w:sz="0" w:space="0" w:color="auto"/>
        <w:right w:val="none" w:sz="0" w:space="0" w:color="auto"/>
      </w:divBdr>
    </w:div>
    <w:div w:id="1982035172">
      <w:bodyDiv w:val="1"/>
      <w:marLeft w:val="0"/>
      <w:marRight w:val="0"/>
      <w:marTop w:val="0"/>
      <w:marBottom w:val="0"/>
      <w:divBdr>
        <w:top w:val="none" w:sz="0" w:space="0" w:color="auto"/>
        <w:left w:val="none" w:sz="0" w:space="0" w:color="auto"/>
        <w:bottom w:val="none" w:sz="0" w:space="0" w:color="auto"/>
        <w:right w:val="none" w:sz="0" w:space="0" w:color="auto"/>
      </w:divBdr>
    </w:div>
    <w:div w:id="1982882509">
      <w:bodyDiv w:val="1"/>
      <w:marLeft w:val="0"/>
      <w:marRight w:val="0"/>
      <w:marTop w:val="0"/>
      <w:marBottom w:val="0"/>
      <w:divBdr>
        <w:top w:val="none" w:sz="0" w:space="0" w:color="auto"/>
        <w:left w:val="none" w:sz="0" w:space="0" w:color="auto"/>
        <w:bottom w:val="none" w:sz="0" w:space="0" w:color="auto"/>
        <w:right w:val="none" w:sz="0" w:space="0" w:color="auto"/>
      </w:divBdr>
    </w:div>
    <w:div w:id="1983534770">
      <w:bodyDiv w:val="1"/>
      <w:marLeft w:val="0"/>
      <w:marRight w:val="0"/>
      <w:marTop w:val="0"/>
      <w:marBottom w:val="0"/>
      <w:divBdr>
        <w:top w:val="none" w:sz="0" w:space="0" w:color="auto"/>
        <w:left w:val="none" w:sz="0" w:space="0" w:color="auto"/>
        <w:bottom w:val="none" w:sz="0" w:space="0" w:color="auto"/>
        <w:right w:val="none" w:sz="0" w:space="0" w:color="auto"/>
      </w:divBdr>
    </w:div>
    <w:div w:id="1984311562">
      <w:bodyDiv w:val="1"/>
      <w:marLeft w:val="0"/>
      <w:marRight w:val="0"/>
      <w:marTop w:val="0"/>
      <w:marBottom w:val="0"/>
      <w:divBdr>
        <w:top w:val="none" w:sz="0" w:space="0" w:color="auto"/>
        <w:left w:val="none" w:sz="0" w:space="0" w:color="auto"/>
        <w:bottom w:val="none" w:sz="0" w:space="0" w:color="auto"/>
        <w:right w:val="none" w:sz="0" w:space="0" w:color="auto"/>
      </w:divBdr>
    </w:div>
    <w:div w:id="1986012391">
      <w:bodyDiv w:val="1"/>
      <w:marLeft w:val="0"/>
      <w:marRight w:val="0"/>
      <w:marTop w:val="0"/>
      <w:marBottom w:val="0"/>
      <w:divBdr>
        <w:top w:val="none" w:sz="0" w:space="0" w:color="auto"/>
        <w:left w:val="none" w:sz="0" w:space="0" w:color="auto"/>
        <w:bottom w:val="none" w:sz="0" w:space="0" w:color="auto"/>
        <w:right w:val="none" w:sz="0" w:space="0" w:color="auto"/>
      </w:divBdr>
    </w:div>
    <w:div w:id="1986619632">
      <w:bodyDiv w:val="1"/>
      <w:marLeft w:val="0"/>
      <w:marRight w:val="0"/>
      <w:marTop w:val="0"/>
      <w:marBottom w:val="0"/>
      <w:divBdr>
        <w:top w:val="none" w:sz="0" w:space="0" w:color="auto"/>
        <w:left w:val="none" w:sz="0" w:space="0" w:color="auto"/>
        <w:bottom w:val="none" w:sz="0" w:space="0" w:color="auto"/>
        <w:right w:val="none" w:sz="0" w:space="0" w:color="auto"/>
      </w:divBdr>
    </w:div>
    <w:div w:id="1991909823">
      <w:bodyDiv w:val="1"/>
      <w:marLeft w:val="0"/>
      <w:marRight w:val="0"/>
      <w:marTop w:val="0"/>
      <w:marBottom w:val="0"/>
      <w:divBdr>
        <w:top w:val="none" w:sz="0" w:space="0" w:color="auto"/>
        <w:left w:val="none" w:sz="0" w:space="0" w:color="auto"/>
        <w:bottom w:val="none" w:sz="0" w:space="0" w:color="auto"/>
        <w:right w:val="none" w:sz="0" w:space="0" w:color="auto"/>
      </w:divBdr>
    </w:div>
    <w:div w:id="1992756447">
      <w:bodyDiv w:val="1"/>
      <w:marLeft w:val="0"/>
      <w:marRight w:val="0"/>
      <w:marTop w:val="0"/>
      <w:marBottom w:val="0"/>
      <w:divBdr>
        <w:top w:val="none" w:sz="0" w:space="0" w:color="auto"/>
        <w:left w:val="none" w:sz="0" w:space="0" w:color="auto"/>
        <w:bottom w:val="none" w:sz="0" w:space="0" w:color="auto"/>
        <w:right w:val="none" w:sz="0" w:space="0" w:color="auto"/>
      </w:divBdr>
    </w:div>
    <w:div w:id="1993679553">
      <w:bodyDiv w:val="1"/>
      <w:marLeft w:val="0"/>
      <w:marRight w:val="0"/>
      <w:marTop w:val="0"/>
      <w:marBottom w:val="0"/>
      <w:divBdr>
        <w:top w:val="none" w:sz="0" w:space="0" w:color="auto"/>
        <w:left w:val="none" w:sz="0" w:space="0" w:color="auto"/>
        <w:bottom w:val="none" w:sz="0" w:space="0" w:color="auto"/>
        <w:right w:val="none" w:sz="0" w:space="0" w:color="auto"/>
      </w:divBdr>
    </w:div>
    <w:div w:id="1994988680">
      <w:bodyDiv w:val="1"/>
      <w:marLeft w:val="0"/>
      <w:marRight w:val="0"/>
      <w:marTop w:val="0"/>
      <w:marBottom w:val="0"/>
      <w:divBdr>
        <w:top w:val="none" w:sz="0" w:space="0" w:color="auto"/>
        <w:left w:val="none" w:sz="0" w:space="0" w:color="auto"/>
        <w:bottom w:val="none" w:sz="0" w:space="0" w:color="auto"/>
        <w:right w:val="none" w:sz="0" w:space="0" w:color="auto"/>
      </w:divBdr>
    </w:div>
    <w:div w:id="1996764859">
      <w:bodyDiv w:val="1"/>
      <w:marLeft w:val="0"/>
      <w:marRight w:val="0"/>
      <w:marTop w:val="0"/>
      <w:marBottom w:val="0"/>
      <w:divBdr>
        <w:top w:val="none" w:sz="0" w:space="0" w:color="auto"/>
        <w:left w:val="none" w:sz="0" w:space="0" w:color="auto"/>
        <w:bottom w:val="none" w:sz="0" w:space="0" w:color="auto"/>
        <w:right w:val="none" w:sz="0" w:space="0" w:color="auto"/>
      </w:divBdr>
    </w:div>
    <w:div w:id="1996837233">
      <w:bodyDiv w:val="1"/>
      <w:marLeft w:val="0"/>
      <w:marRight w:val="0"/>
      <w:marTop w:val="0"/>
      <w:marBottom w:val="0"/>
      <w:divBdr>
        <w:top w:val="none" w:sz="0" w:space="0" w:color="auto"/>
        <w:left w:val="none" w:sz="0" w:space="0" w:color="auto"/>
        <w:bottom w:val="none" w:sz="0" w:space="0" w:color="auto"/>
        <w:right w:val="none" w:sz="0" w:space="0" w:color="auto"/>
      </w:divBdr>
    </w:div>
    <w:div w:id="1998073903">
      <w:bodyDiv w:val="1"/>
      <w:marLeft w:val="0"/>
      <w:marRight w:val="0"/>
      <w:marTop w:val="0"/>
      <w:marBottom w:val="0"/>
      <w:divBdr>
        <w:top w:val="none" w:sz="0" w:space="0" w:color="auto"/>
        <w:left w:val="none" w:sz="0" w:space="0" w:color="auto"/>
        <w:bottom w:val="none" w:sz="0" w:space="0" w:color="auto"/>
        <w:right w:val="none" w:sz="0" w:space="0" w:color="auto"/>
      </w:divBdr>
    </w:div>
    <w:div w:id="2002585640">
      <w:bodyDiv w:val="1"/>
      <w:marLeft w:val="0"/>
      <w:marRight w:val="0"/>
      <w:marTop w:val="0"/>
      <w:marBottom w:val="0"/>
      <w:divBdr>
        <w:top w:val="none" w:sz="0" w:space="0" w:color="auto"/>
        <w:left w:val="none" w:sz="0" w:space="0" w:color="auto"/>
        <w:bottom w:val="none" w:sz="0" w:space="0" w:color="auto"/>
        <w:right w:val="none" w:sz="0" w:space="0" w:color="auto"/>
      </w:divBdr>
    </w:div>
    <w:div w:id="2002653588">
      <w:bodyDiv w:val="1"/>
      <w:marLeft w:val="0"/>
      <w:marRight w:val="0"/>
      <w:marTop w:val="0"/>
      <w:marBottom w:val="0"/>
      <w:divBdr>
        <w:top w:val="none" w:sz="0" w:space="0" w:color="auto"/>
        <w:left w:val="none" w:sz="0" w:space="0" w:color="auto"/>
        <w:bottom w:val="none" w:sz="0" w:space="0" w:color="auto"/>
        <w:right w:val="none" w:sz="0" w:space="0" w:color="auto"/>
      </w:divBdr>
    </w:div>
    <w:div w:id="2002848813">
      <w:bodyDiv w:val="1"/>
      <w:marLeft w:val="0"/>
      <w:marRight w:val="0"/>
      <w:marTop w:val="0"/>
      <w:marBottom w:val="0"/>
      <w:divBdr>
        <w:top w:val="none" w:sz="0" w:space="0" w:color="auto"/>
        <w:left w:val="none" w:sz="0" w:space="0" w:color="auto"/>
        <w:bottom w:val="none" w:sz="0" w:space="0" w:color="auto"/>
        <w:right w:val="none" w:sz="0" w:space="0" w:color="auto"/>
      </w:divBdr>
    </w:div>
    <w:div w:id="2004508509">
      <w:bodyDiv w:val="1"/>
      <w:marLeft w:val="0"/>
      <w:marRight w:val="0"/>
      <w:marTop w:val="0"/>
      <w:marBottom w:val="0"/>
      <w:divBdr>
        <w:top w:val="none" w:sz="0" w:space="0" w:color="auto"/>
        <w:left w:val="none" w:sz="0" w:space="0" w:color="auto"/>
        <w:bottom w:val="none" w:sz="0" w:space="0" w:color="auto"/>
        <w:right w:val="none" w:sz="0" w:space="0" w:color="auto"/>
      </w:divBdr>
    </w:div>
    <w:div w:id="2004701150">
      <w:bodyDiv w:val="1"/>
      <w:marLeft w:val="0"/>
      <w:marRight w:val="0"/>
      <w:marTop w:val="0"/>
      <w:marBottom w:val="0"/>
      <w:divBdr>
        <w:top w:val="none" w:sz="0" w:space="0" w:color="auto"/>
        <w:left w:val="none" w:sz="0" w:space="0" w:color="auto"/>
        <w:bottom w:val="none" w:sz="0" w:space="0" w:color="auto"/>
        <w:right w:val="none" w:sz="0" w:space="0" w:color="auto"/>
      </w:divBdr>
    </w:div>
    <w:div w:id="2005621734">
      <w:bodyDiv w:val="1"/>
      <w:marLeft w:val="0"/>
      <w:marRight w:val="0"/>
      <w:marTop w:val="0"/>
      <w:marBottom w:val="0"/>
      <w:divBdr>
        <w:top w:val="none" w:sz="0" w:space="0" w:color="auto"/>
        <w:left w:val="none" w:sz="0" w:space="0" w:color="auto"/>
        <w:bottom w:val="none" w:sz="0" w:space="0" w:color="auto"/>
        <w:right w:val="none" w:sz="0" w:space="0" w:color="auto"/>
      </w:divBdr>
    </w:div>
    <w:div w:id="2005666591">
      <w:bodyDiv w:val="1"/>
      <w:marLeft w:val="0"/>
      <w:marRight w:val="0"/>
      <w:marTop w:val="0"/>
      <w:marBottom w:val="0"/>
      <w:divBdr>
        <w:top w:val="none" w:sz="0" w:space="0" w:color="auto"/>
        <w:left w:val="none" w:sz="0" w:space="0" w:color="auto"/>
        <w:bottom w:val="none" w:sz="0" w:space="0" w:color="auto"/>
        <w:right w:val="none" w:sz="0" w:space="0" w:color="auto"/>
      </w:divBdr>
    </w:div>
    <w:div w:id="2007317422">
      <w:bodyDiv w:val="1"/>
      <w:marLeft w:val="0"/>
      <w:marRight w:val="0"/>
      <w:marTop w:val="0"/>
      <w:marBottom w:val="0"/>
      <w:divBdr>
        <w:top w:val="none" w:sz="0" w:space="0" w:color="auto"/>
        <w:left w:val="none" w:sz="0" w:space="0" w:color="auto"/>
        <w:bottom w:val="none" w:sz="0" w:space="0" w:color="auto"/>
        <w:right w:val="none" w:sz="0" w:space="0" w:color="auto"/>
      </w:divBdr>
    </w:div>
    <w:div w:id="2009364577">
      <w:bodyDiv w:val="1"/>
      <w:marLeft w:val="0"/>
      <w:marRight w:val="0"/>
      <w:marTop w:val="0"/>
      <w:marBottom w:val="0"/>
      <w:divBdr>
        <w:top w:val="none" w:sz="0" w:space="0" w:color="auto"/>
        <w:left w:val="none" w:sz="0" w:space="0" w:color="auto"/>
        <w:bottom w:val="none" w:sz="0" w:space="0" w:color="auto"/>
        <w:right w:val="none" w:sz="0" w:space="0" w:color="auto"/>
      </w:divBdr>
    </w:div>
    <w:div w:id="2010130803">
      <w:bodyDiv w:val="1"/>
      <w:marLeft w:val="0"/>
      <w:marRight w:val="0"/>
      <w:marTop w:val="0"/>
      <w:marBottom w:val="0"/>
      <w:divBdr>
        <w:top w:val="none" w:sz="0" w:space="0" w:color="auto"/>
        <w:left w:val="none" w:sz="0" w:space="0" w:color="auto"/>
        <w:bottom w:val="none" w:sz="0" w:space="0" w:color="auto"/>
        <w:right w:val="none" w:sz="0" w:space="0" w:color="auto"/>
      </w:divBdr>
    </w:div>
    <w:div w:id="2010936963">
      <w:bodyDiv w:val="1"/>
      <w:marLeft w:val="0"/>
      <w:marRight w:val="0"/>
      <w:marTop w:val="0"/>
      <w:marBottom w:val="0"/>
      <w:divBdr>
        <w:top w:val="none" w:sz="0" w:space="0" w:color="auto"/>
        <w:left w:val="none" w:sz="0" w:space="0" w:color="auto"/>
        <w:bottom w:val="none" w:sz="0" w:space="0" w:color="auto"/>
        <w:right w:val="none" w:sz="0" w:space="0" w:color="auto"/>
      </w:divBdr>
    </w:div>
    <w:div w:id="2011591937">
      <w:bodyDiv w:val="1"/>
      <w:marLeft w:val="0"/>
      <w:marRight w:val="0"/>
      <w:marTop w:val="0"/>
      <w:marBottom w:val="0"/>
      <w:divBdr>
        <w:top w:val="none" w:sz="0" w:space="0" w:color="auto"/>
        <w:left w:val="none" w:sz="0" w:space="0" w:color="auto"/>
        <w:bottom w:val="none" w:sz="0" w:space="0" w:color="auto"/>
        <w:right w:val="none" w:sz="0" w:space="0" w:color="auto"/>
      </w:divBdr>
    </w:div>
    <w:div w:id="2017033887">
      <w:bodyDiv w:val="1"/>
      <w:marLeft w:val="0"/>
      <w:marRight w:val="0"/>
      <w:marTop w:val="0"/>
      <w:marBottom w:val="0"/>
      <w:divBdr>
        <w:top w:val="none" w:sz="0" w:space="0" w:color="auto"/>
        <w:left w:val="none" w:sz="0" w:space="0" w:color="auto"/>
        <w:bottom w:val="none" w:sz="0" w:space="0" w:color="auto"/>
        <w:right w:val="none" w:sz="0" w:space="0" w:color="auto"/>
      </w:divBdr>
    </w:div>
    <w:div w:id="2018313554">
      <w:bodyDiv w:val="1"/>
      <w:marLeft w:val="0"/>
      <w:marRight w:val="0"/>
      <w:marTop w:val="0"/>
      <w:marBottom w:val="0"/>
      <w:divBdr>
        <w:top w:val="none" w:sz="0" w:space="0" w:color="auto"/>
        <w:left w:val="none" w:sz="0" w:space="0" w:color="auto"/>
        <w:bottom w:val="none" w:sz="0" w:space="0" w:color="auto"/>
        <w:right w:val="none" w:sz="0" w:space="0" w:color="auto"/>
      </w:divBdr>
    </w:div>
    <w:div w:id="2019457419">
      <w:bodyDiv w:val="1"/>
      <w:marLeft w:val="0"/>
      <w:marRight w:val="0"/>
      <w:marTop w:val="0"/>
      <w:marBottom w:val="0"/>
      <w:divBdr>
        <w:top w:val="none" w:sz="0" w:space="0" w:color="auto"/>
        <w:left w:val="none" w:sz="0" w:space="0" w:color="auto"/>
        <w:bottom w:val="none" w:sz="0" w:space="0" w:color="auto"/>
        <w:right w:val="none" w:sz="0" w:space="0" w:color="auto"/>
      </w:divBdr>
    </w:div>
    <w:div w:id="2019848816">
      <w:bodyDiv w:val="1"/>
      <w:marLeft w:val="0"/>
      <w:marRight w:val="0"/>
      <w:marTop w:val="0"/>
      <w:marBottom w:val="0"/>
      <w:divBdr>
        <w:top w:val="none" w:sz="0" w:space="0" w:color="auto"/>
        <w:left w:val="none" w:sz="0" w:space="0" w:color="auto"/>
        <w:bottom w:val="none" w:sz="0" w:space="0" w:color="auto"/>
        <w:right w:val="none" w:sz="0" w:space="0" w:color="auto"/>
      </w:divBdr>
    </w:div>
    <w:div w:id="2019888392">
      <w:bodyDiv w:val="1"/>
      <w:marLeft w:val="0"/>
      <w:marRight w:val="0"/>
      <w:marTop w:val="0"/>
      <w:marBottom w:val="0"/>
      <w:divBdr>
        <w:top w:val="none" w:sz="0" w:space="0" w:color="auto"/>
        <w:left w:val="none" w:sz="0" w:space="0" w:color="auto"/>
        <w:bottom w:val="none" w:sz="0" w:space="0" w:color="auto"/>
        <w:right w:val="none" w:sz="0" w:space="0" w:color="auto"/>
      </w:divBdr>
    </w:div>
    <w:div w:id="2020154451">
      <w:bodyDiv w:val="1"/>
      <w:marLeft w:val="0"/>
      <w:marRight w:val="0"/>
      <w:marTop w:val="0"/>
      <w:marBottom w:val="0"/>
      <w:divBdr>
        <w:top w:val="none" w:sz="0" w:space="0" w:color="auto"/>
        <w:left w:val="none" w:sz="0" w:space="0" w:color="auto"/>
        <w:bottom w:val="none" w:sz="0" w:space="0" w:color="auto"/>
        <w:right w:val="none" w:sz="0" w:space="0" w:color="auto"/>
      </w:divBdr>
    </w:div>
    <w:div w:id="2020230829">
      <w:bodyDiv w:val="1"/>
      <w:marLeft w:val="0"/>
      <w:marRight w:val="0"/>
      <w:marTop w:val="0"/>
      <w:marBottom w:val="0"/>
      <w:divBdr>
        <w:top w:val="none" w:sz="0" w:space="0" w:color="auto"/>
        <w:left w:val="none" w:sz="0" w:space="0" w:color="auto"/>
        <w:bottom w:val="none" w:sz="0" w:space="0" w:color="auto"/>
        <w:right w:val="none" w:sz="0" w:space="0" w:color="auto"/>
      </w:divBdr>
    </w:div>
    <w:div w:id="2023048653">
      <w:bodyDiv w:val="1"/>
      <w:marLeft w:val="0"/>
      <w:marRight w:val="0"/>
      <w:marTop w:val="0"/>
      <w:marBottom w:val="0"/>
      <w:divBdr>
        <w:top w:val="none" w:sz="0" w:space="0" w:color="auto"/>
        <w:left w:val="none" w:sz="0" w:space="0" w:color="auto"/>
        <w:bottom w:val="none" w:sz="0" w:space="0" w:color="auto"/>
        <w:right w:val="none" w:sz="0" w:space="0" w:color="auto"/>
      </w:divBdr>
    </w:div>
    <w:div w:id="2028018766">
      <w:bodyDiv w:val="1"/>
      <w:marLeft w:val="0"/>
      <w:marRight w:val="0"/>
      <w:marTop w:val="0"/>
      <w:marBottom w:val="0"/>
      <w:divBdr>
        <w:top w:val="none" w:sz="0" w:space="0" w:color="auto"/>
        <w:left w:val="none" w:sz="0" w:space="0" w:color="auto"/>
        <w:bottom w:val="none" w:sz="0" w:space="0" w:color="auto"/>
        <w:right w:val="none" w:sz="0" w:space="0" w:color="auto"/>
      </w:divBdr>
    </w:div>
    <w:div w:id="2029214678">
      <w:bodyDiv w:val="1"/>
      <w:marLeft w:val="0"/>
      <w:marRight w:val="0"/>
      <w:marTop w:val="0"/>
      <w:marBottom w:val="0"/>
      <w:divBdr>
        <w:top w:val="none" w:sz="0" w:space="0" w:color="auto"/>
        <w:left w:val="none" w:sz="0" w:space="0" w:color="auto"/>
        <w:bottom w:val="none" w:sz="0" w:space="0" w:color="auto"/>
        <w:right w:val="none" w:sz="0" w:space="0" w:color="auto"/>
      </w:divBdr>
    </w:div>
    <w:div w:id="2029404332">
      <w:bodyDiv w:val="1"/>
      <w:marLeft w:val="0"/>
      <w:marRight w:val="0"/>
      <w:marTop w:val="0"/>
      <w:marBottom w:val="0"/>
      <w:divBdr>
        <w:top w:val="none" w:sz="0" w:space="0" w:color="auto"/>
        <w:left w:val="none" w:sz="0" w:space="0" w:color="auto"/>
        <w:bottom w:val="none" w:sz="0" w:space="0" w:color="auto"/>
        <w:right w:val="none" w:sz="0" w:space="0" w:color="auto"/>
      </w:divBdr>
    </w:div>
    <w:div w:id="2031909542">
      <w:bodyDiv w:val="1"/>
      <w:marLeft w:val="0"/>
      <w:marRight w:val="0"/>
      <w:marTop w:val="0"/>
      <w:marBottom w:val="0"/>
      <w:divBdr>
        <w:top w:val="none" w:sz="0" w:space="0" w:color="auto"/>
        <w:left w:val="none" w:sz="0" w:space="0" w:color="auto"/>
        <w:bottom w:val="none" w:sz="0" w:space="0" w:color="auto"/>
        <w:right w:val="none" w:sz="0" w:space="0" w:color="auto"/>
      </w:divBdr>
    </w:div>
    <w:div w:id="2033068428">
      <w:bodyDiv w:val="1"/>
      <w:marLeft w:val="0"/>
      <w:marRight w:val="0"/>
      <w:marTop w:val="0"/>
      <w:marBottom w:val="0"/>
      <w:divBdr>
        <w:top w:val="none" w:sz="0" w:space="0" w:color="auto"/>
        <w:left w:val="none" w:sz="0" w:space="0" w:color="auto"/>
        <w:bottom w:val="none" w:sz="0" w:space="0" w:color="auto"/>
        <w:right w:val="none" w:sz="0" w:space="0" w:color="auto"/>
      </w:divBdr>
    </w:div>
    <w:div w:id="2034072457">
      <w:bodyDiv w:val="1"/>
      <w:marLeft w:val="0"/>
      <w:marRight w:val="0"/>
      <w:marTop w:val="0"/>
      <w:marBottom w:val="0"/>
      <w:divBdr>
        <w:top w:val="none" w:sz="0" w:space="0" w:color="auto"/>
        <w:left w:val="none" w:sz="0" w:space="0" w:color="auto"/>
        <w:bottom w:val="none" w:sz="0" w:space="0" w:color="auto"/>
        <w:right w:val="none" w:sz="0" w:space="0" w:color="auto"/>
      </w:divBdr>
    </w:div>
    <w:div w:id="2036074226">
      <w:bodyDiv w:val="1"/>
      <w:marLeft w:val="0"/>
      <w:marRight w:val="0"/>
      <w:marTop w:val="0"/>
      <w:marBottom w:val="0"/>
      <w:divBdr>
        <w:top w:val="none" w:sz="0" w:space="0" w:color="auto"/>
        <w:left w:val="none" w:sz="0" w:space="0" w:color="auto"/>
        <w:bottom w:val="none" w:sz="0" w:space="0" w:color="auto"/>
        <w:right w:val="none" w:sz="0" w:space="0" w:color="auto"/>
      </w:divBdr>
    </w:div>
    <w:div w:id="2038391017">
      <w:bodyDiv w:val="1"/>
      <w:marLeft w:val="0"/>
      <w:marRight w:val="0"/>
      <w:marTop w:val="0"/>
      <w:marBottom w:val="0"/>
      <w:divBdr>
        <w:top w:val="none" w:sz="0" w:space="0" w:color="auto"/>
        <w:left w:val="none" w:sz="0" w:space="0" w:color="auto"/>
        <w:bottom w:val="none" w:sz="0" w:space="0" w:color="auto"/>
        <w:right w:val="none" w:sz="0" w:space="0" w:color="auto"/>
      </w:divBdr>
    </w:div>
    <w:div w:id="2039307031">
      <w:bodyDiv w:val="1"/>
      <w:marLeft w:val="0"/>
      <w:marRight w:val="0"/>
      <w:marTop w:val="0"/>
      <w:marBottom w:val="0"/>
      <w:divBdr>
        <w:top w:val="none" w:sz="0" w:space="0" w:color="auto"/>
        <w:left w:val="none" w:sz="0" w:space="0" w:color="auto"/>
        <w:bottom w:val="none" w:sz="0" w:space="0" w:color="auto"/>
        <w:right w:val="none" w:sz="0" w:space="0" w:color="auto"/>
      </w:divBdr>
    </w:div>
    <w:div w:id="2046633193">
      <w:bodyDiv w:val="1"/>
      <w:marLeft w:val="0"/>
      <w:marRight w:val="0"/>
      <w:marTop w:val="0"/>
      <w:marBottom w:val="0"/>
      <w:divBdr>
        <w:top w:val="none" w:sz="0" w:space="0" w:color="auto"/>
        <w:left w:val="none" w:sz="0" w:space="0" w:color="auto"/>
        <w:bottom w:val="none" w:sz="0" w:space="0" w:color="auto"/>
        <w:right w:val="none" w:sz="0" w:space="0" w:color="auto"/>
      </w:divBdr>
    </w:div>
    <w:div w:id="2047293227">
      <w:bodyDiv w:val="1"/>
      <w:marLeft w:val="0"/>
      <w:marRight w:val="0"/>
      <w:marTop w:val="0"/>
      <w:marBottom w:val="0"/>
      <w:divBdr>
        <w:top w:val="none" w:sz="0" w:space="0" w:color="auto"/>
        <w:left w:val="none" w:sz="0" w:space="0" w:color="auto"/>
        <w:bottom w:val="none" w:sz="0" w:space="0" w:color="auto"/>
        <w:right w:val="none" w:sz="0" w:space="0" w:color="auto"/>
      </w:divBdr>
    </w:div>
    <w:div w:id="2047832101">
      <w:bodyDiv w:val="1"/>
      <w:marLeft w:val="0"/>
      <w:marRight w:val="0"/>
      <w:marTop w:val="0"/>
      <w:marBottom w:val="0"/>
      <w:divBdr>
        <w:top w:val="none" w:sz="0" w:space="0" w:color="auto"/>
        <w:left w:val="none" w:sz="0" w:space="0" w:color="auto"/>
        <w:bottom w:val="none" w:sz="0" w:space="0" w:color="auto"/>
        <w:right w:val="none" w:sz="0" w:space="0" w:color="auto"/>
      </w:divBdr>
    </w:div>
    <w:div w:id="2050255337">
      <w:bodyDiv w:val="1"/>
      <w:marLeft w:val="0"/>
      <w:marRight w:val="0"/>
      <w:marTop w:val="0"/>
      <w:marBottom w:val="0"/>
      <w:divBdr>
        <w:top w:val="none" w:sz="0" w:space="0" w:color="auto"/>
        <w:left w:val="none" w:sz="0" w:space="0" w:color="auto"/>
        <w:bottom w:val="none" w:sz="0" w:space="0" w:color="auto"/>
        <w:right w:val="none" w:sz="0" w:space="0" w:color="auto"/>
      </w:divBdr>
    </w:div>
    <w:div w:id="2050445477">
      <w:bodyDiv w:val="1"/>
      <w:marLeft w:val="0"/>
      <w:marRight w:val="0"/>
      <w:marTop w:val="0"/>
      <w:marBottom w:val="0"/>
      <w:divBdr>
        <w:top w:val="none" w:sz="0" w:space="0" w:color="auto"/>
        <w:left w:val="none" w:sz="0" w:space="0" w:color="auto"/>
        <w:bottom w:val="none" w:sz="0" w:space="0" w:color="auto"/>
        <w:right w:val="none" w:sz="0" w:space="0" w:color="auto"/>
      </w:divBdr>
    </w:div>
    <w:div w:id="2051953631">
      <w:bodyDiv w:val="1"/>
      <w:marLeft w:val="0"/>
      <w:marRight w:val="0"/>
      <w:marTop w:val="0"/>
      <w:marBottom w:val="0"/>
      <w:divBdr>
        <w:top w:val="none" w:sz="0" w:space="0" w:color="auto"/>
        <w:left w:val="none" w:sz="0" w:space="0" w:color="auto"/>
        <w:bottom w:val="none" w:sz="0" w:space="0" w:color="auto"/>
        <w:right w:val="none" w:sz="0" w:space="0" w:color="auto"/>
      </w:divBdr>
    </w:div>
    <w:div w:id="2052028211">
      <w:bodyDiv w:val="1"/>
      <w:marLeft w:val="0"/>
      <w:marRight w:val="0"/>
      <w:marTop w:val="0"/>
      <w:marBottom w:val="0"/>
      <w:divBdr>
        <w:top w:val="none" w:sz="0" w:space="0" w:color="auto"/>
        <w:left w:val="none" w:sz="0" w:space="0" w:color="auto"/>
        <w:bottom w:val="none" w:sz="0" w:space="0" w:color="auto"/>
        <w:right w:val="none" w:sz="0" w:space="0" w:color="auto"/>
      </w:divBdr>
    </w:div>
    <w:div w:id="2052151565">
      <w:bodyDiv w:val="1"/>
      <w:marLeft w:val="0"/>
      <w:marRight w:val="0"/>
      <w:marTop w:val="0"/>
      <w:marBottom w:val="0"/>
      <w:divBdr>
        <w:top w:val="none" w:sz="0" w:space="0" w:color="auto"/>
        <w:left w:val="none" w:sz="0" w:space="0" w:color="auto"/>
        <w:bottom w:val="none" w:sz="0" w:space="0" w:color="auto"/>
        <w:right w:val="none" w:sz="0" w:space="0" w:color="auto"/>
      </w:divBdr>
    </w:div>
    <w:div w:id="2053117887">
      <w:bodyDiv w:val="1"/>
      <w:marLeft w:val="0"/>
      <w:marRight w:val="0"/>
      <w:marTop w:val="0"/>
      <w:marBottom w:val="0"/>
      <w:divBdr>
        <w:top w:val="none" w:sz="0" w:space="0" w:color="auto"/>
        <w:left w:val="none" w:sz="0" w:space="0" w:color="auto"/>
        <w:bottom w:val="none" w:sz="0" w:space="0" w:color="auto"/>
        <w:right w:val="none" w:sz="0" w:space="0" w:color="auto"/>
      </w:divBdr>
    </w:div>
    <w:div w:id="2053455145">
      <w:bodyDiv w:val="1"/>
      <w:marLeft w:val="0"/>
      <w:marRight w:val="0"/>
      <w:marTop w:val="0"/>
      <w:marBottom w:val="0"/>
      <w:divBdr>
        <w:top w:val="none" w:sz="0" w:space="0" w:color="auto"/>
        <w:left w:val="none" w:sz="0" w:space="0" w:color="auto"/>
        <w:bottom w:val="none" w:sz="0" w:space="0" w:color="auto"/>
        <w:right w:val="none" w:sz="0" w:space="0" w:color="auto"/>
      </w:divBdr>
    </w:div>
    <w:div w:id="2053651197">
      <w:bodyDiv w:val="1"/>
      <w:marLeft w:val="0"/>
      <w:marRight w:val="0"/>
      <w:marTop w:val="0"/>
      <w:marBottom w:val="0"/>
      <w:divBdr>
        <w:top w:val="none" w:sz="0" w:space="0" w:color="auto"/>
        <w:left w:val="none" w:sz="0" w:space="0" w:color="auto"/>
        <w:bottom w:val="none" w:sz="0" w:space="0" w:color="auto"/>
        <w:right w:val="none" w:sz="0" w:space="0" w:color="auto"/>
      </w:divBdr>
    </w:div>
    <w:div w:id="2054381831">
      <w:bodyDiv w:val="1"/>
      <w:marLeft w:val="0"/>
      <w:marRight w:val="0"/>
      <w:marTop w:val="0"/>
      <w:marBottom w:val="0"/>
      <w:divBdr>
        <w:top w:val="none" w:sz="0" w:space="0" w:color="auto"/>
        <w:left w:val="none" w:sz="0" w:space="0" w:color="auto"/>
        <w:bottom w:val="none" w:sz="0" w:space="0" w:color="auto"/>
        <w:right w:val="none" w:sz="0" w:space="0" w:color="auto"/>
      </w:divBdr>
    </w:div>
    <w:div w:id="2054503230">
      <w:bodyDiv w:val="1"/>
      <w:marLeft w:val="0"/>
      <w:marRight w:val="0"/>
      <w:marTop w:val="0"/>
      <w:marBottom w:val="0"/>
      <w:divBdr>
        <w:top w:val="none" w:sz="0" w:space="0" w:color="auto"/>
        <w:left w:val="none" w:sz="0" w:space="0" w:color="auto"/>
        <w:bottom w:val="none" w:sz="0" w:space="0" w:color="auto"/>
        <w:right w:val="none" w:sz="0" w:space="0" w:color="auto"/>
      </w:divBdr>
    </w:div>
    <w:div w:id="2055501600">
      <w:bodyDiv w:val="1"/>
      <w:marLeft w:val="0"/>
      <w:marRight w:val="0"/>
      <w:marTop w:val="0"/>
      <w:marBottom w:val="0"/>
      <w:divBdr>
        <w:top w:val="none" w:sz="0" w:space="0" w:color="auto"/>
        <w:left w:val="none" w:sz="0" w:space="0" w:color="auto"/>
        <w:bottom w:val="none" w:sz="0" w:space="0" w:color="auto"/>
        <w:right w:val="none" w:sz="0" w:space="0" w:color="auto"/>
      </w:divBdr>
    </w:div>
    <w:div w:id="2056076890">
      <w:bodyDiv w:val="1"/>
      <w:marLeft w:val="0"/>
      <w:marRight w:val="0"/>
      <w:marTop w:val="0"/>
      <w:marBottom w:val="0"/>
      <w:divBdr>
        <w:top w:val="none" w:sz="0" w:space="0" w:color="auto"/>
        <w:left w:val="none" w:sz="0" w:space="0" w:color="auto"/>
        <w:bottom w:val="none" w:sz="0" w:space="0" w:color="auto"/>
        <w:right w:val="none" w:sz="0" w:space="0" w:color="auto"/>
      </w:divBdr>
    </w:div>
    <w:div w:id="2057462923">
      <w:bodyDiv w:val="1"/>
      <w:marLeft w:val="0"/>
      <w:marRight w:val="0"/>
      <w:marTop w:val="0"/>
      <w:marBottom w:val="0"/>
      <w:divBdr>
        <w:top w:val="none" w:sz="0" w:space="0" w:color="auto"/>
        <w:left w:val="none" w:sz="0" w:space="0" w:color="auto"/>
        <w:bottom w:val="none" w:sz="0" w:space="0" w:color="auto"/>
        <w:right w:val="none" w:sz="0" w:space="0" w:color="auto"/>
      </w:divBdr>
    </w:div>
    <w:div w:id="2057856118">
      <w:bodyDiv w:val="1"/>
      <w:marLeft w:val="0"/>
      <w:marRight w:val="0"/>
      <w:marTop w:val="0"/>
      <w:marBottom w:val="0"/>
      <w:divBdr>
        <w:top w:val="none" w:sz="0" w:space="0" w:color="auto"/>
        <w:left w:val="none" w:sz="0" w:space="0" w:color="auto"/>
        <w:bottom w:val="none" w:sz="0" w:space="0" w:color="auto"/>
        <w:right w:val="none" w:sz="0" w:space="0" w:color="auto"/>
      </w:divBdr>
    </w:div>
    <w:div w:id="2057968396">
      <w:bodyDiv w:val="1"/>
      <w:marLeft w:val="0"/>
      <w:marRight w:val="0"/>
      <w:marTop w:val="0"/>
      <w:marBottom w:val="0"/>
      <w:divBdr>
        <w:top w:val="none" w:sz="0" w:space="0" w:color="auto"/>
        <w:left w:val="none" w:sz="0" w:space="0" w:color="auto"/>
        <w:bottom w:val="none" w:sz="0" w:space="0" w:color="auto"/>
        <w:right w:val="none" w:sz="0" w:space="0" w:color="auto"/>
      </w:divBdr>
    </w:div>
    <w:div w:id="2059890048">
      <w:bodyDiv w:val="1"/>
      <w:marLeft w:val="0"/>
      <w:marRight w:val="0"/>
      <w:marTop w:val="0"/>
      <w:marBottom w:val="0"/>
      <w:divBdr>
        <w:top w:val="none" w:sz="0" w:space="0" w:color="auto"/>
        <w:left w:val="none" w:sz="0" w:space="0" w:color="auto"/>
        <w:bottom w:val="none" w:sz="0" w:space="0" w:color="auto"/>
        <w:right w:val="none" w:sz="0" w:space="0" w:color="auto"/>
      </w:divBdr>
    </w:div>
    <w:div w:id="2062318925">
      <w:bodyDiv w:val="1"/>
      <w:marLeft w:val="0"/>
      <w:marRight w:val="0"/>
      <w:marTop w:val="0"/>
      <w:marBottom w:val="0"/>
      <w:divBdr>
        <w:top w:val="none" w:sz="0" w:space="0" w:color="auto"/>
        <w:left w:val="none" w:sz="0" w:space="0" w:color="auto"/>
        <w:bottom w:val="none" w:sz="0" w:space="0" w:color="auto"/>
        <w:right w:val="none" w:sz="0" w:space="0" w:color="auto"/>
      </w:divBdr>
    </w:div>
    <w:div w:id="2064713675">
      <w:bodyDiv w:val="1"/>
      <w:marLeft w:val="0"/>
      <w:marRight w:val="0"/>
      <w:marTop w:val="0"/>
      <w:marBottom w:val="0"/>
      <w:divBdr>
        <w:top w:val="none" w:sz="0" w:space="0" w:color="auto"/>
        <w:left w:val="none" w:sz="0" w:space="0" w:color="auto"/>
        <w:bottom w:val="none" w:sz="0" w:space="0" w:color="auto"/>
        <w:right w:val="none" w:sz="0" w:space="0" w:color="auto"/>
      </w:divBdr>
    </w:div>
    <w:div w:id="2064937067">
      <w:bodyDiv w:val="1"/>
      <w:marLeft w:val="0"/>
      <w:marRight w:val="0"/>
      <w:marTop w:val="0"/>
      <w:marBottom w:val="0"/>
      <w:divBdr>
        <w:top w:val="none" w:sz="0" w:space="0" w:color="auto"/>
        <w:left w:val="none" w:sz="0" w:space="0" w:color="auto"/>
        <w:bottom w:val="none" w:sz="0" w:space="0" w:color="auto"/>
        <w:right w:val="none" w:sz="0" w:space="0" w:color="auto"/>
      </w:divBdr>
    </w:div>
    <w:div w:id="2065636139">
      <w:bodyDiv w:val="1"/>
      <w:marLeft w:val="0"/>
      <w:marRight w:val="0"/>
      <w:marTop w:val="0"/>
      <w:marBottom w:val="0"/>
      <w:divBdr>
        <w:top w:val="none" w:sz="0" w:space="0" w:color="auto"/>
        <w:left w:val="none" w:sz="0" w:space="0" w:color="auto"/>
        <w:bottom w:val="none" w:sz="0" w:space="0" w:color="auto"/>
        <w:right w:val="none" w:sz="0" w:space="0" w:color="auto"/>
      </w:divBdr>
    </w:div>
    <w:div w:id="2068147218">
      <w:bodyDiv w:val="1"/>
      <w:marLeft w:val="0"/>
      <w:marRight w:val="0"/>
      <w:marTop w:val="0"/>
      <w:marBottom w:val="0"/>
      <w:divBdr>
        <w:top w:val="none" w:sz="0" w:space="0" w:color="auto"/>
        <w:left w:val="none" w:sz="0" w:space="0" w:color="auto"/>
        <w:bottom w:val="none" w:sz="0" w:space="0" w:color="auto"/>
        <w:right w:val="none" w:sz="0" w:space="0" w:color="auto"/>
      </w:divBdr>
    </w:div>
    <w:div w:id="2069255600">
      <w:bodyDiv w:val="1"/>
      <w:marLeft w:val="0"/>
      <w:marRight w:val="0"/>
      <w:marTop w:val="0"/>
      <w:marBottom w:val="0"/>
      <w:divBdr>
        <w:top w:val="none" w:sz="0" w:space="0" w:color="auto"/>
        <w:left w:val="none" w:sz="0" w:space="0" w:color="auto"/>
        <w:bottom w:val="none" w:sz="0" w:space="0" w:color="auto"/>
        <w:right w:val="none" w:sz="0" w:space="0" w:color="auto"/>
      </w:divBdr>
    </w:div>
    <w:div w:id="2069527285">
      <w:bodyDiv w:val="1"/>
      <w:marLeft w:val="0"/>
      <w:marRight w:val="0"/>
      <w:marTop w:val="0"/>
      <w:marBottom w:val="0"/>
      <w:divBdr>
        <w:top w:val="none" w:sz="0" w:space="0" w:color="auto"/>
        <w:left w:val="none" w:sz="0" w:space="0" w:color="auto"/>
        <w:bottom w:val="none" w:sz="0" w:space="0" w:color="auto"/>
        <w:right w:val="none" w:sz="0" w:space="0" w:color="auto"/>
      </w:divBdr>
    </w:div>
    <w:div w:id="2070109917">
      <w:bodyDiv w:val="1"/>
      <w:marLeft w:val="0"/>
      <w:marRight w:val="0"/>
      <w:marTop w:val="0"/>
      <w:marBottom w:val="0"/>
      <w:divBdr>
        <w:top w:val="none" w:sz="0" w:space="0" w:color="auto"/>
        <w:left w:val="none" w:sz="0" w:space="0" w:color="auto"/>
        <w:bottom w:val="none" w:sz="0" w:space="0" w:color="auto"/>
        <w:right w:val="none" w:sz="0" w:space="0" w:color="auto"/>
      </w:divBdr>
    </w:div>
    <w:div w:id="2071924503">
      <w:bodyDiv w:val="1"/>
      <w:marLeft w:val="0"/>
      <w:marRight w:val="0"/>
      <w:marTop w:val="0"/>
      <w:marBottom w:val="0"/>
      <w:divBdr>
        <w:top w:val="none" w:sz="0" w:space="0" w:color="auto"/>
        <w:left w:val="none" w:sz="0" w:space="0" w:color="auto"/>
        <w:bottom w:val="none" w:sz="0" w:space="0" w:color="auto"/>
        <w:right w:val="none" w:sz="0" w:space="0" w:color="auto"/>
      </w:divBdr>
    </w:div>
    <w:div w:id="2071924824">
      <w:bodyDiv w:val="1"/>
      <w:marLeft w:val="0"/>
      <w:marRight w:val="0"/>
      <w:marTop w:val="0"/>
      <w:marBottom w:val="0"/>
      <w:divBdr>
        <w:top w:val="none" w:sz="0" w:space="0" w:color="auto"/>
        <w:left w:val="none" w:sz="0" w:space="0" w:color="auto"/>
        <w:bottom w:val="none" w:sz="0" w:space="0" w:color="auto"/>
        <w:right w:val="none" w:sz="0" w:space="0" w:color="auto"/>
      </w:divBdr>
    </w:div>
    <w:div w:id="2073263722">
      <w:bodyDiv w:val="1"/>
      <w:marLeft w:val="0"/>
      <w:marRight w:val="0"/>
      <w:marTop w:val="0"/>
      <w:marBottom w:val="0"/>
      <w:divBdr>
        <w:top w:val="none" w:sz="0" w:space="0" w:color="auto"/>
        <w:left w:val="none" w:sz="0" w:space="0" w:color="auto"/>
        <w:bottom w:val="none" w:sz="0" w:space="0" w:color="auto"/>
        <w:right w:val="none" w:sz="0" w:space="0" w:color="auto"/>
      </w:divBdr>
    </w:div>
    <w:div w:id="2073890939">
      <w:bodyDiv w:val="1"/>
      <w:marLeft w:val="0"/>
      <w:marRight w:val="0"/>
      <w:marTop w:val="0"/>
      <w:marBottom w:val="0"/>
      <w:divBdr>
        <w:top w:val="none" w:sz="0" w:space="0" w:color="auto"/>
        <w:left w:val="none" w:sz="0" w:space="0" w:color="auto"/>
        <w:bottom w:val="none" w:sz="0" w:space="0" w:color="auto"/>
        <w:right w:val="none" w:sz="0" w:space="0" w:color="auto"/>
      </w:divBdr>
    </w:div>
    <w:div w:id="2076126123">
      <w:bodyDiv w:val="1"/>
      <w:marLeft w:val="0"/>
      <w:marRight w:val="0"/>
      <w:marTop w:val="0"/>
      <w:marBottom w:val="0"/>
      <w:divBdr>
        <w:top w:val="none" w:sz="0" w:space="0" w:color="auto"/>
        <w:left w:val="none" w:sz="0" w:space="0" w:color="auto"/>
        <w:bottom w:val="none" w:sz="0" w:space="0" w:color="auto"/>
        <w:right w:val="none" w:sz="0" w:space="0" w:color="auto"/>
      </w:divBdr>
    </w:div>
    <w:div w:id="2076199075">
      <w:bodyDiv w:val="1"/>
      <w:marLeft w:val="0"/>
      <w:marRight w:val="0"/>
      <w:marTop w:val="0"/>
      <w:marBottom w:val="0"/>
      <w:divBdr>
        <w:top w:val="none" w:sz="0" w:space="0" w:color="auto"/>
        <w:left w:val="none" w:sz="0" w:space="0" w:color="auto"/>
        <w:bottom w:val="none" w:sz="0" w:space="0" w:color="auto"/>
        <w:right w:val="none" w:sz="0" w:space="0" w:color="auto"/>
      </w:divBdr>
    </w:div>
    <w:div w:id="2077702431">
      <w:bodyDiv w:val="1"/>
      <w:marLeft w:val="0"/>
      <w:marRight w:val="0"/>
      <w:marTop w:val="0"/>
      <w:marBottom w:val="0"/>
      <w:divBdr>
        <w:top w:val="none" w:sz="0" w:space="0" w:color="auto"/>
        <w:left w:val="none" w:sz="0" w:space="0" w:color="auto"/>
        <w:bottom w:val="none" w:sz="0" w:space="0" w:color="auto"/>
        <w:right w:val="none" w:sz="0" w:space="0" w:color="auto"/>
      </w:divBdr>
    </w:div>
    <w:div w:id="2078700883">
      <w:bodyDiv w:val="1"/>
      <w:marLeft w:val="0"/>
      <w:marRight w:val="0"/>
      <w:marTop w:val="0"/>
      <w:marBottom w:val="0"/>
      <w:divBdr>
        <w:top w:val="none" w:sz="0" w:space="0" w:color="auto"/>
        <w:left w:val="none" w:sz="0" w:space="0" w:color="auto"/>
        <w:bottom w:val="none" w:sz="0" w:space="0" w:color="auto"/>
        <w:right w:val="none" w:sz="0" w:space="0" w:color="auto"/>
      </w:divBdr>
    </w:div>
    <w:div w:id="2079131537">
      <w:bodyDiv w:val="1"/>
      <w:marLeft w:val="0"/>
      <w:marRight w:val="0"/>
      <w:marTop w:val="0"/>
      <w:marBottom w:val="0"/>
      <w:divBdr>
        <w:top w:val="none" w:sz="0" w:space="0" w:color="auto"/>
        <w:left w:val="none" w:sz="0" w:space="0" w:color="auto"/>
        <w:bottom w:val="none" w:sz="0" w:space="0" w:color="auto"/>
        <w:right w:val="none" w:sz="0" w:space="0" w:color="auto"/>
      </w:divBdr>
    </w:div>
    <w:div w:id="2080982051">
      <w:bodyDiv w:val="1"/>
      <w:marLeft w:val="0"/>
      <w:marRight w:val="0"/>
      <w:marTop w:val="0"/>
      <w:marBottom w:val="0"/>
      <w:divBdr>
        <w:top w:val="none" w:sz="0" w:space="0" w:color="auto"/>
        <w:left w:val="none" w:sz="0" w:space="0" w:color="auto"/>
        <w:bottom w:val="none" w:sz="0" w:space="0" w:color="auto"/>
        <w:right w:val="none" w:sz="0" w:space="0" w:color="auto"/>
      </w:divBdr>
    </w:div>
    <w:div w:id="2081252482">
      <w:bodyDiv w:val="1"/>
      <w:marLeft w:val="0"/>
      <w:marRight w:val="0"/>
      <w:marTop w:val="0"/>
      <w:marBottom w:val="0"/>
      <w:divBdr>
        <w:top w:val="none" w:sz="0" w:space="0" w:color="auto"/>
        <w:left w:val="none" w:sz="0" w:space="0" w:color="auto"/>
        <w:bottom w:val="none" w:sz="0" w:space="0" w:color="auto"/>
        <w:right w:val="none" w:sz="0" w:space="0" w:color="auto"/>
      </w:divBdr>
    </w:div>
    <w:div w:id="2083411382">
      <w:bodyDiv w:val="1"/>
      <w:marLeft w:val="0"/>
      <w:marRight w:val="0"/>
      <w:marTop w:val="0"/>
      <w:marBottom w:val="0"/>
      <w:divBdr>
        <w:top w:val="none" w:sz="0" w:space="0" w:color="auto"/>
        <w:left w:val="none" w:sz="0" w:space="0" w:color="auto"/>
        <w:bottom w:val="none" w:sz="0" w:space="0" w:color="auto"/>
        <w:right w:val="none" w:sz="0" w:space="0" w:color="auto"/>
      </w:divBdr>
    </w:div>
    <w:div w:id="2084335186">
      <w:bodyDiv w:val="1"/>
      <w:marLeft w:val="0"/>
      <w:marRight w:val="0"/>
      <w:marTop w:val="0"/>
      <w:marBottom w:val="0"/>
      <w:divBdr>
        <w:top w:val="none" w:sz="0" w:space="0" w:color="auto"/>
        <w:left w:val="none" w:sz="0" w:space="0" w:color="auto"/>
        <w:bottom w:val="none" w:sz="0" w:space="0" w:color="auto"/>
        <w:right w:val="none" w:sz="0" w:space="0" w:color="auto"/>
      </w:divBdr>
    </w:div>
    <w:div w:id="2086148890">
      <w:bodyDiv w:val="1"/>
      <w:marLeft w:val="0"/>
      <w:marRight w:val="0"/>
      <w:marTop w:val="0"/>
      <w:marBottom w:val="0"/>
      <w:divBdr>
        <w:top w:val="none" w:sz="0" w:space="0" w:color="auto"/>
        <w:left w:val="none" w:sz="0" w:space="0" w:color="auto"/>
        <w:bottom w:val="none" w:sz="0" w:space="0" w:color="auto"/>
        <w:right w:val="none" w:sz="0" w:space="0" w:color="auto"/>
      </w:divBdr>
    </w:div>
    <w:div w:id="2087144905">
      <w:bodyDiv w:val="1"/>
      <w:marLeft w:val="0"/>
      <w:marRight w:val="0"/>
      <w:marTop w:val="0"/>
      <w:marBottom w:val="0"/>
      <w:divBdr>
        <w:top w:val="none" w:sz="0" w:space="0" w:color="auto"/>
        <w:left w:val="none" w:sz="0" w:space="0" w:color="auto"/>
        <w:bottom w:val="none" w:sz="0" w:space="0" w:color="auto"/>
        <w:right w:val="none" w:sz="0" w:space="0" w:color="auto"/>
      </w:divBdr>
    </w:div>
    <w:div w:id="2088721502">
      <w:bodyDiv w:val="1"/>
      <w:marLeft w:val="0"/>
      <w:marRight w:val="0"/>
      <w:marTop w:val="0"/>
      <w:marBottom w:val="0"/>
      <w:divBdr>
        <w:top w:val="none" w:sz="0" w:space="0" w:color="auto"/>
        <w:left w:val="none" w:sz="0" w:space="0" w:color="auto"/>
        <w:bottom w:val="none" w:sz="0" w:space="0" w:color="auto"/>
        <w:right w:val="none" w:sz="0" w:space="0" w:color="auto"/>
      </w:divBdr>
    </w:div>
    <w:div w:id="2090223550">
      <w:bodyDiv w:val="1"/>
      <w:marLeft w:val="0"/>
      <w:marRight w:val="0"/>
      <w:marTop w:val="0"/>
      <w:marBottom w:val="0"/>
      <w:divBdr>
        <w:top w:val="none" w:sz="0" w:space="0" w:color="auto"/>
        <w:left w:val="none" w:sz="0" w:space="0" w:color="auto"/>
        <w:bottom w:val="none" w:sz="0" w:space="0" w:color="auto"/>
        <w:right w:val="none" w:sz="0" w:space="0" w:color="auto"/>
      </w:divBdr>
    </w:div>
    <w:div w:id="2090803671">
      <w:bodyDiv w:val="1"/>
      <w:marLeft w:val="0"/>
      <w:marRight w:val="0"/>
      <w:marTop w:val="0"/>
      <w:marBottom w:val="0"/>
      <w:divBdr>
        <w:top w:val="none" w:sz="0" w:space="0" w:color="auto"/>
        <w:left w:val="none" w:sz="0" w:space="0" w:color="auto"/>
        <w:bottom w:val="none" w:sz="0" w:space="0" w:color="auto"/>
        <w:right w:val="none" w:sz="0" w:space="0" w:color="auto"/>
      </w:divBdr>
    </w:div>
    <w:div w:id="2091191078">
      <w:bodyDiv w:val="1"/>
      <w:marLeft w:val="0"/>
      <w:marRight w:val="0"/>
      <w:marTop w:val="0"/>
      <w:marBottom w:val="0"/>
      <w:divBdr>
        <w:top w:val="none" w:sz="0" w:space="0" w:color="auto"/>
        <w:left w:val="none" w:sz="0" w:space="0" w:color="auto"/>
        <w:bottom w:val="none" w:sz="0" w:space="0" w:color="auto"/>
        <w:right w:val="none" w:sz="0" w:space="0" w:color="auto"/>
      </w:divBdr>
    </w:div>
    <w:div w:id="2092071843">
      <w:bodyDiv w:val="1"/>
      <w:marLeft w:val="0"/>
      <w:marRight w:val="0"/>
      <w:marTop w:val="0"/>
      <w:marBottom w:val="0"/>
      <w:divBdr>
        <w:top w:val="none" w:sz="0" w:space="0" w:color="auto"/>
        <w:left w:val="none" w:sz="0" w:space="0" w:color="auto"/>
        <w:bottom w:val="none" w:sz="0" w:space="0" w:color="auto"/>
        <w:right w:val="none" w:sz="0" w:space="0" w:color="auto"/>
      </w:divBdr>
    </w:div>
    <w:div w:id="2093770416">
      <w:bodyDiv w:val="1"/>
      <w:marLeft w:val="0"/>
      <w:marRight w:val="0"/>
      <w:marTop w:val="0"/>
      <w:marBottom w:val="0"/>
      <w:divBdr>
        <w:top w:val="none" w:sz="0" w:space="0" w:color="auto"/>
        <w:left w:val="none" w:sz="0" w:space="0" w:color="auto"/>
        <w:bottom w:val="none" w:sz="0" w:space="0" w:color="auto"/>
        <w:right w:val="none" w:sz="0" w:space="0" w:color="auto"/>
      </w:divBdr>
    </w:div>
    <w:div w:id="2096783825">
      <w:bodyDiv w:val="1"/>
      <w:marLeft w:val="0"/>
      <w:marRight w:val="0"/>
      <w:marTop w:val="0"/>
      <w:marBottom w:val="0"/>
      <w:divBdr>
        <w:top w:val="none" w:sz="0" w:space="0" w:color="auto"/>
        <w:left w:val="none" w:sz="0" w:space="0" w:color="auto"/>
        <w:bottom w:val="none" w:sz="0" w:space="0" w:color="auto"/>
        <w:right w:val="none" w:sz="0" w:space="0" w:color="auto"/>
      </w:divBdr>
    </w:div>
    <w:div w:id="2097314030">
      <w:bodyDiv w:val="1"/>
      <w:marLeft w:val="0"/>
      <w:marRight w:val="0"/>
      <w:marTop w:val="0"/>
      <w:marBottom w:val="0"/>
      <w:divBdr>
        <w:top w:val="none" w:sz="0" w:space="0" w:color="auto"/>
        <w:left w:val="none" w:sz="0" w:space="0" w:color="auto"/>
        <w:bottom w:val="none" w:sz="0" w:space="0" w:color="auto"/>
        <w:right w:val="none" w:sz="0" w:space="0" w:color="auto"/>
      </w:divBdr>
    </w:div>
    <w:div w:id="2097550601">
      <w:bodyDiv w:val="1"/>
      <w:marLeft w:val="0"/>
      <w:marRight w:val="0"/>
      <w:marTop w:val="0"/>
      <w:marBottom w:val="0"/>
      <w:divBdr>
        <w:top w:val="none" w:sz="0" w:space="0" w:color="auto"/>
        <w:left w:val="none" w:sz="0" w:space="0" w:color="auto"/>
        <w:bottom w:val="none" w:sz="0" w:space="0" w:color="auto"/>
        <w:right w:val="none" w:sz="0" w:space="0" w:color="auto"/>
      </w:divBdr>
    </w:div>
    <w:div w:id="2097941159">
      <w:bodyDiv w:val="1"/>
      <w:marLeft w:val="0"/>
      <w:marRight w:val="0"/>
      <w:marTop w:val="0"/>
      <w:marBottom w:val="0"/>
      <w:divBdr>
        <w:top w:val="none" w:sz="0" w:space="0" w:color="auto"/>
        <w:left w:val="none" w:sz="0" w:space="0" w:color="auto"/>
        <w:bottom w:val="none" w:sz="0" w:space="0" w:color="auto"/>
        <w:right w:val="none" w:sz="0" w:space="0" w:color="auto"/>
      </w:divBdr>
    </w:div>
    <w:div w:id="2098018272">
      <w:bodyDiv w:val="1"/>
      <w:marLeft w:val="0"/>
      <w:marRight w:val="0"/>
      <w:marTop w:val="0"/>
      <w:marBottom w:val="0"/>
      <w:divBdr>
        <w:top w:val="none" w:sz="0" w:space="0" w:color="auto"/>
        <w:left w:val="none" w:sz="0" w:space="0" w:color="auto"/>
        <w:bottom w:val="none" w:sz="0" w:space="0" w:color="auto"/>
        <w:right w:val="none" w:sz="0" w:space="0" w:color="auto"/>
      </w:divBdr>
    </w:div>
    <w:div w:id="2101752745">
      <w:bodyDiv w:val="1"/>
      <w:marLeft w:val="0"/>
      <w:marRight w:val="0"/>
      <w:marTop w:val="0"/>
      <w:marBottom w:val="0"/>
      <w:divBdr>
        <w:top w:val="none" w:sz="0" w:space="0" w:color="auto"/>
        <w:left w:val="none" w:sz="0" w:space="0" w:color="auto"/>
        <w:bottom w:val="none" w:sz="0" w:space="0" w:color="auto"/>
        <w:right w:val="none" w:sz="0" w:space="0" w:color="auto"/>
      </w:divBdr>
    </w:div>
    <w:div w:id="2102680378">
      <w:bodyDiv w:val="1"/>
      <w:marLeft w:val="0"/>
      <w:marRight w:val="0"/>
      <w:marTop w:val="0"/>
      <w:marBottom w:val="0"/>
      <w:divBdr>
        <w:top w:val="none" w:sz="0" w:space="0" w:color="auto"/>
        <w:left w:val="none" w:sz="0" w:space="0" w:color="auto"/>
        <w:bottom w:val="none" w:sz="0" w:space="0" w:color="auto"/>
        <w:right w:val="none" w:sz="0" w:space="0" w:color="auto"/>
      </w:divBdr>
    </w:div>
    <w:div w:id="2105031812">
      <w:bodyDiv w:val="1"/>
      <w:marLeft w:val="0"/>
      <w:marRight w:val="0"/>
      <w:marTop w:val="0"/>
      <w:marBottom w:val="0"/>
      <w:divBdr>
        <w:top w:val="none" w:sz="0" w:space="0" w:color="auto"/>
        <w:left w:val="none" w:sz="0" w:space="0" w:color="auto"/>
        <w:bottom w:val="none" w:sz="0" w:space="0" w:color="auto"/>
        <w:right w:val="none" w:sz="0" w:space="0" w:color="auto"/>
      </w:divBdr>
    </w:div>
    <w:div w:id="2108847430">
      <w:bodyDiv w:val="1"/>
      <w:marLeft w:val="0"/>
      <w:marRight w:val="0"/>
      <w:marTop w:val="0"/>
      <w:marBottom w:val="0"/>
      <w:divBdr>
        <w:top w:val="none" w:sz="0" w:space="0" w:color="auto"/>
        <w:left w:val="none" w:sz="0" w:space="0" w:color="auto"/>
        <w:bottom w:val="none" w:sz="0" w:space="0" w:color="auto"/>
        <w:right w:val="none" w:sz="0" w:space="0" w:color="auto"/>
      </w:divBdr>
    </w:div>
    <w:div w:id="2109230146">
      <w:bodyDiv w:val="1"/>
      <w:marLeft w:val="0"/>
      <w:marRight w:val="0"/>
      <w:marTop w:val="0"/>
      <w:marBottom w:val="0"/>
      <w:divBdr>
        <w:top w:val="none" w:sz="0" w:space="0" w:color="auto"/>
        <w:left w:val="none" w:sz="0" w:space="0" w:color="auto"/>
        <w:bottom w:val="none" w:sz="0" w:space="0" w:color="auto"/>
        <w:right w:val="none" w:sz="0" w:space="0" w:color="auto"/>
      </w:divBdr>
    </w:div>
    <w:div w:id="2110008470">
      <w:bodyDiv w:val="1"/>
      <w:marLeft w:val="0"/>
      <w:marRight w:val="0"/>
      <w:marTop w:val="0"/>
      <w:marBottom w:val="0"/>
      <w:divBdr>
        <w:top w:val="none" w:sz="0" w:space="0" w:color="auto"/>
        <w:left w:val="none" w:sz="0" w:space="0" w:color="auto"/>
        <w:bottom w:val="none" w:sz="0" w:space="0" w:color="auto"/>
        <w:right w:val="none" w:sz="0" w:space="0" w:color="auto"/>
      </w:divBdr>
    </w:div>
    <w:div w:id="2111197235">
      <w:bodyDiv w:val="1"/>
      <w:marLeft w:val="0"/>
      <w:marRight w:val="0"/>
      <w:marTop w:val="0"/>
      <w:marBottom w:val="0"/>
      <w:divBdr>
        <w:top w:val="none" w:sz="0" w:space="0" w:color="auto"/>
        <w:left w:val="none" w:sz="0" w:space="0" w:color="auto"/>
        <w:bottom w:val="none" w:sz="0" w:space="0" w:color="auto"/>
        <w:right w:val="none" w:sz="0" w:space="0" w:color="auto"/>
      </w:divBdr>
    </w:div>
    <w:div w:id="2111314798">
      <w:bodyDiv w:val="1"/>
      <w:marLeft w:val="0"/>
      <w:marRight w:val="0"/>
      <w:marTop w:val="0"/>
      <w:marBottom w:val="0"/>
      <w:divBdr>
        <w:top w:val="none" w:sz="0" w:space="0" w:color="auto"/>
        <w:left w:val="none" w:sz="0" w:space="0" w:color="auto"/>
        <w:bottom w:val="none" w:sz="0" w:space="0" w:color="auto"/>
        <w:right w:val="none" w:sz="0" w:space="0" w:color="auto"/>
      </w:divBdr>
    </w:div>
    <w:div w:id="2114206066">
      <w:bodyDiv w:val="1"/>
      <w:marLeft w:val="0"/>
      <w:marRight w:val="0"/>
      <w:marTop w:val="0"/>
      <w:marBottom w:val="0"/>
      <w:divBdr>
        <w:top w:val="none" w:sz="0" w:space="0" w:color="auto"/>
        <w:left w:val="none" w:sz="0" w:space="0" w:color="auto"/>
        <w:bottom w:val="none" w:sz="0" w:space="0" w:color="auto"/>
        <w:right w:val="none" w:sz="0" w:space="0" w:color="auto"/>
      </w:divBdr>
    </w:div>
    <w:div w:id="2117403245">
      <w:bodyDiv w:val="1"/>
      <w:marLeft w:val="0"/>
      <w:marRight w:val="0"/>
      <w:marTop w:val="0"/>
      <w:marBottom w:val="0"/>
      <w:divBdr>
        <w:top w:val="none" w:sz="0" w:space="0" w:color="auto"/>
        <w:left w:val="none" w:sz="0" w:space="0" w:color="auto"/>
        <w:bottom w:val="none" w:sz="0" w:space="0" w:color="auto"/>
        <w:right w:val="none" w:sz="0" w:space="0" w:color="auto"/>
      </w:divBdr>
    </w:div>
    <w:div w:id="2118601685">
      <w:bodyDiv w:val="1"/>
      <w:marLeft w:val="0"/>
      <w:marRight w:val="0"/>
      <w:marTop w:val="0"/>
      <w:marBottom w:val="0"/>
      <w:divBdr>
        <w:top w:val="none" w:sz="0" w:space="0" w:color="auto"/>
        <w:left w:val="none" w:sz="0" w:space="0" w:color="auto"/>
        <w:bottom w:val="none" w:sz="0" w:space="0" w:color="auto"/>
        <w:right w:val="none" w:sz="0" w:space="0" w:color="auto"/>
      </w:divBdr>
    </w:div>
    <w:div w:id="2120177241">
      <w:bodyDiv w:val="1"/>
      <w:marLeft w:val="0"/>
      <w:marRight w:val="0"/>
      <w:marTop w:val="0"/>
      <w:marBottom w:val="0"/>
      <w:divBdr>
        <w:top w:val="none" w:sz="0" w:space="0" w:color="auto"/>
        <w:left w:val="none" w:sz="0" w:space="0" w:color="auto"/>
        <w:bottom w:val="none" w:sz="0" w:space="0" w:color="auto"/>
        <w:right w:val="none" w:sz="0" w:space="0" w:color="auto"/>
      </w:divBdr>
    </w:div>
    <w:div w:id="2123188451">
      <w:bodyDiv w:val="1"/>
      <w:marLeft w:val="0"/>
      <w:marRight w:val="0"/>
      <w:marTop w:val="0"/>
      <w:marBottom w:val="0"/>
      <w:divBdr>
        <w:top w:val="none" w:sz="0" w:space="0" w:color="auto"/>
        <w:left w:val="none" w:sz="0" w:space="0" w:color="auto"/>
        <w:bottom w:val="none" w:sz="0" w:space="0" w:color="auto"/>
        <w:right w:val="none" w:sz="0" w:space="0" w:color="auto"/>
      </w:divBdr>
    </w:div>
    <w:div w:id="2125541869">
      <w:bodyDiv w:val="1"/>
      <w:marLeft w:val="0"/>
      <w:marRight w:val="0"/>
      <w:marTop w:val="0"/>
      <w:marBottom w:val="0"/>
      <w:divBdr>
        <w:top w:val="none" w:sz="0" w:space="0" w:color="auto"/>
        <w:left w:val="none" w:sz="0" w:space="0" w:color="auto"/>
        <w:bottom w:val="none" w:sz="0" w:space="0" w:color="auto"/>
        <w:right w:val="none" w:sz="0" w:space="0" w:color="auto"/>
      </w:divBdr>
    </w:div>
    <w:div w:id="2128348698">
      <w:bodyDiv w:val="1"/>
      <w:marLeft w:val="0"/>
      <w:marRight w:val="0"/>
      <w:marTop w:val="0"/>
      <w:marBottom w:val="0"/>
      <w:divBdr>
        <w:top w:val="none" w:sz="0" w:space="0" w:color="auto"/>
        <w:left w:val="none" w:sz="0" w:space="0" w:color="auto"/>
        <w:bottom w:val="none" w:sz="0" w:space="0" w:color="auto"/>
        <w:right w:val="none" w:sz="0" w:space="0" w:color="auto"/>
      </w:divBdr>
    </w:div>
    <w:div w:id="2128698925">
      <w:bodyDiv w:val="1"/>
      <w:marLeft w:val="0"/>
      <w:marRight w:val="0"/>
      <w:marTop w:val="0"/>
      <w:marBottom w:val="0"/>
      <w:divBdr>
        <w:top w:val="none" w:sz="0" w:space="0" w:color="auto"/>
        <w:left w:val="none" w:sz="0" w:space="0" w:color="auto"/>
        <w:bottom w:val="none" w:sz="0" w:space="0" w:color="auto"/>
        <w:right w:val="none" w:sz="0" w:space="0" w:color="auto"/>
      </w:divBdr>
    </w:div>
    <w:div w:id="2129547991">
      <w:bodyDiv w:val="1"/>
      <w:marLeft w:val="0"/>
      <w:marRight w:val="0"/>
      <w:marTop w:val="0"/>
      <w:marBottom w:val="0"/>
      <w:divBdr>
        <w:top w:val="none" w:sz="0" w:space="0" w:color="auto"/>
        <w:left w:val="none" w:sz="0" w:space="0" w:color="auto"/>
        <w:bottom w:val="none" w:sz="0" w:space="0" w:color="auto"/>
        <w:right w:val="none" w:sz="0" w:space="0" w:color="auto"/>
      </w:divBdr>
    </w:div>
    <w:div w:id="2132242222">
      <w:bodyDiv w:val="1"/>
      <w:marLeft w:val="0"/>
      <w:marRight w:val="0"/>
      <w:marTop w:val="0"/>
      <w:marBottom w:val="0"/>
      <w:divBdr>
        <w:top w:val="none" w:sz="0" w:space="0" w:color="auto"/>
        <w:left w:val="none" w:sz="0" w:space="0" w:color="auto"/>
        <w:bottom w:val="none" w:sz="0" w:space="0" w:color="auto"/>
        <w:right w:val="none" w:sz="0" w:space="0" w:color="auto"/>
      </w:divBdr>
    </w:div>
    <w:div w:id="2132750222">
      <w:bodyDiv w:val="1"/>
      <w:marLeft w:val="0"/>
      <w:marRight w:val="0"/>
      <w:marTop w:val="0"/>
      <w:marBottom w:val="0"/>
      <w:divBdr>
        <w:top w:val="none" w:sz="0" w:space="0" w:color="auto"/>
        <w:left w:val="none" w:sz="0" w:space="0" w:color="auto"/>
        <w:bottom w:val="none" w:sz="0" w:space="0" w:color="auto"/>
        <w:right w:val="none" w:sz="0" w:space="0" w:color="auto"/>
      </w:divBdr>
    </w:div>
    <w:div w:id="2133092905">
      <w:bodyDiv w:val="1"/>
      <w:marLeft w:val="0"/>
      <w:marRight w:val="0"/>
      <w:marTop w:val="0"/>
      <w:marBottom w:val="0"/>
      <w:divBdr>
        <w:top w:val="none" w:sz="0" w:space="0" w:color="auto"/>
        <w:left w:val="none" w:sz="0" w:space="0" w:color="auto"/>
        <w:bottom w:val="none" w:sz="0" w:space="0" w:color="auto"/>
        <w:right w:val="none" w:sz="0" w:space="0" w:color="auto"/>
      </w:divBdr>
    </w:div>
    <w:div w:id="2133938933">
      <w:bodyDiv w:val="1"/>
      <w:marLeft w:val="0"/>
      <w:marRight w:val="0"/>
      <w:marTop w:val="0"/>
      <w:marBottom w:val="0"/>
      <w:divBdr>
        <w:top w:val="none" w:sz="0" w:space="0" w:color="auto"/>
        <w:left w:val="none" w:sz="0" w:space="0" w:color="auto"/>
        <w:bottom w:val="none" w:sz="0" w:space="0" w:color="auto"/>
        <w:right w:val="none" w:sz="0" w:space="0" w:color="auto"/>
      </w:divBdr>
    </w:div>
    <w:div w:id="2135755003">
      <w:bodyDiv w:val="1"/>
      <w:marLeft w:val="0"/>
      <w:marRight w:val="0"/>
      <w:marTop w:val="0"/>
      <w:marBottom w:val="0"/>
      <w:divBdr>
        <w:top w:val="none" w:sz="0" w:space="0" w:color="auto"/>
        <w:left w:val="none" w:sz="0" w:space="0" w:color="auto"/>
        <w:bottom w:val="none" w:sz="0" w:space="0" w:color="auto"/>
        <w:right w:val="none" w:sz="0" w:space="0" w:color="auto"/>
      </w:divBdr>
    </w:div>
    <w:div w:id="2135899472">
      <w:bodyDiv w:val="1"/>
      <w:marLeft w:val="0"/>
      <w:marRight w:val="0"/>
      <w:marTop w:val="0"/>
      <w:marBottom w:val="0"/>
      <w:divBdr>
        <w:top w:val="none" w:sz="0" w:space="0" w:color="auto"/>
        <w:left w:val="none" w:sz="0" w:space="0" w:color="auto"/>
        <w:bottom w:val="none" w:sz="0" w:space="0" w:color="auto"/>
        <w:right w:val="none" w:sz="0" w:space="0" w:color="auto"/>
      </w:divBdr>
    </w:div>
    <w:div w:id="2137134649">
      <w:bodyDiv w:val="1"/>
      <w:marLeft w:val="0"/>
      <w:marRight w:val="0"/>
      <w:marTop w:val="0"/>
      <w:marBottom w:val="0"/>
      <w:divBdr>
        <w:top w:val="none" w:sz="0" w:space="0" w:color="auto"/>
        <w:left w:val="none" w:sz="0" w:space="0" w:color="auto"/>
        <w:bottom w:val="none" w:sz="0" w:space="0" w:color="auto"/>
        <w:right w:val="none" w:sz="0" w:space="0" w:color="auto"/>
      </w:divBdr>
    </w:div>
    <w:div w:id="2137750506">
      <w:bodyDiv w:val="1"/>
      <w:marLeft w:val="0"/>
      <w:marRight w:val="0"/>
      <w:marTop w:val="0"/>
      <w:marBottom w:val="0"/>
      <w:divBdr>
        <w:top w:val="none" w:sz="0" w:space="0" w:color="auto"/>
        <w:left w:val="none" w:sz="0" w:space="0" w:color="auto"/>
        <w:bottom w:val="none" w:sz="0" w:space="0" w:color="auto"/>
        <w:right w:val="none" w:sz="0" w:space="0" w:color="auto"/>
      </w:divBdr>
    </w:div>
    <w:div w:id="2138252091">
      <w:bodyDiv w:val="1"/>
      <w:marLeft w:val="0"/>
      <w:marRight w:val="0"/>
      <w:marTop w:val="0"/>
      <w:marBottom w:val="0"/>
      <w:divBdr>
        <w:top w:val="none" w:sz="0" w:space="0" w:color="auto"/>
        <w:left w:val="none" w:sz="0" w:space="0" w:color="auto"/>
        <w:bottom w:val="none" w:sz="0" w:space="0" w:color="auto"/>
        <w:right w:val="none" w:sz="0" w:space="0" w:color="auto"/>
      </w:divBdr>
    </w:div>
    <w:div w:id="2138863959">
      <w:bodyDiv w:val="1"/>
      <w:marLeft w:val="0"/>
      <w:marRight w:val="0"/>
      <w:marTop w:val="0"/>
      <w:marBottom w:val="0"/>
      <w:divBdr>
        <w:top w:val="none" w:sz="0" w:space="0" w:color="auto"/>
        <w:left w:val="none" w:sz="0" w:space="0" w:color="auto"/>
        <w:bottom w:val="none" w:sz="0" w:space="0" w:color="auto"/>
        <w:right w:val="none" w:sz="0" w:space="0" w:color="auto"/>
      </w:divBdr>
    </w:div>
    <w:div w:id="2139103433">
      <w:bodyDiv w:val="1"/>
      <w:marLeft w:val="0"/>
      <w:marRight w:val="0"/>
      <w:marTop w:val="0"/>
      <w:marBottom w:val="0"/>
      <w:divBdr>
        <w:top w:val="none" w:sz="0" w:space="0" w:color="auto"/>
        <w:left w:val="none" w:sz="0" w:space="0" w:color="auto"/>
        <w:bottom w:val="none" w:sz="0" w:space="0" w:color="auto"/>
        <w:right w:val="none" w:sz="0" w:space="0" w:color="auto"/>
      </w:divBdr>
    </w:div>
    <w:div w:id="2143766231">
      <w:bodyDiv w:val="1"/>
      <w:marLeft w:val="0"/>
      <w:marRight w:val="0"/>
      <w:marTop w:val="0"/>
      <w:marBottom w:val="0"/>
      <w:divBdr>
        <w:top w:val="none" w:sz="0" w:space="0" w:color="auto"/>
        <w:left w:val="none" w:sz="0" w:space="0" w:color="auto"/>
        <w:bottom w:val="none" w:sz="0" w:space="0" w:color="auto"/>
        <w:right w:val="none" w:sz="0" w:space="0" w:color="auto"/>
      </w:divBdr>
    </w:div>
    <w:div w:id="2144958343">
      <w:bodyDiv w:val="1"/>
      <w:marLeft w:val="0"/>
      <w:marRight w:val="0"/>
      <w:marTop w:val="0"/>
      <w:marBottom w:val="0"/>
      <w:divBdr>
        <w:top w:val="none" w:sz="0" w:space="0" w:color="auto"/>
        <w:left w:val="none" w:sz="0" w:space="0" w:color="auto"/>
        <w:bottom w:val="none" w:sz="0" w:space="0" w:color="auto"/>
        <w:right w:val="none" w:sz="0" w:space="0" w:color="auto"/>
      </w:divBdr>
    </w:div>
    <w:div w:id="2145393337">
      <w:bodyDiv w:val="1"/>
      <w:marLeft w:val="0"/>
      <w:marRight w:val="0"/>
      <w:marTop w:val="0"/>
      <w:marBottom w:val="0"/>
      <w:divBdr>
        <w:top w:val="none" w:sz="0" w:space="0" w:color="auto"/>
        <w:left w:val="none" w:sz="0" w:space="0" w:color="auto"/>
        <w:bottom w:val="none" w:sz="0" w:space="0" w:color="auto"/>
        <w:right w:val="none" w:sz="0" w:space="0" w:color="auto"/>
      </w:divBdr>
    </w:div>
    <w:div w:id="2147314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pt.wikipedia.org/wiki/Microsoft" TargetMode="External"/><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pt.wikipedia.org/wiki/Orienta%C3%A7%C3%A3o_a_objeto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pt.wikipedia.org/wiki/Linguagem_de_programa%C3%A7%C3%A3o" TargetMode="External"/><Relationship Id="rId43" Type="http://schemas.openxmlformats.org/officeDocument/2006/relationships/image" Target="media/image30.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hyperlink" Target="http://pt.wikipedia.org/wiki/Microsoft_.NET" TargetMode="External"/><Relationship Id="rId46" Type="http://schemas.microsoft.com/office/2011/relationships/people" Target="people.xml"/><Relationship Id="rId20" Type="http://schemas.openxmlformats.org/officeDocument/2006/relationships/image" Target="media/image11.png"/><Relationship Id="rId41" Type="http://schemas.openxmlformats.org/officeDocument/2006/relationships/image" Target="media/image2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0">
  <b:Source>
    <b:Tag>Fin10</b:Tag>
    <b:SourceType>Book</b:SourceType>
    <b:Guid>{D05665EC-7E59-421D-A2CA-E3DCCA19041B}</b:Guid>
    <b:Author>
      <b:Author>
        <b:NameList>
          <b:Person>
            <b:Last>Finkenzeller</b:Last>
            <b:First>Klaus</b:First>
          </b:Person>
        </b:NameList>
      </b:Author>
    </b:Author>
    <b:Title>RFID Handbook: Fundamentals and Applications in Contactless Smart Cards, Radio Frequency Identification and Near-Field Communication, 3rd Ed.</b:Title>
    <b:Year>2010</b:Year>
    <b:City>Chichester</b:City>
    <b:Publisher>John Wiley &amp; Sons, Ltd</b:Publisher>
    <b:StateProvince>West Sussex</b:StateProvince>
    <b:CountryRegion>Reino Unido</b:CountryRegion>
    <b:RefOrder>3</b:RefOrder>
  </b:Source>
  <b:Source>
    <b:Tag>SAW14</b:Tag>
    <b:SourceType>InternetSite</b:SourceType>
    <b:Guid>{16BBB6FB-9141-4EE6-9168-85724638DEB7}</b:Guid>
    <b:Author>
      <b:Author>
        <b:NameList>
          <b:Person>
            <b:Last>Weis</b:Last>
            <b:First>S.</b:First>
            <b:Middle>A.</b:Middle>
          </b:Person>
        </b:NameList>
      </b:Author>
    </b:Author>
    <b:Title>RFID (Radio Frequency Identification): Principles and Applications</b:Title>
    <b:YearAccessed>2014</b:YearAccessed>
    <b:MonthAccessed>02</b:MonthAccessed>
    <b:DayAccessed>16</b:DayAccessed>
    <b:ProductionCompany>MIT CSAIL</b:ProductionCompany>
    <b:Medium>Documento Eletrônico</b:Medium>
    <b:Year>2007</b:Year>
    <b:URL>http://citeseerx.ist.psu.edu/viewdoc/download?doi=10.1.1.182.5224&amp;rep=rep1&amp;type=pdf</b:URL>
    <b:RefOrder>1</b:RefOrder>
  </b:Source>
  <b:Source>
    <b:Tag>SHo06</b:Tag>
    <b:SourceType>InternetSite</b:SourceType>
    <b:Guid>{342A4F3B-0B1D-4BB7-A8F9-BF11BBDA4D50}</b:Guid>
    <b:Title>RFID: An Introduction</b:Title>
    <b:Year>2006</b:Year>
    <b:Author>
      <b:Author>
        <b:NameList>
          <b:Person>
            <b:Last>Holloway</b:Last>
            <b:First>S.</b:First>
          </b:Person>
        </b:NameList>
      </b:Author>
    </b:Author>
    <b:InternetSiteTitle>Microsoft MSDN</b:InternetSiteTitle>
    <b:YearAccessed>01</b:YearAccessed>
    <b:MonthAccessed>02</b:MonthAccessed>
    <b:DayAccessed>2014</b:DayAccessed>
    <b:URL>http://msdn.microsoft.com/en-us/library/aa479355.aspx#rfidintro_topic1</b:URL>
    <b:RefOrder>2</b:RefOrder>
  </b:Source>
  <b:Source>
    <b:Tag>AIM01</b:Tag>
    <b:SourceType>InternetSite</b:SourceType>
    <b:Guid>{7EB382C5-0F85-4C15-9C93-A958896445DA}</b:Guid>
    <b:Author>
      <b:Author>
        <b:Corporate>AIM</b:Corporate>
      </b:Author>
    </b:Author>
    <b:Title>Shrouds of Time: The History of RFID</b:Title>
    <b:Year>2001</b:Year>
    <b:YearAccessed>03</b:YearAccessed>
    <b:MonthAccessed>02</b:MonthAccessed>
    <b:DayAccessed>2014</b:DayAccessed>
    <b:URL>http://www.transcore.com/sites/default/files/History%20of%20RFID%20White%20Paper.pdf</b:URL>
    <b:RefOrder>8</b:RefOrder>
  </b:Source>
  <b:Source>
    <b:Tag>Int07</b:Tag>
    <b:SourceType>InternetSite</b:SourceType>
    <b:Guid>{91246731-82EF-4EAD-990A-5A01EDC95F12}</b:Guid>
    <b:Year>2007</b:Year>
    <b:Author>
      <b:Author>
        <b:Corporate>Intermec</b:Corporate>
      </b:Author>
    </b:Author>
    <b:InternetSiteTitle>Intermec Chile</b:InternetSiteTitle>
    <b:Month>Fevereiro</b:Month>
    <b:URL>http://www.intermec.cl/descargas/WP_INTERMEC_SupplyChainRFID_wp_web.pdf</b:URL>
    <b:YearAccessed>2014</b:YearAccessed>
    <b:MonthAccessed>Fevereiro</b:MonthAccessed>
    <b:DayAccessed>23</b:DayAccessed>
    <b:RefOrder>9</b:RefOrder>
  </b:Source>
  <b:Source>
    <b:Tag>Muh04</b:Tag>
    <b:SourceType>InternetSite</b:SourceType>
    <b:Guid>{64EB4303-91C8-475E-B91F-80C656C520B8}</b:Guid>
    <b:Author>
      <b:Author>
        <b:NameList>
          <b:Person>
            <b:Last>Rafiq</b:Last>
            <b:First>Muhammad</b:First>
          </b:Person>
        </b:NameList>
      </b:Author>
    </b:Author>
    <b:InternetSiteTitle>eprints e-Lis</b:InternetSiteTitle>
    <b:Year>2005</b:Year>
    <b:YearAccessed>2014</b:YearAccessed>
    <b:MonthAccessed>Fevereiro</b:MonthAccessed>
    <b:DayAccessed>24</b:DayAccessed>
    <b:URL>http://eprints.rclis.org/6179/1/RFID.pdf</b:URL>
    <b:RefOrder>10</b:RefOrder>
  </b:Source>
  <b:Source>
    <b:Tag>Wan06</b:Tag>
    <b:SourceType>ArticleInAPeriodical</b:SourceType>
    <b:Guid>{1AFC58CF-1A78-43DD-9E18-D9D5B2B9D569}</b:Guid>
    <b:Title>An Introduction to RFID Technology</b:Title>
    <b:Year>2006</b:Year>
    <b:YearAccessed>2014</b:YearAccessed>
    <b:MonthAccessed>Fevereiro</b:MonthAccessed>
    <b:DayAccessed>23</b:DayAccessed>
    <b:URL>http://gtubicomp2013.pbworks.com/w/file/fetch/64846805/want-rfid.pdf</b:URL>
    <b:Pages>25-33</b:Pages>
    <b:Author>
      <b:Author>
        <b:NameList>
          <b:Person>
            <b:Last>Want</b:Last>
            <b:First>Roy</b:First>
          </b:Person>
        </b:NameList>
      </b:Author>
    </b:Author>
    <b:PeriodicalTitle>Pervasive Computing</b:PeriodicalTitle>
    <b:RefOrder>11</b:RefOrder>
  </b:Source>
  <b:Source>
    <b:Tag>Che07</b:Tag>
    <b:SourceType>Book</b:SourceType>
    <b:Guid>{3535302A-B4A5-4066-B045-5281AFD55507}</b:Guid>
    <b:Author>
      <b:Author>
        <b:NameList>
          <b:Person>
            <b:Last>Cheriet</b:Last>
            <b:First>M.</b:First>
          </b:Person>
          <b:Person>
            <b:Last>Kharma</b:Last>
            <b:First>N.</b:First>
          </b:Person>
          <b:Person>
            <b:Last>Liu</b:Last>
            <b:First>C.</b:First>
          </b:Person>
          <b:Person>
            <b:Last>Suen</b:Last>
            <b:First>C.</b:First>
            <b:Middle>Y.</b:Middle>
          </b:Person>
        </b:NameList>
      </b:Author>
    </b:Author>
    <b:Title>Character Recognition Systems: A Guide for Students and Practioners</b:Title>
    <b:Year>2007</b:Year>
    <b:City>Hoboken</b:City>
    <b:Publisher>John Wiley &amp; Sons</b:Publisher>
    <b:RefOrder>22</b:RefOrder>
  </b:Source>
  <b:Source>
    <b:Tag>UnB14</b:Tag>
    <b:SourceType>InternetSite</b:SourceType>
    <b:Guid>{FC659A42-0827-4287-B899-AAC2E065B43C}</b:Guid>
    <b:Author>
      <b:Author>
        <b:Corporate>UnB</b:Corporate>
      </b:Author>
    </b:Author>
    <b:Title>Tubo de Raios Catódicos</b:Title>
    <b:InternetSiteTitle>Grupo de Ensino de Física</b:InternetSiteTitle>
    <b:YearAccessed>2014</b:YearAccessed>
    <b:MonthAccessed>Abril</b:MonthAccessed>
    <b:DayAccessed>02</b:DayAccessed>
    <b:URL>http://www.fis.unb.br/gefis/index.php?option=com_content&amp;view=article&amp;id=115&amp;Itemid=227&amp;lang=pt</b:URL>
    <b:RefOrder>23</b:RefOrder>
  </b:Source>
  <b:Source>
    <b:Tag>htt09</b:Tag>
    <b:SourceType>InternetSite</b:SourceType>
    <b:Guid>{4BACF81D-9037-4F73-B420-759BD5061B32}</b:Guid>
    <b:Year>2009</b:Year>
    <b:Author>
      <b:Author>
        <b:NameList>
          <b:Person>
            <b:Last>Griffin</b:Last>
            <b:First>Joshua</b:First>
          </b:Person>
        </b:NameList>
      </b:Author>
    </b:Author>
    <b:InternetSiteTitle>Wireless VirginiaTech</b:InternetSiteTitle>
    <b:YearAccessed>2014</b:YearAccessed>
    <b:MonthAccessed>Março</b:MonthAccessed>
    <b:DayAccessed>07</b:DayAccessed>
    <b:URL>https://wireless.vt.edu/symposium/2009/2009Tutorials/Fundamentals%20of%20Backscatter_Part%202_Griffin.pdf</b:URL>
    <b:Title>The Fundamentals of Backscatter Part II</b:Title>
    <b:RefOrder>24</b:RefOrder>
  </b:Source>
  <b:Source>
    <b:Tag>Vam14</b:Tag>
    <b:SourceType>InternetSite</b:SourceType>
    <b:Guid>{E62028BD-A6C4-4C76-8EC9-01491D5F9075}</b:Guid>
    <b:Year>2012</b:Year>
    <b:InternetSiteTitle>Curso de C#</b:InternetSiteTitle>
    <b:URL>http://www.etelg.com.br/paginaete/downloads/informatica/apostila.pdf</b:URL>
    <b:Author>
      <b:Author>
        <b:NameList>
          <b:Person>
            <b:Last>Vamberto</b:Last>
            <b:First>Carlos</b:First>
          </b:Person>
        </b:NameList>
      </b:Author>
    </b:Author>
    <b:YearAccessed>2014</b:YearAccessed>
    <b:MonthAccessed>Abril</b:MonthAccessed>
    <b:DayAccessed>03</b:DayAccessed>
    <b:RefOrder>20</b:RefOrder>
  </b:Source>
  <b:Source>
    <b:Tag>Ste14</b:Tag>
    <b:SourceType>InternetSite</b:SourceType>
    <b:Guid>{93FD708C-2500-434F-90F4-6B72023060D4}</b:Guid>
    <b:Author>
      <b:Author>
        <b:NameList>
          <b:Person>
            <b:Last>Walter</b:Last>
            <b:First>Stef</b:First>
          </b:Person>
        </b:NameList>
      </b:Author>
    </b:Author>
    <b:Title>Stef Walter: Smart Card Icons</b:Title>
    <b:InternetSiteTitle>Stef Walter</b:InternetSiteTitle>
    <b:YearAccessed>2014</b:YearAccessed>
    <b:MonthAccessed>Março</b:MonthAccessed>
    <b:DayAccessed>14</b:DayAccessed>
    <b:URL>http://stef.thewalter.net/2011/09/smart-card-icons.html</b:URL>
    <b:Year>2011</b:Year>
    <b:RefOrder>25</b:RefOrder>
  </b:Source>
  <b:Source>
    <b:Tag>JAJ06</b:Tag>
    <b:SourceType>InternetSite</b:SourceType>
    <b:Guid>{4B160587-8397-4ABF-8CA4-B4EF476602C5}</b:Guid>
    <b:Author>
      <b:Author>
        <b:NameList>
          <b:Person>
            <b:Last>Ribeiro</b:Last>
            <b:First>J.</b:First>
            <b:Middle>A. J.</b:Middle>
          </b:Person>
        </b:NameList>
      </b:Author>
    </b:Author>
    <b:Title>Interface Serial</b:Title>
    <b:InternetSiteTitle>Embedded Systems Group, Universidade Federal de Santa Catarina</b:InternetSiteTitle>
    <b:Year>2006</b:Year>
    <b:YearAccessed>2014</b:YearAccessed>
    <b:MonthAccessed>Abril</b:MonthAccessed>
    <b:DayAccessed>04</b:DayAccessed>
    <b:URL>http://gse.ufsc.br/~bezerra/disciplinas/ProgPerif/sem06.1/trabalhos/tp1/g3/SmartCard/interface%20serial.pdf</b:URL>
    <b:RefOrder>19</b:RefOrder>
  </b:Source>
  <b:Source>
    <b:Tag>Bar14</b:Tag>
    <b:SourceType>InternetSite</b:SourceType>
    <b:Guid>{95B50B8B-3E39-43F7-B016-7807E6F446CF}</b:Guid>
    <b:Author>
      <b:Author>
        <b:Corporate>Center Micro Automação</b:Corporate>
      </b:Author>
    </b:Author>
    <b:Title>Center Micro Automação</b:Title>
    <b:InternetSiteTitle>Center Micro Automação</b:InternetSiteTitle>
    <b:YearAccessed>2014</b:YearAccessed>
    <b:MonthAccessed>Março</b:MonthAccessed>
    <b:DayAccessed>12</b:DayAccessed>
    <b:URL>http://centermicro.com.br/site/servicos/calcula_gtin.php</b:URL>
    <b:Year>2011</b:Year>
    <b:RefOrder>26</b:RefOrder>
  </b:Source>
  <b:Source>
    <b:Tag>Sla14</b:Tag>
    <b:SourceType>InternetSite</b:SourceType>
    <b:Guid>{5B28EC8C-D8E7-4C99-94D8-51CFD893EE81}</b:Guid>
    <b:InternetSiteTitle>Slash Gear</b:InternetSiteTitle>
    <b:YearAccessed>2014</b:YearAccessed>
    <b:MonthAccessed>Março</b:MonthAccessed>
    <b:DayAccessed>15</b:DayAccessed>
    <b:URL>http://www.slashgear.com/iphone-4s-siri-hack-adds-spoken-settings-control-and-battery-status-15202596/#jp-carousel-202598</b:URL>
    <b:Author>
      <b:Author>
        <b:NameList>
          <b:Person>
            <b:Last>Davies</b:Last>
            <b:First>Chris</b:First>
          </b:Person>
        </b:NameList>
      </b:Author>
    </b:Author>
    <b:Title>iPhone 4S Siri hack adds spoken settings control and battery status</b:Title>
    <b:Year>2011</b:Year>
    <b:RefOrder>27</b:RefOrder>
  </b:Source>
  <b:Source xmlns:b="http://schemas.openxmlformats.org/officeDocument/2006/bibliography">
    <b:Tag>JYM07</b:Tag>
    <b:SourceType>ArticleInAPeriodical</b:SourceType>
    <b:Guid>{EC613425-0B26-447A-ABF1-824AF0F50323}</b:Guid>
    <b:Author>
      <b:Author>
        <b:NameList>
          <b:Person>
            <b:Last>Maina</b:Last>
            <b:First>J.</b:First>
            <b:Middle>Y.</b:Middle>
          </b:Person>
          <b:Person>
            <b:Last>Mickle</b:Last>
            <b:First>M.</b:First>
            <b:Middle>H.</b:Middle>
          </b:Person>
          <b:Person>
            <b:Last>Lovell</b:Last>
            <b:First>M.</b:First>
            <b:Middle>R.</b:Middle>
          </b:Person>
          <b:Person>
            <b:Last>Schaefer</b:Last>
            <b:First>L.</b:First>
            <b:Middle>A.</b:Middle>
          </b:Person>
        </b:NameList>
      </b:Author>
    </b:Author>
    <b:Title>Application of CDMA for anti-collision and increased read efficiency of multiple RFID tags</b:Title>
    <b:PeriodicalTitle>Journal of Manufacturing Systems</b:PeriodicalTitle>
    <b:Year>2007</b:Year>
    <b:Month>Janeiro</b:Month>
    <b:Pages>37-43</b:Pages>
    <b:RefOrder>17</b:RefOrder>
  </b:Source>
  <b:Source>
    <b:Tag>Alt14</b:Tag>
    <b:SourceType>InternetSite</b:SourceType>
    <b:Guid>{A61EDBBC-3F8E-4DAB-9B84-8F3FD34E224D}</b:Guid>
    <b:Author>
      <b:Author>
        <b:Corporate>Alternate Technologies</b:Corporate>
      </b:Author>
    </b:Author>
    <b:Title>Alternate | Technologies - Produtos - Fórmula Certa for Windows</b:Title>
    <b:InternetSiteTitle>Alternate Technologies</b:InternetSiteTitle>
    <b:Year>2014</b:Year>
    <b:YearAccessed>2014</b:YearAccessed>
    <b:MonthAccessed>Maio</b:MonthAccessed>
    <b:DayAccessed>13</b:DayAccessed>
    <b:URL>http://www.alternate.com.br/produtos/FormulaCerta</b:URL>
    <b:RefOrder>28</b:RefOrder>
  </b:Source>
  <b:Source>
    <b:Tag>MAB06</b:Tag>
    <b:SourceType>InternetSite</b:SourceType>
    <b:Guid>{2AC1D20A-EFB4-485C-AF42-D5A526958D62}</b:Guid>
    <b:Title>Tree slotted aloha: a new protocol for tag identification in RFID networks</b:Title>
    <b:PeriodicalTitle>World of Wireless, Mobile and Multimedia Networks</b:PeriodicalTitle>
    <b:City>Buffalo-Niagara Falls</b:City>
    <b:Year>2006</b:Year>
    <b:Month>Junho</b:Month>
    <b:Pages>603 - 608</b:Pages>
    <b:Author>
      <b:Author>
        <b:NameList>
          <b:Person>
            <b:Last>Bonuccelli</b:Last>
            <b:First>M.</b:First>
            <b:Middle>A.</b:Middle>
          </b:Person>
          <b:Person>
            <b:Last>Martelli</b:Last>
            <b:First>F.</b:First>
          </b:Person>
          <b:Person>
            <b:Last>Lonetti</b:Last>
            <b:First>F.</b:First>
          </b:Person>
        </b:NameList>
      </b:Author>
    </b:Author>
    <b:InternetSiteTitle>Northwestern Electrical Engineering and Computer Science</b:InternetSiteTitle>
    <b:YearAccessed>2014</b:YearAccessed>
    <b:MonthAccessed>Abril</b:MonthAccessed>
    <b:DayAccessed>03</b:DayAccessed>
    <b:URL>http://users.eecs.northwestern.edu/~peters/references/TreeSlottedAlohaBonuccelli06.pdf</b:URL>
    <b:RefOrder>16</b:RefOrder>
  </b:Source>
  <b:Source>
    <b:Tag>OBa09</b:Tag>
    <b:SourceType>InternetSite</b:SourceType>
    <b:Guid>{DDFF78AB-B94C-4119-A564-6532BD2644D8}</b:Guid>
    <b:Author>
      <b:Author>
        <b:NameList>
          <b:Person>
            <b:Last>Bang</b:Last>
            <b:First>O.</b:First>
          </b:Person>
          <b:Person>
            <b:Last>Choi</b:Last>
            <b:First>J.</b:First>
            <b:Middle>H.</b:Middle>
          </b:Person>
          <b:Person>
            <b:Last>Lee</b:Last>
            <b:First>D.</b:First>
          </b:Person>
          <b:Person>
            <b:Last>Lee</b:Last>
            <b:First>H.</b:First>
          </b:Person>
        </b:NameList>
      </b:Author>
    </b:Author>
    <b:Title>Efficient Novel Anti-Collision Protocols for Passive RFID Tags</b:Title>
    <b:Year>2009</b:Year>
    <b:Institution>Auto-ID Labs</b:Institution>
    <b:Pages>30</b:Pages>
    <b:URL>http://www.autoidlabs.org/uploads/media/AUTOIDLABS-WP-HARDWARE-050.pdf</b:URL>
    <b:InternetSiteTitle>Auto-ID Labs</b:InternetSiteTitle>
    <b:YearAccessed>2014</b:YearAccessed>
    <b:MonthAccessed>Março</b:MonthAccessed>
    <b:DayAccessed>15</b:DayAccessed>
    <b:RefOrder>13</b:RefOrder>
  </b:Source>
  <b:Source>
    <b:Tag>KDe06</b:Tag>
    <b:SourceType>InternetSite</b:SourceType>
    <b:Guid>{B18099B8-ABF0-4249-BE64-F98BC7169472}</b:Guid>
    <b:Author>
      <b:Author>
        <b:NameList>
          <b:Person>
            <b:Last>Delaney</b:Last>
            <b:First>K.</b:First>
          </b:Person>
        </b:NameList>
      </b:Author>
    </b:Author>
    <b:Title>Inside Microsoft SQL Server 2005: The Storage Engine</b:Title>
    <b:Year>2006</b:Year>
    <b:Publisher>Microsoft Press</b:Publisher>
    <b:Edition>4ª</b:Edition>
    <b:InternetSiteTitle>Itzik Ben-Gan's Website</b:InternetSiteTitle>
    <b:YearAccessed>2014</b:YearAccessed>
    <b:MonthAccessed>Março</b:MonthAccessed>
    <b:DayAccessed>29</b:DayAccessed>
    <b:URL>http://www.sql.co.il/books/insidetsql2005/Inside%20Microsoft%20SQL%20Server%202005%20T-SQL%20Programming%20(0-7356-2197-7)%20-%20Chapter%2003%20-%20Cursors.pdf</b:URL>
    <b:RefOrder>21</b:RefOrder>
  </b:Source>
  <b:Source>
    <b:Tag>Kau01</b:Tag>
    <b:SourceType>InternetSite</b:SourceType>
    <b:Guid>{418291F6-AE70-4887-81DF-BFBC2474C827}</b:Guid>
    <b:Author>
      <b:Author>
        <b:NameList>
          <b:Person>
            <b:Last>Kaur</b:Last>
            <b:First>M.</b:First>
          </b:Person>
          <b:Person>
            <b:Last>Sandhu</b:Last>
            <b:First>M.</b:First>
          </b:Person>
          <b:Person>
            <b:Last>Mohan</b:Last>
            <b:First>N.</b:First>
          </b:Person>
          <b:Person>
            <b:Last>Sandhu</b:Last>
            <b:First>P.</b:First>
            <b:Middle>S.</b:Middle>
          </b:Person>
        </b:NameList>
      </b:Author>
    </b:Author>
    <b:Title>RFID Technology Principles, Advantages, Limitations and Its Applications</b:Title>
    <b:Year>2001</b:Year>
    <b:PeriodicalTitle>International Journal of Computer and Electrical Engineering</b:PeriodicalTitle>
    <b:Month>Fevereiro</b:Month>
    <b:YearAccessed>2014</b:YearAccessed>
    <b:URL>http://www.ijcee.org/papers/306-E794.pdf</b:URL>
    <b:MonthAccessed>Abril</b:MonthAccessed>
    <b:DayAccessed>17</b:DayAccessed>
    <b:RefOrder>29</b:RefOrder>
  </b:Source>
  <b:Source>
    <b:Tag>Lea04</b:Tag>
    <b:SourceType>InternetSite</b:SourceType>
    <b:Guid>{42D476CE-8A7D-4B5E-A1DE-1F5970BE3492}</b:Guid>
    <b:Title>RFID e o Retalho</b:Title>
    <b:Year>2004</b:Year>
    <b:City>Porto</b:City>
    <b:Institution>Instituto Superior de Engenharia do Porto</b:Institution>
    <b:Pages>105</b:Pages>
    <b:Author>
      <b:Author>
        <b:NameList>
          <b:Person>
            <b:Last>Leal</b:Last>
            <b:First>C.</b:First>
          </b:Person>
        </b:NameList>
      </b:Author>
    </b:Author>
    <b:InternetSiteTitle>Instituto Superior de Encenharia do Porto</b:InternetSiteTitle>
    <b:YearAccessed>2014</b:YearAccessed>
    <b:MonthAccessed>Abril </b:MonthAccessed>
    <b:DayAccessed>27</b:DayAccessed>
    <b:URL>www.dei.isep.ipp.pt/~paf/proj/Set2004/i980379%20-%20RFID.pdf</b:URL>
    <b:RefOrder>12</b:RefOrder>
  </b:Source>
  <b:Source>
    <b:Tag>Lim02</b:Tag>
    <b:SourceType>InternetSite</b:SourceType>
    <b:Guid>{553BDD05-6DAB-4EAE-A43D-6F2FBE587E43}</b:Guid>
    <b:Author>
      <b:Author>
        <b:NameList>
          <b:Person>
            <b:Last>Lima</b:Last>
            <b:First>E.</b:First>
          </b:Person>
          <b:Person>
            <b:Last>Reis</b:Last>
            <b:First>E.</b:First>
          </b:Person>
        </b:NameList>
      </b:Author>
    </b:Author>
    <b:Title>C# e .Net - Guia do Desenvolvedor</b:Title>
    <b:Year>2002</b:Year>
    <b:City>Rio de Janeiro</b:City>
    <b:Publisher>Campus</b:Publisher>
    <b:Edition>2ª</b:Edition>
    <b:InternetSiteTitle>Ete Lauro Gomes</b:InternetSiteTitle>
    <b:YearAccessed>2014</b:YearAccessed>
    <b:MonthAccessed>Março</b:MonthAccessed>
    <b:DayAccessed>15</b:DayAccessed>
    <b:URL>http://www.etelg.com.br/paginaete/downloads/informatica/apostila2.pdf</b:URL>
    <b:RefOrder>30</b:RefOrder>
  </b:Source>
  <b:Source>
    <b:Tag>Liu09</b:Tag>
    <b:SourceType>InternetSite</b:SourceType>
    <b:Guid>{62B42FE3-254F-4F2B-984B-73770A6768C9}</b:Guid>
    <b:Title>An Anti-Collision protocol of RFID Based on Divide and Conquer Algorithm</b:Title>
    <b:Year>2009</b:Year>
    <b:City>Penghu</b:City>
    <b:Author>
      <b:Author>
        <b:NameList>
          <b:Person>
            <b:Last>Liu</b:Last>
            <b:First>C.</b:First>
          </b:Person>
          <b:Person>
            <b:Last>Chan</b:Last>
            <b:First>Y.</b:First>
          </b:Person>
        </b:NameList>
      </b:Author>
    </b:Author>
    <b:ConferenceName>The 26th Workshop on Combinatorial Mathematics and Computation Theory</b:ConferenceName>
    <b:Publisher>National Penghu University of Science and Technology</b:Publisher>
    <b:Pages>244-250</b:Pages>
    <b:InternetSiteTitle>Lab of Parallel Engineering</b:InternetSiteTitle>
    <b:YearAccessed>2014</b:YearAccessed>
    <b:MonthAccessed>Março</b:MonthAccessed>
    <b:DayAccessed>17</b:DayAccessed>
    <b:URL>http://par.cse.nsysu.edu.tw/~algo/paper/paper09/D2-2.pdf</b:URL>
    <b:RefOrder>31</b:RefOrder>
  </b:Source>
  <b:Source>
    <b:Tag>HLi10</b:Tag>
    <b:SourceType>InternetSite</b:SourceType>
    <b:Guid>{262EE477-F426-44F4-83CC-32B44B8AF0A9}</b:Guid>
    <b:Title>The Approaches in Solving Passive RFID Tag Collision Problems</b:Title>
    <b:Year>2010</b:Year>
    <b:Institution>National Taiwan University of Science and Technology</b:Institution>
    <b:City>Taiwan</b:City>
    <b:Pages>9</b:Pages>
    <b:StandardNumber>ISBN: 978-953-7619-73-2</b:StandardNumber>
    <b:Author>
      <b:Author>
        <b:NameList>
          <b:Person>
            <b:Last>Liu</b:Last>
            <b:First>H.</b:First>
          </b:Person>
        </b:NameList>
      </b:Author>
    </b:Author>
    <b:InternetSiteTitle>Intechweb</b:InternetSiteTitle>
    <b:YearAccessed>2014</b:YearAccessed>
    <b:MonthAccessed>Março</b:MonthAccessed>
    <b:DayAccessed>23</b:DayAccessed>
    <b:URL>http://cdn.intechweb.org/pdfs/8475.pdf</b:URL>
    <b:RefOrder>14</b:RefOrder>
  </b:Source>
  <b:Source>
    <b:Tag>AJH11</b:Tag>
    <b:SourceType>Report</b:SourceType>
    <b:Guid>{4ED729EB-FE60-4924-8357-FCFE4A80F374}</b:Guid>
    <b:Title>A Aplicação da Tecnologia RFID nas Diferentes Áreas do Corpo de Bombeiros Militar de Santa Catarina-CBMSC</b:Title>
    <b:Year>2011</b:Year>
    <b:Author>
      <b:Author>
        <b:NameList>
          <b:Person>
            <b:Last>Miguel</b:Last>
            <b:First>A.</b:First>
            <b:Middle>J. H.</b:Middle>
          </b:Person>
        </b:NameList>
      </b:Author>
    </b:Author>
    <b:City>Santa Catarina</b:City>
    <b:RefOrder>32</b:RefOrder>
  </b:Source>
  <b:Source>
    <b:Tag>JLR10</b:Tag>
    <b:SourceType>InternetSite</b:SourceType>
    <b:Guid>{98AC739F-95AA-49CF-B6E5-9FE2A3303DDA}</b:Guid>
    <b:Title>RFID versus Código de Barras: Da produção à Grande Distribuição (versão provisória)</b:Title>
    <b:Year>2010</b:Year>
    <b:Publisher>FEUP</b:Publisher>
    <b:Author>
      <b:Author>
        <b:NameList>
          <b:Person>
            <b:Last>Rei</b:Last>
            <b:First>J.</b:First>
            <b:Middle>L.</b:Middle>
          </b:Person>
        </b:NameList>
      </b:Author>
    </b:Author>
    <b:City>Porto</b:City>
    <b:InternetSiteTitle>Universidade do Porto</b:InternetSiteTitle>
    <b:YearAccessed>2014</b:YearAccessed>
    <b:MonthAccessed>Abril</b:MonthAccessed>
    <b:DayAccessed>05</b:DayAccessed>
    <b:URL>http://www.dcc.fc.up.pt/~tiago.vinhoza/docs/JR_PDI_FINAL.pdf</b:URL>
    <b:RefOrder>5</b:RefOrder>
  </b:Source>
  <b:Source>
    <b:Tag>Sar08</b:Tag>
    <b:SourceType>InternetSite</b:SourceType>
    <b:Guid>{1F2B8B16-349E-4659-8418-019DE9D0EC72}</b:Guid>
    <b:Title>A framework for fast RFID tag reading in static and mobile environments</b:Title>
    <b:Year>2008</b:Year>
    <b:Pages>3307-3452</b:Pages>
    <b:Author>
      <b:Author>
        <b:NameList>
          <b:Person>
            <b:Last>Sarangan</b:Last>
            <b:First>V.</b:First>
          </b:Person>
          <b:Person>
            <b:Last>Devarapalli</b:Last>
            <b:First>M.</b:First>
            <b:Middle>R.</b:Middle>
          </b:Person>
          <b:Person>
            <b:Last>Radhakrishnan</b:Last>
            <b:First>S.</b:First>
          </b:Person>
        </b:NameList>
      </b:Author>
    </b:Author>
    <b:PeriodicalTitle>Computer Networks</b:PeriodicalTitle>
    <b:Month>Dezembro</b:Month>
    <b:Day>22</b:Day>
    <b:InternetSiteTitle>Guangdong University of Technology</b:InternetSiteTitle>
    <b:YearAccessed>2014</b:YearAccessed>
    <b:MonthAccessed>Abril</b:MonthAccessed>
    <b:DayAccessed>14</b:DayAccessed>
    <b:URL>http://gdauto.gdut.edu.cn/lab1/lwfy_files/A framework for fast RFID tag reading in static and.pdf</b:URL>
    <b:RefOrder>15</b:RefOrder>
  </b:Source>
  <b:Source>
    <b:Tag>Sch05</b:Tag>
    <b:SourceType>InternetSite</b:SourceType>
    <b:Guid>{1F043734-0C12-4C22-A1D3-E07631E35D13}</b:Guid>
    <b:Title>Auto-ID Technology: Creating an Intelligent Infrastructure for Business</b:Title>
    <b:Year>2005</b:Year>
    <b:Publisher>Massachusetts Institute of Technology</b:Publisher>
    <b:City>Nashua</b:City>
    <b:Author>
      <b:Author>
        <b:NameList>
          <b:Person>
            <b:Last>Schuster</b:Last>
            <b:First>E.</b:First>
            <b:Middle>W.</b:Middle>
          </b:Person>
        </b:NameList>
      </b:Author>
    </b:Author>
    <b:InternetSiteTitle>Site do MIT</b:InternetSiteTitle>
    <b:YearAccessed>2014</b:YearAccessed>
    <b:MonthAccessed>Maio</b:MonthAccessed>
    <b:DayAccessed>05</b:DayAccessed>
    <b:URL>www.schuster.us.com/CutterAutoIDReportV2.pdf</b:URL>
    <b:RefOrder>33</b:RefOrder>
  </b:Source>
  <b:Source>
    <b:Tag>Sma12</b:Tag>
    <b:SourceType>InternetSite</b:SourceType>
    <b:Guid>{03B70163-45D5-4385-B874-94019DB569F7}</b:Guid>
    <b:Author>
      <b:Author>
        <b:Corporate>Smart Card Alliance</b:Corporate>
      </b:Author>
    </b:Author>
    <b:Title>Smart Card Technology</b:Title>
    <b:Year>2012</b:Year>
    <b:Publisher>Smart Card Alliance</b:Publisher>
    <b:City>Princeton Junction</b:City>
    <b:InternetSiteTitle>Smart Card Alliance</b:InternetSiteTitle>
    <b:YearAccessed>2014</b:YearAccessed>
    <b:MonthAccessed>Fevereiro</b:MonthAccessed>
    <b:DayAccessed>23</b:DayAccessed>
    <b:URL>www.schuster.us.com/CutterAutoIDReportV2.pdf</b:URL>
    <b:RefOrder>7</b:RefOrder>
  </b:Source>
  <b:Source>
    <b:Tag>TEC13</b:Tag>
    <b:SourceType>InternetSite</b:SourceType>
    <b:Guid>{6FB4196D-4BF3-4E67-B5D2-3C0F7EF4C564}</b:Guid>
    <b:Title>TEC-IT Barcode Software: Barcode Overview</b:Title>
    <b:Year>2013</b:Year>
    <b:Author>
      <b:Author>
        <b:Corporate>TEC-IT Datenverarbeitung GmbH</b:Corporate>
      </b:Author>
    </b:Author>
    <b:Institution>TEC-IT Datenverarbeitung GmbH</b:Institution>
    <b:City>Steyr</b:City>
    <b:Pages>104</b:Pages>
    <b:InternetSiteTitle>TEC-IT Datenverarbeitung GmbH</b:InternetSiteTitle>
    <b:YearAccessed>2014</b:YearAccessed>
    <b:MonthAccessed>Março</b:MonthAccessed>
    <b:DayAccessed>03</b:DayAccessed>
    <b:URL>http://www.tec-it.com/Download/PDF/Barcode_Reference_EN.pdf</b:URL>
    <b:RefOrder>4</b:RefOrder>
  </b:Source>
  <b:Source>
    <b:Tag>Vil10</b:Tag>
    <b:SourceType>InternetSite</b:SourceType>
    <b:Guid>{5CF41C52-EC80-4323-98BC-E88D646444FE}</b:Guid>
    <b:Title>Global Traceability</b:Title>
    <b:Year>2010</b:Year>
    <b:URL>https://upcommons.upc.edu/pfc/handle/2099.1/11514</b:URL>
    <b:Author>
      <b:Author>
        <b:NameList>
          <b:Person>
            <b:Last>Viladomat</b:Last>
            <b:First>A.</b:First>
            <b:Middle>B.</b:Middle>
          </b:Person>
        </b:NameList>
      </b:Author>
    </b:Author>
    <b:Institution>Keio University</b:Institution>
    <b:City>Catalunha</b:City>
    <b:YearAccessed>2014</b:YearAccessed>
    <b:MonthAccessed>Março</b:MonthAccessed>
    <b:DayAccessed>16</b:DayAccessed>
    <b:RefOrder>18</b:RefOrder>
  </b:Source>
  <b:Source>
    <b:Tag>Edu09</b:Tag>
    <b:SourceType>InternetSite</b:SourceType>
    <b:Guid>{BC82B765-91A8-4331-A5BF-DDA41510AC94}</b:Guid>
    <b:Title>7 things you should know about QR Codes</b:Title>
    <b:Year>2009</b:Year>
    <b:Author>
      <b:Author>
        <b:Corporate>Educause</b:Corporate>
      </b:Author>
    </b:Author>
    <b:InternetSiteTitle>Educause</b:InternetSiteTitle>
    <b:YearAccessed>02</b:YearAccessed>
    <b:URL>http://net.educause.edu/ir/library/pdf/ELi7046.pdf</b:URL>
    <b:MonthAccessed>Junho </b:MonthAccessed>
    <b:DayAccessed>2014</b:DayAccessed>
    <b:RefOrder>6</b:RefOrder>
  </b:Source>
</b:Sources>
</file>

<file path=customXml/itemProps1.xml><?xml version="1.0" encoding="utf-8"?>
<ds:datastoreItem xmlns:ds="http://schemas.openxmlformats.org/officeDocument/2006/customXml" ds:itemID="{25447EDE-F5BF-4C73-A436-DAF646058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14464</Words>
  <Characters>78111</Characters>
  <Application>Microsoft Office Word</Application>
  <DocSecurity>0</DocSecurity>
  <Lines>650</Lines>
  <Paragraphs>184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92391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032115454</dc:creator>
  <cp:keywords/>
  <dc:description/>
  <cp:lastModifiedBy>Ivan</cp:lastModifiedBy>
  <cp:revision>5</cp:revision>
  <cp:lastPrinted>2014-06-03T02:45:00Z</cp:lastPrinted>
  <dcterms:created xsi:type="dcterms:W3CDTF">2014-06-03T02:42:00Z</dcterms:created>
  <dcterms:modified xsi:type="dcterms:W3CDTF">2014-06-03T02:46:00Z</dcterms:modified>
</cp:coreProperties>
</file>